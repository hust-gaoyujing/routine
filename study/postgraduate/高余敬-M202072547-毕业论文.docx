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96"/>
      <w:bookmarkStart w:id="2" w:name="_Toc444250078"/>
      <w:bookmarkStart w:id="3" w:name="_Toc437362256"/>
      <w:bookmarkStart w:id="4" w:name="_Toc439328357"/>
      <w:bookmarkStart w:id="5" w:name="_Toc379915050"/>
      <w:bookmarkStart w:id="6" w:name="_Toc377235966"/>
      <w:bookmarkStart w:id="7" w:name="_Toc229915031"/>
      <w:bookmarkStart w:id="8" w:name="_Toc229791430"/>
      <w:r>
        <w:rPr>
          <w:b/>
          <w:bCs/>
        </w:rPr>
        <w:fldChar w:fldCharType="begin"/>
      </w:r>
      <w:r>
        <w:rPr>
          <w:b/>
          <w:bCs/>
        </w:rPr>
        <w:instrText xml:space="preserve"> MACROBUTTON MTEditEquationSection2 </w:instrText>
      </w:r>
      <w:r>
        <w:rPr>
          <w:rStyle w:val="95"/>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18852"/>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7372390"/>
      <w:bookmarkStart w:id="11" w:name="_Toc47005419"/>
      <w:bookmarkStart w:id="12" w:name="_Toc444265028"/>
      <w:bookmarkStart w:id="13" w:name="_Toc46962947"/>
      <w:bookmarkStart w:id="14" w:name="_Toc46962370"/>
      <w:bookmarkStart w:id="15" w:name="_Toc57189218"/>
      <w:bookmarkStart w:id="16" w:name="_Toc44853111"/>
      <w:bookmarkStart w:id="17" w:name="_Toc44096299"/>
      <w:bookmarkStart w:id="18" w:name="_Toc45060427"/>
      <w:bookmarkStart w:id="19" w:name="_Toc44175098"/>
      <w:bookmarkStart w:id="20" w:name="_Toc45060582"/>
      <w:r>
        <w:rPr>
          <w:b/>
          <w:bCs/>
          <w:sz w:val="30"/>
          <w:szCs w:val="30"/>
        </w:rPr>
        <w:br w:type="page"/>
      </w:r>
    </w:p>
    <w:p>
      <w:pPr>
        <w:jc w:val="center"/>
        <w:outlineLvl w:val="0"/>
        <w:rPr>
          <w:b/>
          <w:bCs/>
          <w:sz w:val="30"/>
          <w:szCs w:val="30"/>
        </w:rPr>
      </w:pPr>
      <w:bookmarkStart w:id="21" w:name="_Toc88758923"/>
      <w:bookmarkStart w:id="22" w:name="_Toc8008"/>
      <w:bookmarkStart w:id="23" w:name="_Toc88743113"/>
      <w:bookmarkStart w:id="24" w:name="_Toc89981293"/>
      <w:bookmarkStart w:id="25" w:name="_Toc57978727"/>
      <w:bookmarkStart w:id="26" w:name="_Toc89975119"/>
      <w:bookmarkStart w:id="27" w:name="_Toc89975359"/>
      <w:bookmarkStart w:id="28" w:name="_Toc89829605"/>
      <w:bookmarkStart w:id="29" w:name="_Toc89960271"/>
      <w:bookmarkStart w:id="30" w:name="_Toc89174325"/>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39328358"/>
      <w:bookmarkStart w:id="32" w:name="_Toc444250079"/>
      <w:bookmarkStart w:id="33" w:name="_Toc47372391"/>
      <w:bookmarkStart w:id="34" w:name="_Toc47005420"/>
      <w:bookmarkStart w:id="35" w:name="_Toc45060583"/>
      <w:bookmarkStart w:id="36" w:name="_Toc44175099"/>
      <w:bookmarkStart w:id="37" w:name="_Toc437362297"/>
      <w:bookmarkStart w:id="38" w:name="_Toc44096300"/>
      <w:bookmarkStart w:id="39" w:name="_Toc46962948"/>
      <w:bookmarkStart w:id="40" w:name="_Toc46962371"/>
      <w:bookmarkStart w:id="41" w:name="_Toc44853112"/>
      <w:bookmarkStart w:id="42" w:name="_Toc437362257"/>
      <w:bookmarkStart w:id="43" w:name="_Toc45060428"/>
      <w:bookmarkStart w:id="44" w:name="_Toc444265029"/>
      <w:bookmarkStart w:id="45" w:name="_Toc89174326"/>
      <w:bookmarkStart w:id="46" w:name="_Toc89829606"/>
      <w:bookmarkStart w:id="47" w:name="_Toc19239"/>
      <w:bookmarkStart w:id="48" w:name="_Toc89981294"/>
      <w:bookmarkStart w:id="49" w:name="_Toc88743114"/>
      <w:bookmarkStart w:id="50" w:name="_Toc89960272"/>
      <w:bookmarkStart w:id="51" w:name="_Toc88758924"/>
      <w:bookmarkStart w:id="52" w:name="_Toc89975120"/>
      <w:bookmarkStart w:id="53" w:name="_Toc89975360"/>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8" w:name="_Toc46962949"/>
      <w:bookmarkStart w:id="69" w:name="_Toc57189220"/>
      <w:bookmarkStart w:id="70" w:name="_Toc28951"/>
      <w:bookmarkStart w:id="71" w:name="_Toc444250080"/>
      <w:bookmarkStart w:id="72" w:name="_Toc437362298"/>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57189221"/>
      <w:bookmarkStart w:id="74" w:name="_Toc437362299"/>
      <w:bookmarkStart w:id="75" w:name="_Toc444250081"/>
      <w:bookmarkStart w:id="76" w:name="_Toc13005"/>
      <w:bookmarkStart w:id="77" w:name="_Toc46962950"/>
      <w:bookmarkStart w:id="78" w:name="_Toc379915051"/>
      <w:bookmarkStart w:id="79" w:name="_Toc377235967"/>
      <w:bookmarkStart w:id="80" w:name="_Toc229915032"/>
      <w:bookmarkStart w:id="81" w:name="_Toc229791431"/>
      <w:r>
        <w:t>Abstract</w:t>
      </w:r>
      <w:bookmarkEnd w:id="73"/>
      <w:bookmarkEnd w:id="74"/>
      <w:bookmarkEnd w:id="75"/>
      <w:bookmarkEnd w:id="76"/>
      <w:bookmarkEnd w:id="77"/>
      <w:bookmarkEnd w:id="78"/>
      <w:bookmarkEnd w:id="79"/>
    </w:p>
    <w:p>
      <w:bookmarkStart w:id="82" w:name="OLE_LINK10"/>
      <w:bookmarkStart w:id="83" w:name="OLE_LINK21"/>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eastAsia="黑体"/>
          <w:sz w:val="20"/>
          <w:szCs w:val="20"/>
        </w:rPr>
      </w:pPr>
      <w:bookmarkStart w:id="84" w:name="_Toc229915033"/>
      <w:bookmarkStart w:id="85" w:name="_Toc380663913"/>
      <w:bookmarkStart w:id="86" w:name="_Toc437362260"/>
      <w:bookmarkStart w:id="87" w:name="_Toc229791432"/>
      <w:bookmarkStart w:id="88" w:name="_Toc57978731"/>
      <w:bookmarkStart w:id="89" w:name="_Toc377235968"/>
      <w:bookmarkStart w:id="90" w:name="_Toc444265032"/>
      <w:bookmarkStart w:id="91" w:name="_Toc377236306"/>
      <w:bookmarkStart w:id="92" w:name="_Toc230751642"/>
      <w:bookmarkStart w:id="93" w:name="_Toc439328361"/>
      <w:bookmarkStart w:id="94" w:name="_Toc379621584"/>
      <w:bookmarkStart w:id="95" w:name="_Toc444250082"/>
      <w:bookmarkStart w:id="96" w:name="_Toc379915052"/>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二值虚数神经网络(BCNN)专用加速芯片的研究与设计</w:t>
      </w:r>
      <w:r>
        <w:tab/>
      </w:r>
      <w:r>
        <w:fldChar w:fldCharType="begin"/>
      </w:r>
      <w:r>
        <w:instrText xml:space="preserve"> PAGEREF _Toc18852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_Toc8008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_Toc19239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_Toc28951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_Toc13005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_Toc650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_Toc1633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_Toc19619 \h </w:instrText>
      </w:r>
      <w:r>
        <w:fldChar w:fldCharType="separate"/>
      </w:r>
      <w:r>
        <w:t>2</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_Toc17339 \h </w:instrText>
      </w:r>
      <w:r>
        <w:fldChar w:fldCharType="separate"/>
      </w:r>
      <w:r>
        <w:t>9</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_Toc840 \h </w:instrText>
      </w:r>
      <w:r>
        <w:fldChar w:fldCharType="separate"/>
      </w:r>
      <w:r>
        <w:t>10</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_Toc3791 \h </w:instrText>
      </w:r>
      <w:r>
        <w:fldChar w:fldCharType="separate"/>
      </w:r>
      <w:r>
        <w:t>12</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_Toc9125 \h </w:instrText>
      </w:r>
      <w:r>
        <w:fldChar w:fldCharType="separate"/>
      </w:r>
      <w:r>
        <w:t>12</w:t>
      </w:r>
      <w:r>
        <w:fldChar w:fldCharType="end"/>
      </w:r>
    </w:p>
    <w:p>
      <w:pPr>
        <w:pStyle w:val="30"/>
        <w:tabs>
          <w:tab w:val="right" w:leader="dot" w:pos="8959"/>
          <w:tab w:val="clear" w:pos="960"/>
          <w:tab w:val="clear" w:pos="8949"/>
        </w:tabs>
      </w:pPr>
      <w:r>
        <w:rPr>
          <w:rFonts w:hint="eastAsia"/>
        </w:rPr>
        <w:t>2.2 卷积神经网络原理</w:t>
      </w:r>
      <w:r>
        <w:tab/>
      </w:r>
      <w:r>
        <w:fldChar w:fldCharType="begin"/>
      </w:r>
      <w:r>
        <w:instrText xml:space="preserve"> PAGEREF _Toc15636 \h </w:instrText>
      </w:r>
      <w:r>
        <w:fldChar w:fldCharType="separate"/>
      </w:r>
      <w:r>
        <w:t>12</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_Toc11873 \h </w:instrText>
      </w:r>
      <w:r>
        <w:fldChar w:fldCharType="separate"/>
      </w:r>
      <w:r>
        <w:t>12</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_Toc4449 \h </w:instrText>
      </w:r>
      <w:r>
        <w:fldChar w:fldCharType="separate"/>
      </w:r>
      <w:r>
        <w:t>12</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_Toc13467 \h </w:instrText>
      </w:r>
      <w:r>
        <w:fldChar w:fldCharType="separate"/>
      </w:r>
      <w:r>
        <w:t>12</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_Toc21360 \h </w:instrText>
      </w:r>
      <w:r>
        <w:fldChar w:fldCharType="separate"/>
      </w:r>
      <w:r>
        <w:t>13</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_Toc21975 \h </w:instrText>
      </w:r>
      <w:r>
        <w:fldChar w:fldCharType="separate"/>
      </w:r>
      <w:r>
        <w:t>13</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_Toc2207 \h </w:instrText>
      </w:r>
      <w:r>
        <w:fldChar w:fldCharType="separate"/>
      </w:r>
      <w:r>
        <w:t>13</w:t>
      </w:r>
      <w:r>
        <w:fldChar w:fldCharType="end"/>
      </w:r>
    </w:p>
    <w:p>
      <w:pPr>
        <w:pStyle w:val="30"/>
        <w:tabs>
          <w:tab w:val="right" w:leader="dot" w:pos="8959"/>
          <w:tab w:val="clear" w:pos="960"/>
          <w:tab w:val="clear" w:pos="8949"/>
        </w:tabs>
      </w:pPr>
      <w:r>
        <w:rPr>
          <w:rFonts w:hint="eastAsia"/>
        </w:rPr>
        <w:t>3.3 数据通路及其并行性设计</w:t>
      </w:r>
      <w:r>
        <w:tab/>
      </w:r>
      <w:r>
        <w:fldChar w:fldCharType="begin"/>
      </w:r>
      <w:r>
        <w:instrText xml:space="preserve"> PAGEREF _Toc32318 \h </w:instrText>
      </w:r>
      <w:r>
        <w:fldChar w:fldCharType="separate"/>
      </w:r>
      <w:r>
        <w:t>13</w:t>
      </w:r>
      <w:r>
        <w:fldChar w:fldCharType="end"/>
      </w:r>
    </w:p>
    <w:p>
      <w:pPr>
        <w:pStyle w:val="30"/>
        <w:tabs>
          <w:tab w:val="right" w:leader="dot" w:pos="8959"/>
          <w:tab w:val="clear" w:pos="960"/>
          <w:tab w:val="clear" w:pos="8949"/>
        </w:tabs>
      </w:pPr>
      <w:r>
        <w:rPr>
          <w:rFonts w:hint="eastAsia"/>
        </w:rPr>
        <w:t>3.4 内存设计及数据存储方式</w:t>
      </w:r>
      <w:r>
        <w:tab/>
      </w:r>
      <w:r>
        <w:fldChar w:fldCharType="begin"/>
      </w:r>
      <w:r>
        <w:instrText xml:space="preserve"> PAGEREF _Toc32689 \h </w:instrText>
      </w:r>
      <w:r>
        <w:fldChar w:fldCharType="separate"/>
      </w:r>
      <w:r>
        <w:t>13</w:t>
      </w:r>
      <w:r>
        <w:fldChar w:fldCharType="end"/>
      </w:r>
    </w:p>
    <w:p>
      <w:pPr>
        <w:pStyle w:val="30"/>
        <w:tabs>
          <w:tab w:val="right" w:leader="dot" w:pos="8959"/>
          <w:tab w:val="clear" w:pos="960"/>
          <w:tab w:val="clear" w:pos="8949"/>
        </w:tabs>
      </w:pPr>
      <w:r>
        <w:rPr>
          <w:rFonts w:hint="eastAsia"/>
        </w:rPr>
        <w:t>3.5 脉动阵列设计</w:t>
      </w:r>
      <w:r>
        <w:tab/>
      </w:r>
      <w:r>
        <w:fldChar w:fldCharType="begin"/>
      </w:r>
      <w:r>
        <w:instrText xml:space="preserve"> PAGEREF _Toc28629 \h </w:instrText>
      </w:r>
      <w:r>
        <w:fldChar w:fldCharType="separate"/>
      </w:r>
      <w:r>
        <w:t>13</w:t>
      </w:r>
      <w:r>
        <w:fldChar w:fldCharType="end"/>
      </w:r>
    </w:p>
    <w:p>
      <w:pPr>
        <w:pStyle w:val="30"/>
        <w:tabs>
          <w:tab w:val="right" w:leader="dot" w:pos="8959"/>
          <w:tab w:val="clear" w:pos="960"/>
          <w:tab w:val="clear" w:pos="8949"/>
        </w:tabs>
      </w:pPr>
      <w:r>
        <w:rPr>
          <w:rFonts w:hint="eastAsia"/>
        </w:rPr>
        <w:t>3.6 B</w:t>
      </w:r>
      <w:r>
        <w:t>atch Normalization</w:t>
      </w:r>
      <w:r>
        <w:rPr>
          <w:rFonts w:hint="eastAsia"/>
        </w:rPr>
        <w:t>硬件设计</w:t>
      </w:r>
      <w:r>
        <w:tab/>
      </w:r>
      <w:r>
        <w:fldChar w:fldCharType="begin"/>
      </w:r>
      <w:r>
        <w:instrText xml:space="preserve"> PAGEREF _Toc12186 \h </w:instrText>
      </w:r>
      <w:r>
        <w:fldChar w:fldCharType="separate"/>
      </w:r>
      <w:r>
        <w:t>13</w:t>
      </w:r>
      <w:r>
        <w:fldChar w:fldCharType="end"/>
      </w:r>
    </w:p>
    <w:p>
      <w:pPr>
        <w:pStyle w:val="30"/>
        <w:tabs>
          <w:tab w:val="right" w:leader="dot" w:pos="8959"/>
          <w:tab w:val="clear" w:pos="960"/>
          <w:tab w:val="clear" w:pos="8949"/>
        </w:tabs>
      </w:pPr>
      <w:r>
        <w:rPr>
          <w:rFonts w:hint="eastAsia"/>
        </w:rPr>
        <w:t>3.7 本章小结</w:t>
      </w:r>
      <w:r>
        <w:tab/>
      </w:r>
      <w:r>
        <w:fldChar w:fldCharType="begin"/>
      </w:r>
      <w:r>
        <w:instrText xml:space="preserve"> PAGEREF _Toc13992 \h </w:instrText>
      </w:r>
      <w:r>
        <w:fldChar w:fldCharType="separate"/>
      </w:r>
      <w:r>
        <w:t>14</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_Toc10647 \h </w:instrText>
      </w:r>
      <w:r>
        <w:fldChar w:fldCharType="separate"/>
      </w:r>
      <w:r>
        <w:t>15</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_Toc26353 \h </w:instrText>
      </w:r>
      <w:r>
        <w:fldChar w:fldCharType="separate"/>
      </w:r>
      <w:r>
        <w:t>15</w:t>
      </w:r>
      <w:r>
        <w:fldChar w:fldCharType="end"/>
      </w:r>
    </w:p>
    <w:p>
      <w:pPr>
        <w:pStyle w:val="30"/>
        <w:tabs>
          <w:tab w:val="right" w:leader="dot" w:pos="8959"/>
          <w:tab w:val="clear" w:pos="960"/>
          <w:tab w:val="clear" w:pos="8949"/>
        </w:tabs>
      </w:pPr>
      <w:r>
        <w:rPr>
          <w:rFonts w:hint="eastAsia"/>
        </w:rPr>
        <w:t>4.2 R</w:t>
      </w:r>
      <w:r>
        <w:t>ISC-V</w:t>
      </w:r>
      <w:r>
        <w:rPr>
          <w:rFonts w:hint="eastAsia"/>
        </w:rPr>
        <w:t>处理器及其协处理器</w:t>
      </w:r>
      <w:r>
        <w:tab/>
      </w:r>
      <w:r>
        <w:fldChar w:fldCharType="begin"/>
      </w:r>
      <w:r>
        <w:instrText xml:space="preserve"> PAGEREF _Toc8483 \h </w:instrText>
      </w:r>
      <w:r>
        <w:fldChar w:fldCharType="separate"/>
      </w:r>
      <w:r>
        <w:t>15</w:t>
      </w:r>
      <w:r>
        <w:fldChar w:fldCharType="end"/>
      </w:r>
    </w:p>
    <w:p>
      <w:pPr>
        <w:pStyle w:val="30"/>
        <w:tabs>
          <w:tab w:val="right" w:leader="dot" w:pos="8959"/>
          <w:tab w:val="clear" w:pos="960"/>
          <w:tab w:val="clear" w:pos="8949"/>
        </w:tabs>
      </w:pPr>
      <w:r>
        <w:rPr>
          <w:rFonts w:hint="eastAsia"/>
        </w:rPr>
        <w:t>4.3 指令集（I</w:t>
      </w:r>
      <w:r>
        <w:t>SA</w:t>
      </w:r>
      <w:r>
        <w:rPr>
          <w:rFonts w:hint="eastAsia"/>
        </w:rPr>
        <w:t>）设计</w:t>
      </w:r>
      <w:r>
        <w:tab/>
      </w:r>
      <w:r>
        <w:fldChar w:fldCharType="begin"/>
      </w:r>
      <w:r>
        <w:instrText xml:space="preserve"> PAGEREF _Toc15804 \h </w:instrText>
      </w:r>
      <w:r>
        <w:fldChar w:fldCharType="separate"/>
      </w:r>
      <w:r>
        <w:t>15</w:t>
      </w:r>
      <w:r>
        <w:fldChar w:fldCharType="end"/>
      </w:r>
    </w:p>
    <w:p>
      <w:pPr>
        <w:pStyle w:val="30"/>
        <w:tabs>
          <w:tab w:val="right" w:leader="dot" w:pos="8959"/>
          <w:tab w:val="clear" w:pos="960"/>
          <w:tab w:val="clear" w:pos="8949"/>
        </w:tabs>
      </w:pPr>
      <w:r>
        <w:rPr>
          <w:rFonts w:hint="eastAsia"/>
        </w:rPr>
        <w:t>4.4 系统硬件架构设计</w:t>
      </w:r>
      <w:r>
        <w:tab/>
      </w:r>
      <w:r>
        <w:fldChar w:fldCharType="begin"/>
      </w:r>
      <w:r>
        <w:instrText xml:space="preserve"> PAGEREF _Toc24719 \h </w:instrText>
      </w:r>
      <w:r>
        <w:fldChar w:fldCharType="separate"/>
      </w:r>
      <w:r>
        <w:t>15</w:t>
      </w:r>
      <w:r>
        <w:fldChar w:fldCharType="end"/>
      </w:r>
    </w:p>
    <w:p>
      <w:pPr>
        <w:pStyle w:val="30"/>
        <w:tabs>
          <w:tab w:val="right" w:leader="dot" w:pos="8959"/>
          <w:tab w:val="clear" w:pos="960"/>
          <w:tab w:val="clear" w:pos="8949"/>
        </w:tabs>
      </w:pPr>
      <w:r>
        <w:rPr>
          <w:rFonts w:hint="eastAsia"/>
        </w:rPr>
        <w:t>4.5 系统软件架构设计</w:t>
      </w:r>
      <w:r>
        <w:tab/>
      </w:r>
      <w:r>
        <w:fldChar w:fldCharType="begin"/>
      </w:r>
      <w:r>
        <w:instrText xml:space="preserve"> PAGEREF _Toc16302 \h </w:instrText>
      </w:r>
      <w:r>
        <w:fldChar w:fldCharType="separate"/>
      </w:r>
      <w:r>
        <w:t>15</w:t>
      </w:r>
      <w:r>
        <w:fldChar w:fldCharType="end"/>
      </w:r>
    </w:p>
    <w:p>
      <w:pPr>
        <w:pStyle w:val="30"/>
        <w:tabs>
          <w:tab w:val="right" w:leader="dot" w:pos="8959"/>
          <w:tab w:val="clear" w:pos="960"/>
          <w:tab w:val="clear" w:pos="8949"/>
        </w:tabs>
      </w:pPr>
      <w:r>
        <w:rPr>
          <w:rFonts w:hint="eastAsia"/>
        </w:rPr>
        <w:t>4.6 本章小结</w:t>
      </w:r>
      <w:r>
        <w:tab/>
      </w:r>
      <w:r>
        <w:fldChar w:fldCharType="begin"/>
      </w:r>
      <w:r>
        <w:instrText xml:space="preserve"> PAGEREF _Toc30524 \h </w:instrText>
      </w:r>
      <w:r>
        <w:fldChar w:fldCharType="separate"/>
      </w:r>
      <w:r>
        <w:t>15</w:t>
      </w:r>
      <w:r>
        <w:fldChar w:fldCharType="end"/>
      </w:r>
    </w:p>
    <w:p>
      <w:pPr>
        <w:pStyle w:val="26"/>
        <w:tabs>
          <w:tab w:val="right" w:leader="dot" w:pos="8959"/>
          <w:tab w:val="clear" w:pos="480"/>
          <w:tab w:val="clear" w:pos="8949"/>
        </w:tabs>
      </w:pPr>
      <w:r>
        <w:rPr>
          <w:rFonts w:hint="eastAsia"/>
        </w:rPr>
        <w:t>5 仿真与测试</w:t>
      </w:r>
      <w:r>
        <w:tab/>
      </w:r>
      <w:r>
        <w:fldChar w:fldCharType="begin"/>
      </w:r>
      <w:r>
        <w:instrText xml:space="preserve"> PAGEREF _Toc3779 \h </w:instrText>
      </w:r>
      <w:r>
        <w:fldChar w:fldCharType="separate"/>
      </w:r>
      <w:r>
        <w:t>16</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_Toc5836 \h </w:instrText>
      </w:r>
      <w:r>
        <w:fldChar w:fldCharType="separate"/>
      </w:r>
      <w:r>
        <w:t>16</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_Toc14149 \h </w:instrText>
      </w:r>
      <w:r>
        <w:fldChar w:fldCharType="separate"/>
      </w:r>
      <w:r>
        <w:t>16</w:t>
      </w:r>
      <w:r>
        <w:fldChar w:fldCharType="end"/>
      </w:r>
    </w:p>
    <w:p>
      <w:pPr>
        <w:pStyle w:val="30"/>
        <w:tabs>
          <w:tab w:val="right" w:leader="dot" w:pos="8959"/>
          <w:tab w:val="clear" w:pos="960"/>
          <w:tab w:val="clear" w:pos="8949"/>
        </w:tabs>
      </w:pPr>
      <w:r>
        <w:rPr>
          <w:rFonts w:hint="eastAsia"/>
        </w:rPr>
        <w:t>5.3 资源评估</w:t>
      </w:r>
      <w:r>
        <w:tab/>
      </w:r>
      <w:r>
        <w:fldChar w:fldCharType="begin"/>
      </w:r>
      <w:r>
        <w:instrText xml:space="preserve"> PAGEREF _Toc32460 \h </w:instrText>
      </w:r>
      <w:r>
        <w:fldChar w:fldCharType="separate"/>
      </w:r>
      <w:r>
        <w:t>16</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_Toc30035 \h </w:instrText>
      </w:r>
      <w:r>
        <w:fldChar w:fldCharType="separate"/>
      </w:r>
      <w:r>
        <w:t>16</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_Toc4761 \h </w:instrText>
      </w:r>
      <w:r>
        <w:fldChar w:fldCharType="separate"/>
      </w:r>
      <w:r>
        <w:t>17</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_Toc16293 \h </w:instrText>
      </w:r>
      <w:r>
        <w:fldChar w:fldCharType="separate"/>
      </w:r>
      <w:r>
        <w:t>17</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_Toc21399 \h </w:instrText>
      </w:r>
      <w:r>
        <w:fldChar w:fldCharType="separate"/>
      </w:r>
      <w:r>
        <w:t>17</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_Toc2421 \h </w:instrText>
      </w:r>
      <w:r>
        <w:fldChar w:fldCharType="separate"/>
      </w:r>
      <w:r>
        <w:t>17</w:t>
      </w:r>
      <w:r>
        <w:fldChar w:fldCharType="end"/>
      </w:r>
    </w:p>
    <w:p>
      <w:pPr>
        <w:pStyle w:val="26"/>
        <w:tabs>
          <w:tab w:val="right" w:leader="dot" w:pos="8959"/>
          <w:tab w:val="clear" w:pos="480"/>
          <w:tab w:val="clear" w:pos="8949"/>
        </w:tabs>
      </w:pPr>
      <w:r>
        <w:t>致  谢</w:t>
      </w:r>
      <w:r>
        <w:tab/>
      </w:r>
      <w:r>
        <w:fldChar w:fldCharType="begin"/>
      </w:r>
      <w:r>
        <w:instrText xml:space="preserve"> PAGEREF _Toc2542 \h </w:instrText>
      </w:r>
      <w:r>
        <w:fldChar w:fldCharType="separate"/>
      </w:r>
      <w:r>
        <w:t>18</w:t>
      </w:r>
      <w:r>
        <w:fldChar w:fldCharType="end"/>
      </w:r>
    </w:p>
    <w:p>
      <w:pPr>
        <w:pStyle w:val="26"/>
        <w:tabs>
          <w:tab w:val="right" w:leader="dot" w:pos="8959"/>
          <w:tab w:val="clear" w:pos="480"/>
          <w:tab w:val="clear" w:pos="8949"/>
        </w:tabs>
      </w:pPr>
      <w:r>
        <w:t>参考文献</w:t>
      </w:r>
      <w:r>
        <w:tab/>
      </w:r>
      <w:r>
        <w:fldChar w:fldCharType="begin"/>
      </w:r>
      <w:r>
        <w:instrText xml:space="preserve"> PAGEREF _Toc31928 \h </w:instrText>
      </w:r>
      <w:r>
        <w:fldChar w:fldCharType="separate"/>
      </w:r>
      <w:r>
        <w:t>19</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_Toc30828 \h </w:instrText>
      </w:r>
      <w:r>
        <w:fldChar w:fldCharType="separate"/>
      </w:r>
      <w:r>
        <w:t>20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_Toc14086 \h </w:instrText>
      </w:r>
      <w:r>
        <w:fldChar w:fldCharType="separate"/>
      </w:r>
      <w:r>
        <w:t>21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444250083"/>
      <w:bookmarkStart w:id="99" w:name="_Toc379915053"/>
      <w:bookmarkStart w:id="100" w:name="_Toc377235969"/>
      <w:bookmarkStart w:id="101" w:name="_Toc46962951"/>
      <w:bookmarkStart w:id="102" w:name="_Toc57978732"/>
      <w:bookmarkStart w:id="103" w:name="_Toc380663914"/>
      <w:bookmarkStart w:id="104" w:name="_Toc57189222"/>
      <w:bookmarkStart w:id="105" w:name="_Toc229791433"/>
      <w:bookmarkStart w:id="106" w:name="_Toc437362302"/>
      <w:bookmarkStart w:id="107" w:name="_Toc229915034"/>
      <w:bookmarkStart w:id="108" w:name="_Toc650"/>
      <w:bookmarkStart w:id="109" w:name="_Toc89981297"/>
      <w:bookmarkStart w:id="110" w:name="_Toc437362261"/>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1633"/>
      <w:bookmarkStart w:id="112" w:name="_Toc57189223"/>
      <w:bookmarkStart w:id="113" w:name="_Toc46962952"/>
      <w:bookmarkStart w:id="114" w:name="_Toc379915054"/>
      <w:bookmarkStart w:id="115" w:name="_Toc229915035"/>
      <w:bookmarkStart w:id="116" w:name="_Toc437362303"/>
      <w:bookmarkStart w:id="117" w:name="_Toc229791434"/>
      <w:bookmarkStart w:id="118" w:name="_Toc377235970"/>
      <w:r>
        <w:t>研究背景与意义</w:t>
      </w:r>
      <w:bookmarkEnd w:id="111"/>
      <w:bookmarkEnd w:id="112"/>
      <w:bookmarkEnd w:id="113"/>
      <w:r>
        <w:commentReference w:id="0"/>
      </w:r>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295525" cy="1571625"/>
            <wp:effectExtent l="0" t="0" r="9525" b="952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11416" cy="1582505"/>
                    </a:xfrm>
                    <a:prstGeom prst="rect">
                      <a:avLst/>
                    </a:prstGeom>
                    <a:noFill/>
                    <a:ln>
                      <a:noFill/>
                    </a:ln>
                  </pic:spPr>
                </pic:pic>
              </a:graphicData>
            </a:graphic>
          </wp:inline>
        </w:drawing>
      </w:r>
      <w:r>
        <w:rPr>
          <w:rFonts w:hint="eastAsia"/>
        </w:rPr>
        <w:t xml:space="preserve"> </w:t>
      </w:r>
      <w:r>
        <w:t xml:space="preserve"> </w:t>
      </w:r>
      <w:r>
        <w:drawing>
          <wp:inline distT="0" distB="0" distL="0" distR="0">
            <wp:extent cx="2246630" cy="1583690"/>
            <wp:effectExtent l="0" t="0" r="1270" b="0"/>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57386" cy="1590870"/>
                    </a:xfrm>
                    <a:prstGeom prst="rect">
                      <a:avLst/>
                    </a:prstGeom>
                    <a:noFill/>
                    <a:ln>
                      <a:noFill/>
                    </a:ln>
                  </pic:spPr>
                </pic:pic>
              </a:graphicData>
            </a:graphic>
          </wp:inline>
        </w:drawing>
      </w:r>
    </w:p>
    <w:p>
      <w:pPr>
        <w:ind w:firstLine="420"/>
        <w:rPr>
          <w:rFonts w:hint="eastAsia"/>
        </w:rPr>
      </w:pPr>
      <w:r>
        <w:drawing>
          <wp:inline distT="0" distB="0" distL="0" distR="0">
            <wp:extent cx="2327275" cy="1552575"/>
            <wp:effectExtent l="0" t="0" r="0" b="0"/>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31962" cy="1555509"/>
                    </a:xfrm>
                    <a:prstGeom prst="rect">
                      <a:avLst/>
                    </a:prstGeom>
                    <a:noFill/>
                    <a:ln>
                      <a:noFill/>
                    </a:ln>
                  </pic:spPr>
                </pic:pic>
              </a:graphicData>
            </a:graphic>
          </wp:inline>
        </w:drawing>
      </w:r>
      <w:r>
        <w:rPr>
          <w:rFonts w:hint="eastAsia"/>
        </w:rPr>
        <w:t xml:space="preserve"> </w:t>
      </w:r>
      <w:r>
        <w:drawing>
          <wp:inline distT="0" distB="0" distL="0" distR="0">
            <wp:extent cx="2257425" cy="1504950"/>
            <wp:effectExtent l="0" t="0" r="0" b="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60458" cy="1507055"/>
                    </a:xfrm>
                    <a:prstGeom prst="rect">
                      <a:avLst/>
                    </a:prstGeom>
                    <a:noFill/>
                    <a:ln>
                      <a:noFill/>
                    </a:ln>
                  </pic:spPr>
                </pic:pic>
              </a:graphicData>
            </a:graphic>
          </wp:inline>
        </w:drawing>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093720" cy="21272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107808" cy="2136929"/>
                    </a:xfrm>
                    <a:prstGeom prst="rect">
                      <a:avLst/>
                    </a:prstGeom>
                  </pic:spPr>
                </pic:pic>
              </a:graphicData>
            </a:graphic>
          </wp:inline>
        </w:drawing>
      </w:r>
    </w:p>
    <w:p>
      <w:pPr>
        <w:ind w:firstLine="480"/>
        <w:jc w:val="center"/>
        <w:rPr>
          <w:ins w:id="178" w:author="Xiaodong Zhang" w:date="2022-09-09T10:19:00Z"/>
          <w:rFonts w:hint="eastAsia"/>
        </w:rPr>
      </w:pPr>
      <w:r>
        <w:rPr>
          <w:rFonts w:hint="eastAsia"/>
        </w:rPr>
        <w:t>图</w:t>
      </w:r>
      <w:r>
        <w:t xml:space="preserve"> </w:t>
      </w:r>
      <w:r>
        <w:rPr>
          <w:rFonts w:hint="eastAsia"/>
        </w:rPr>
        <w:t>边缘计算</w:t>
      </w:r>
    </w:p>
    <w:p>
      <w:pPr>
        <w:shd w:val="clear" w:color="auto" w:fill="FFFFFF"/>
        <w:spacing w:before="294" w:beforeAutospacing="0" w:after="294" w:afterAutospacing="0"/>
        <w:ind w:firstLine="480"/>
        <w:rPr>
          <w:ins w:id="180" w:author="Xiaodong Zhang" w:date="2022-09-09T10:08:00Z"/>
          <w:rFonts w:ascii="Times New Roman" w:hAnsi="Times New Roman" w:eastAsia="宋体" w:cs="Times New Roman"/>
          <w:color w:val="121212"/>
          <w:sz w:val="27"/>
          <w:szCs w:val="24"/>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bidi w:val="0"/>
        <w:ind w:firstLine="480" w:firstLineChars="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，所以针对这一研究方向也有众多的研究成果中，而Yoshua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二值神经网络对于嵌入式应用具有如下的几个优势：（1）计算效率：二值网络具有极强的硬件友好性，通过将原先的32或者64比特的神经元映射到单比特，而原先的全精度运行也相应的映射为单比特的异或运算(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，将计算效率提升了不止10倍</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。从内存角度来说，使用单比特替代32比特的单精度浮点数或16比特的半精度浮点的使用，二值神经网络更是大幅度提升了内存的利用率和带宽</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7"/>
        <w:rPr>
          <w:rFonts w:hint="eastAsia"/>
        </w:rPr>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7"/>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7"/>
        <w:rPr>
          <w:rFonts w:hint="eastAsia"/>
        </w:rPr>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而神经网络的运行过程需要的数据流的计算，几乎不需要控制。而且随着卷积神经网络层数不断增加，需要处理的数据量不断膨胀，由于“冯诺依曼瓶颈”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w:t>
      </w:r>
      <w:r>
        <w:rPr>
          <w:rFonts w:hint="eastAsia"/>
          <w:lang w:val="en-US" w:eastAsia="zh-CN"/>
        </w:rPr>
        <w:t>也</w:t>
      </w:r>
      <w:r>
        <w:rPr>
          <w:rFonts w:hint="eastAsia"/>
        </w:rPr>
        <w:t>很大。</w:t>
      </w:r>
      <w:r>
        <w:rPr>
          <w:rFonts w:hint="eastAsia"/>
          <w:lang w:val="en-US" w:eastAsia="zh-CN"/>
        </w:rPr>
        <w:t>且</w:t>
      </w:r>
      <w:r>
        <w:rPr>
          <w:rFonts w:hint="eastAsia"/>
        </w:rPr>
        <w:t>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9619"/>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等人在2021年首次提出，所以面向该网络的研究成果还不是很多。而二值复数神经网络紧密联系了二值神经网络和复数神经网络，故B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中提出，这两篇文章中提出了BNN的基本组成部分，包括（1）二值化函数及其通过直通式估算器（STE）的近似梯度；（2）批量归一化（batch normalization），这对于BNN是否能够收敛至关重要；（3）必须保证第一层和最后一层的全精度，因此这两篇也被公认为是二值神经网络发展的奠基石。随后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7"/>
      </w:pPr>
      <w:r>
        <w:rPr>
          <w:rFonts w:hint="eastAsia"/>
        </w:rPr>
        <w:t xml:space="preserve">图 </w:t>
      </w:r>
      <w:r>
        <w:t>MeliusNet</w:t>
      </w:r>
      <w:r>
        <w:rPr>
          <w:rFonts w:hint="eastAsia"/>
        </w:rPr>
        <w:t>的t</w:t>
      </w:r>
      <w:r>
        <w:t>wo-block</w:t>
      </w:r>
      <w:r>
        <w:rPr>
          <w:rFonts w:hint="eastAsia"/>
        </w:rPr>
        <w:t>结构</w:t>
      </w:r>
    </w:p>
    <w:p>
      <w:pPr>
        <w:pStyle w:val="82"/>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展开的研究工作还有很多，这里不在赘述，详细可参考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的综述文献，下面我们将展开复数神经网络的研究现状。复数通过实数轴和虚数轴将一位实数线（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，在这篇文章中，作者提出了复数神经网络的构建方法，其中包括复数卷积、复数b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网络的参数量和精度（如下表）。一方面，由于二值复数更强的表达能力，相比于B</w:t>
      </w:r>
      <w:r>
        <w:t>NN</w:t>
      </w:r>
      <w:r>
        <w:rPr>
          <w:rFonts w:hint="eastAsia"/>
        </w:rPr>
        <w:t>，B</w:t>
      </w:r>
      <w:r>
        <w:t>CNN</w:t>
      </w:r>
      <w:r>
        <w:rPr>
          <w:rFonts w:hint="eastAsia"/>
        </w:rPr>
        <w:t>具有一定的精度提升，且B</w:t>
      </w:r>
      <w:r>
        <w:t>CNN</w:t>
      </w:r>
      <w:r>
        <w:rPr>
          <w:rFonts w:hint="eastAsia"/>
        </w:rPr>
        <w:t>可以很自然地处理复数输入信号，例如从传感器直接输入到系统的波信号。从表 中数据可知，针对N</w:t>
      </w:r>
      <w:r>
        <w:t>IN-N</w:t>
      </w:r>
      <w:r>
        <w:rPr>
          <w:rFonts w:hint="eastAsia"/>
        </w:rPr>
        <w:t>et和Res</w:t>
      </w:r>
      <w:r>
        <w:t>Net18</w:t>
      </w:r>
      <w:r>
        <w:rPr>
          <w:rFonts w:hint="eastAsia"/>
        </w:rPr>
        <w:t>，相同模型大小的B</w:t>
      </w:r>
      <w:r>
        <w:t>CNN</w:t>
      </w:r>
      <w:r>
        <w:rPr>
          <w:rFonts w:hint="eastAsia"/>
        </w:rPr>
        <w:t>和B</w:t>
      </w:r>
      <w:r>
        <w:t>NN</w:t>
      </w:r>
      <w:r>
        <w:rPr>
          <w:rFonts w:hint="eastAsia"/>
        </w:rPr>
        <w:t>相比之下分别实现了1.85%和0.52%的精度提升。另外与D</w:t>
      </w:r>
      <w:r>
        <w:t>CN</w:t>
      </w:r>
      <w:r>
        <w:rPr>
          <w:rFonts w:hint="eastAsia"/>
        </w:rPr>
        <w:t>相比，B</w:t>
      </w:r>
      <w:r>
        <w:t>CNN</w:t>
      </w:r>
      <w:r>
        <w:rPr>
          <w:rFonts w:hint="eastAsia"/>
        </w:rPr>
        <w:t>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p>
      <w:pPr>
        <w:ind w:firstLine="420"/>
      </w:pPr>
    </w:p>
    <w:p>
      <w:pPr>
        <w:ind w:firstLine="420"/>
      </w:pPr>
      <w:r>
        <w:drawing>
          <wp:inline distT="0" distB="0" distL="0" distR="0">
            <wp:extent cx="2216150" cy="3467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2218423" cy="3470758"/>
                    </a:xfrm>
                    <a:prstGeom prst="rect">
                      <a:avLst/>
                    </a:prstGeom>
                  </pic:spPr>
                </pic:pic>
              </a:graphicData>
            </a:graphic>
          </wp:inline>
        </w:drawing>
      </w:r>
      <w:r>
        <w:rPr>
          <w:rFonts w:hint="eastAsia"/>
        </w:rPr>
        <w:t xml:space="preserve"> </w:t>
      </w:r>
      <w:r>
        <w:t xml:space="preserve">          </w:t>
      </w:r>
      <w:r>
        <w:drawing>
          <wp:inline distT="0" distB="0" distL="0" distR="0">
            <wp:extent cx="2184400" cy="38862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stretch>
                      <a:fillRect/>
                    </a:stretch>
                  </pic:blipFill>
                  <pic:spPr>
                    <a:xfrm>
                      <a:off x="0" y="0"/>
                      <a:ext cx="2187467" cy="3891759"/>
                    </a:xfrm>
                    <a:prstGeom prst="rect">
                      <a:avLst/>
                    </a:prstGeom>
                  </pic:spPr>
                </pic:pic>
              </a:graphicData>
            </a:graphic>
          </wp:inline>
        </w:drawing>
      </w:r>
    </w:p>
    <w:p>
      <w:pPr>
        <w:pStyle w:val="51"/>
        <w:jc w:val="both"/>
      </w:pPr>
      <w:r>
        <w:tab/>
      </w:r>
      <w:r>
        <w:tab/>
      </w:r>
      <w:r>
        <w:rPr>
          <w:rFonts w:hint="eastAsia"/>
        </w:rPr>
        <w:t xml:space="preserve">图 </w:t>
      </w:r>
      <w:r>
        <w:t>R</w:t>
      </w:r>
      <w:r>
        <w:rPr>
          <w:rFonts w:hint="eastAsia"/>
        </w:rPr>
        <w:t>es</w:t>
      </w:r>
      <w:r>
        <w:t>Net18</w:t>
      </w:r>
    </w:p>
    <w:p>
      <w:pPr>
        <w:ind w:firstLine="420"/>
        <w:jc w:val="center"/>
      </w:pPr>
      <w:r>
        <w:drawing>
          <wp:inline distT="0" distB="0" distL="0" distR="0">
            <wp:extent cx="33623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3362325" cy="1514475"/>
                    </a:xfrm>
                    <a:prstGeom prst="rect">
                      <a:avLst/>
                    </a:prstGeom>
                  </pic:spPr>
                </pic:pic>
              </a:graphicData>
            </a:graphic>
          </wp:inline>
        </w:drawing>
      </w:r>
    </w:p>
    <w:p>
      <w:pPr>
        <w:ind w:firstLine="420"/>
      </w:pPr>
    </w:p>
    <w:p>
      <w:pPr>
        <w:ind w:firstLine="420"/>
      </w:pPr>
    </w:p>
    <w:p>
      <w:pPr>
        <w:ind w:firstLine="420"/>
      </w:pPr>
      <w:r>
        <w:drawing>
          <wp:inline distT="0" distB="0" distL="0" distR="0">
            <wp:extent cx="5688965" cy="688594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688965" cy="6885940"/>
                    </a:xfrm>
                    <a:prstGeom prst="rect">
                      <a:avLst/>
                    </a:prstGeom>
                  </pic:spPr>
                </pic:pic>
              </a:graphicData>
            </a:graphic>
          </wp:inline>
        </w:drawing>
      </w:r>
    </w:p>
    <w:p>
      <w:pPr>
        <w:ind w:left="420"/>
      </w:pPr>
    </w:p>
    <w:p>
      <w:pPr>
        <w:ind w:left="420"/>
        <w:rPr>
          <w:b/>
          <w:bCs/>
        </w:rPr>
      </w:pPr>
    </w:p>
    <w:p>
      <w:pPr>
        <w:ind w:left="420"/>
        <w:rPr>
          <w:b/>
          <w:bCs/>
        </w:rPr>
      </w:pP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的架构与设计也是在这一阶段完成的；第二阶段即2016年至今，这一阶段是实际应用阶段，许多高性能、低功耗和低成本的移动端和边缘侧设备也是在这一期间落地的。</w:t>
      </w:r>
    </w:p>
    <w:p>
      <w:pPr>
        <w:ind w:firstLine="420"/>
      </w:pPr>
      <w:r>
        <w:rPr>
          <w:rFonts w:hint="eastAsia"/>
        </w:rPr>
        <w:t>根据美国市场调研公司Tra</w:t>
      </w:r>
      <w:r>
        <w:t>ctica</w:t>
      </w:r>
      <w:r>
        <w:rPr>
          <w:rFonts w:hint="eastAsia"/>
        </w:rPr>
        <w:t>的预测，深度学习加速器的市场规模将在2025年达到663亿美元（如下图），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4379595" cy="3155315"/>
            <wp:effectExtent l="0" t="0" r="190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79595" cy="3155315"/>
                    </a:xfrm>
                    <a:prstGeom prst="rect">
                      <a:avLst/>
                    </a:prstGeom>
                    <a:noFill/>
                    <a:ln>
                      <a:noFill/>
                    </a:ln>
                  </pic:spPr>
                </pic:pic>
              </a:graphicData>
            </a:graphic>
          </wp:inline>
        </w:drawing>
      </w:r>
    </w:p>
    <w:p>
      <w:pPr>
        <w:pStyle w:val="51"/>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（数据中心）外，英伟达还在边缘测计算提出了应用解决方案，特别是自动驾驶汽车领域。例如英伟达在2017年针对边缘侧汽车应用推出了X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5245100" cy="3968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56445" cy="3977390"/>
                    </a:xfrm>
                    <a:prstGeom prst="rect">
                      <a:avLst/>
                    </a:prstGeom>
                    <a:noFill/>
                    <a:ln>
                      <a:noFill/>
                    </a:ln>
                  </pic:spPr>
                </pic:pic>
              </a:graphicData>
            </a:graphic>
          </wp:inline>
        </w:drawing>
      </w:r>
    </w:p>
    <w:p>
      <w:pPr>
        <w:pStyle w:val="51"/>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。其中的巨大的M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领域做了很多研究工作，例如采用嵌入式多芯片互连桥接（E</w:t>
      </w:r>
      <w:r>
        <w:t>MIB</w:t>
      </w:r>
      <w:r>
        <w:rPr>
          <w:rFonts w:hint="eastAsia"/>
        </w:rPr>
        <w:t>）技术组合了多个人工智能芯粒（如下图）。微软公司推出的用于加速D</w:t>
      </w:r>
      <w:r>
        <w:t>NN</w:t>
      </w:r>
      <w:r>
        <w:rPr>
          <w:rFonts w:hint="eastAsia"/>
        </w:rPr>
        <w:t>推理的Bra</w:t>
      </w:r>
      <w:r>
        <w:t>inwave</w:t>
      </w:r>
      <w:r>
        <w:rPr>
          <w:rFonts w:hint="eastAsia"/>
        </w:rPr>
        <w:t>项目打破常规，没有使用A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pP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51"/>
      </w:pPr>
      <w:r>
        <w:rPr>
          <w:rFonts w:hint="eastAsia"/>
        </w:rPr>
        <w:t>图 谷歌T</w:t>
      </w:r>
      <w:r>
        <w:t>OPv</w:t>
      </w:r>
      <w:r>
        <w:rPr>
          <w:rFonts w:hint="eastAsia"/>
        </w:rPr>
        <w:t>1结构框图</w:t>
      </w:r>
    </w:p>
    <w:p>
      <w:pPr>
        <w:ind w:firstLine="420"/>
      </w:pPr>
    </w:p>
    <w:p>
      <w:pPr>
        <w:ind w:firstLine="420"/>
        <w:jc w:val="center"/>
      </w:pPr>
      <w:r>
        <w:drawing>
          <wp:inline distT="0" distB="0" distL="0" distR="0">
            <wp:extent cx="4718050" cy="2682240"/>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31679" cy="2690387"/>
                    </a:xfrm>
                    <a:prstGeom prst="rect">
                      <a:avLst/>
                    </a:prstGeom>
                    <a:noFill/>
                    <a:ln>
                      <a:noFill/>
                    </a:ln>
                  </pic:spPr>
                </pic:pic>
              </a:graphicData>
            </a:graphic>
          </wp:inline>
        </w:drawing>
      </w:r>
    </w:p>
    <w:p>
      <w:pPr>
        <w:pStyle w:val="51"/>
      </w:pPr>
      <w:r>
        <w:rPr>
          <w:rFonts w:hint="eastAsia"/>
        </w:rPr>
        <w:t xml:space="preserve">图 </w:t>
      </w:r>
      <w:r>
        <w:t>EMIB</w:t>
      </w:r>
      <w:r>
        <w:rPr>
          <w:rFonts w:hint="eastAsia"/>
        </w:rPr>
        <w:t>技术</w:t>
      </w:r>
    </w:p>
    <w:p>
      <w:pPr>
        <w:ind w:firstLine="420"/>
      </w:pPr>
    </w:p>
    <w:p>
      <w:r>
        <w:tab/>
      </w:r>
      <w:r>
        <w:rPr>
          <w:rFonts w:hint="eastAsia"/>
        </w:rPr>
        <w:t>除了上述几个巨头公司的突出贡献外，国内外学术界也有众多独创性和前瞻性的研究成果。例如麻省理工学院团队针对移动设备而设计低功耗的图像识别芯片，Ey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color w:val="auto"/>
        </w:rPr>
        <w:t>，架构可见下图</w:t>
      </w:r>
      <w:r>
        <w:rPr>
          <w:rFonts w:hint="eastAsia"/>
        </w:rPr>
        <w:t>。两款芯片都采用了可重构架构，针对不同的C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不到移动G</w:t>
      </w:r>
      <w:r>
        <w:t>PU</w:t>
      </w:r>
      <w:r>
        <w:rPr>
          <w:rFonts w:hint="eastAsia"/>
        </w:rPr>
        <w:t>的十分之一，采用了台积电65nm工艺，芯片面积也仅有3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7"/>
                    <a:stretch>
                      <a:fillRect/>
                    </a:stretch>
                  </pic:blipFill>
                  <pic:spPr>
                    <a:xfrm>
                      <a:off x="0" y="0"/>
                      <a:ext cx="5057775" cy="1991995"/>
                    </a:xfrm>
                    <a:prstGeom prst="rect">
                      <a:avLst/>
                    </a:prstGeom>
                    <a:noFill/>
                    <a:ln>
                      <a:noFill/>
                    </a:ln>
                  </pic:spPr>
                </pic:pic>
              </a:graphicData>
            </a:graphic>
          </wp:inline>
        </w:drawing>
      </w:r>
    </w:p>
    <w:p>
      <w:pPr>
        <w:pStyle w:val="51"/>
        <w:rPr>
          <w:rFonts w:hint="default" w:eastAsia="宋体"/>
          <w:vertAlign w:val="superscript"/>
          <w:lang w:val="en-US" w:eastAsia="zh-CN"/>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lang w:val="en-US" w:eastAsia="zh-CN"/>
        </w:rPr>
        <w:t>[62]</w:t>
      </w:r>
    </w:p>
    <w:p>
      <w:r>
        <w:tab/>
      </w:r>
      <w:r>
        <w:rPr>
          <w:rFonts w:hint="eastAsia"/>
        </w:rPr>
        <w:t>同时于Ey</w:t>
      </w:r>
      <w:r>
        <w:t>eriss,</w:t>
      </w:r>
      <w:r>
        <w:rPr>
          <w:rFonts w:hint="eastAsia"/>
        </w:rPr>
        <w:t>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t>,</w:t>
      </w:r>
      <w:r>
        <w:rPr>
          <w:rFonts w:hint="eastAsia"/>
        </w:rPr>
        <w:t>这两款芯片采用了当时最先进的所有优化技术，如网络压缩、降低精度、网络稀疏性等。E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功能的可穿戴设备等方向应用。该款芯片在1</w:t>
      </w:r>
      <w:r>
        <w:t>V</w:t>
      </w:r>
      <w:r>
        <w:rPr>
          <w:rFonts w:hint="eastAsia"/>
        </w:rPr>
        <w:t>电源电压下可以运行到200</w:t>
      </w:r>
      <w:r>
        <w:t>Mhz</w:t>
      </w:r>
      <w:r>
        <w:rPr>
          <w:rFonts w:hint="eastAsia"/>
        </w:rPr>
        <w:t>，性能可达7</w:t>
      </w:r>
      <w:r>
        <w:t>5GOPS</w:t>
      </w:r>
      <w:r>
        <w:rPr>
          <w:rFonts w:hint="eastAsia"/>
        </w:rPr>
        <w:t xml:space="preserve">，且在最大限度地降低了卷积层的能耗，在人脸识别任务中功耗为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140200" cy="3295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4140413" cy="3295819"/>
                    </a:xfrm>
                    <a:prstGeom prst="rect">
                      <a:avLst/>
                    </a:prstGeom>
                  </pic:spPr>
                </pic:pic>
              </a:graphicData>
            </a:graphic>
          </wp:inline>
        </w:drawing>
      </w:r>
    </w:p>
    <w:p>
      <w:pPr>
        <w:pStyle w:val="87"/>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140200" cy="11112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9"/>
                    <a:stretch>
                      <a:fillRect/>
                    </a:stretch>
                  </pic:blipFill>
                  <pic:spPr>
                    <a:xfrm>
                      <a:off x="0" y="0"/>
                      <a:ext cx="4140413" cy="1111307"/>
                    </a:xfrm>
                    <a:prstGeom prst="rect">
                      <a:avLst/>
                    </a:prstGeom>
                  </pic:spPr>
                </pic:pic>
              </a:graphicData>
            </a:graphic>
          </wp:inline>
        </w:drawing>
      </w:r>
    </w:p>
    <w:p>
      <w:pPr>
        <w:pStyle w:val="87"/>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t>; R. Venkatesan</w:t>
      </w:r>
      <w:r>
        <w:rPr>
          <w:rFonts w:hint="eastAsia"/>
        </w:rPr>
        <w:t>等人在2019年提出的模块化的神经网络加速器生成器M</w:t>
      </w:r>
      <w:r>
        <w:t>AGN</w:t>
      </w:r>
      <w:r>
        <w:rPr>
          <w:rFonts w:hint="eastAsia"/>
        </w:rPr>
        <w:t>et</w:t>
      </w:r>
      <w:r>
        <w:rPr>
          <w:vertAlign w:val="superscript"/>
        </w:rPr>
        <w:t>[66]</w:t>
      </w:r>
      <w:r>
        <w:t>;</w:t>
      </w:r>
      <w:r>
        <w:rPr>
          <w:rFonts w:hint="eastAsia"/>
        </w:rPr>
        <w:t xml:space="preserve"> 美国伊利诺伊大学、IBM中国研究院等提出的基于F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t>,</w:t>
      </w:r>
      <w:r>
        <w:rPr>
          <w:rFonts w:hint="eastAsia"/>
        </w:rPr>
        <w:t>只需要设计、生成、执行三步即可自动生成一款基于F</w:t>
      </w:r>
      <w:r>
        <w:t>PGA</w:t>
      </w:r>
      <w:r>
        <w:rPr>
          <w:rFonts w:hint="eastAsia"/>
        </w:rPr>
        <w:t>的高性能的D</w:t>
      </w:r>
      <w:r>
        <w:t>NN</w:t>
      </w:r>
      <w:r>
        <w:rPr>
          <w:rFonts w:hint="eastAsia"/>
        </w:rPr>
        <w:t>推理加速器，可以快捷的部署到云端或者边缘端的F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7"/>
        <w:rPr>
          <w:rFonts w:hint="default" w:eastAsia="宋体"/>
          <w:vertAlign w:val="superscript"/>
          <w:lang w:val="en-US" w:eastAsia="zh-CN"/>
        </w:rPr>
      </w:pPr>
      <w:r>
        <w:rPr>
          <w:rFonts w:hint="eastAsia"/>
        </w:rPr>
        <w:t xml:space="preserve">图 </w:t>
      </w:r>
      <w:r>
        <w:t>VTA</w:t>
      </w:r>
      <w:r>
        <w:rPr>
          <w:rFonts w:hint="eastAsia"/>
        </w:rPr>
        <w:t>架构</w:t>
      </w:r>
      <w:r>
        <w:rPr>
          <w:rFonts w:hint="eastAsia"/>
          <w:vertAlign w:val="superscript"/>
          <w:lang w:val="en-US" w:eastAsia="zh-CN"/>
        </w:rPr>
        <w:t>[65]</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4486275" cy="2457450"/>
                    </a:xfrm>
                    <a:prstGeom prst="rect">
                      <a:avLst/>
                    </a:prstGeom>
                  </pic:spPr>
                </pic:pic>
              </a:graphicData>
            </a:graphic>
          </wp:inline>
        </w:drawing>
      </w:r>
    </w:p>
    <w:p>
      <w:pPr>
        <w:pStyle w:val="87"/>
        <w:bidi w:val="0"/>
        <w:rPr>
          <w:rFonts w:hint="default" w:eastAsia="宋体"/>
          <w:vertAlign w:val="superscript"/>
          <w:lang w:val="en-US" w:eastAsia="zh-CN"/>
        </w:rPr>
      </w:pPr>
      <w:r>
        <w:rPr>
          <w:rFonts w:hint="eastAsia"/>
        </w:rPr>
        <w:t xml:space="preserve">图 </w:t>
      </w:r>
      <w:r>
        <w:t>G</w:t>
      </w:r>
      <w:r>
        <w:rPr>
          <w:rFonts w:hint="eastAsia"/>
        </w:rPr>
        <w:t>e</w:t>
      </w:r>
      <w:r>
        <w:t>mmini</w:t>
      </w:r>
      <w:r>
        <w:rPr>
          <w:rFonts w:hint="eastAsia"/>
        </w:rPr>
        <w:t>整体架构</w:t>
      </w:r>
      <w:r>
        <w:rPr>
          <w:rFonts w:hint="eastAsia"/>
          <w:vertAlign w:val="superscript"/>
          <w:lang w:val="en-US" w:eastAsia="zh-CN"/>
        </w:rPr>
        <w:t>[73]</w:t>
      </w:r>
    </w:p>
    <w:p/>
    <w:p>
      <w:r>
        <w:drawing>
          <wp:inline distT="0" distB="0" distL="0" distR="0">
            <wp:extent cx="5688965" cy="110871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688965" cy="1108710"/>
                    </a:xfrm>
                    <a:prstGeom prst="rect">
                      <a:avLst/>
                    </a:prstGeom>
                  </pic:spPr>
                </pic:pic>
              </a:graphicData>
            </a:graphic>
          </wp:inline>
        </w:drawing>
      </w:r>
    </w:p>
    <w:p>
      <w:r>
        <w:tab/>
      </w: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应用也将进入爆发阶段。</w:t>
      </w:r>
    </w:p>
    <w:p/>
    <w:p/>
    <w:p>
      <w:pPr>
        <w:pStyle w:val="3"/>
      </w:pPr>
      <w:bookmarkStart w:id="120" w:name="_Toc17339"/>
      <w:r>
        <w:rPr>
          <w:rFonts w:hint="eastAsia"/>
        </w:rPr>
        <w:t>本文主要研究内容</w:t>
      </w:r>
      <w:bookmarkEnd w:id="120"/>
      <w:r>
        <w:commentReference w:id="5"/>
      </w:r>
    </w:p>
    <w:p>
      <w:pPr>
        <w:ind w:firstLine="480"/>
      </w:pPr>
      <w:r>
        <w:rPr>
          <w:rFonts w:hint="eastAsia"/>
        </w:rPr>
        <w:t>本文以将深度神经网络部署到</w:t>
      </w:r>
      <w:r>
        <w:rPr>
          <w:rFonts w:hint="eastAsia"/>
          <w:lang w:val="en-US" w:eastAsia="zh-CN"/>
        </w:rPr>
        <w:t>高能效、低功耗的</w:t>
      </w:r>
      <w:r>
        <w:rPr>
          <w:rFonts w:hint="eastAsia"/>
        </w:rPr>
        <w:t>边缘</w:t>
      </w:r>
      <w:r>
        <w:rPr>
          <w:rFonts w:hint="eastAsia"/>
          <w:lang w:val="en-US" w:eastAsia="zh-CN"/>
        </w:rPr>
        <w:t>智能</w:t>
      </w:r>
      <w:r>
        <w:rPr>
          <w:rFonts w:hint="eastAsia"/>
        </w:rPr>
        <w:t>设备中为目的，致力于解决深度卷积神经网络部署到边缘端设备时计算资源、存储资源占用过多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w:t>
      </w:r>
      <w:r>
        <w:t>OC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后续章节首先从卷积神经网络层面进行分析，研究卷积神经网络的相关概念，并分析</w:t>
      </w:r>
      <w:r>
        <w:rPr>
          <w:rFonts w:hint="eastAsia"/>
          <w:lang w:eastAsia="zh-CN"/>
        </w:rPr>
        <w:t>“</w:t>
      </w:r>
      <w:r>
        <w:rPr>
          <w:rFonts w:hint="eastAsia"/>
          <w:lang w:val="en-US" w:eastAsia="zh-CN"/>
        </w:rPr>
        <w:t>权重固定型”（</w:t>
      </w:r>
      <w:r>
        <w:rPr>
          <w:rFonts w:hint="eastAsia"/>
        </w:rPr>
        <w:t>w</w:t>
      </w:r>
      <w:r>
        <w:t>eight-stationary</w:t>
      </w:r>
      <w:r>
        <w:rPr>
          <w:rFonts w:hint="eastAsia"/>
          <w:lang w:val="en-US" w:eastAsia="zh-CN"/>
        </w:rPr>
        <w:t>）数据流</w:t>
      </w:r>
      <w:r>
        <w:rPr>
          <w:rFonts w:hint="eastAsia"/>
        </w:rPr>
        <w:t>的脉动阵列是如何从硬件角度实现卷积神经网络的。之后从二值复数神经网络的算法层面着手分析，研究算法本身的并行结构、数据特点，以及二值复数的计算、象限二值化、bat</w:t>
      </w:r>
      <w:r>
        <w:t>ch normalization</w:t>
      </w:r>
      <w:r>
        <w:rPr>
          <w:rFonts w:hint="eastAsia"/>
        </w:rPr>
        <w:t>、二值化等操作，其中首要在于分析二值复数神经网络的具体模型以及各层功能与具体实现，并基于“软硬件协同”设计理念分别提出硬件实现方案。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w:t>
      </w:r>
      <w:r>
        <w:rPr>
          <w:rFonts w:hint="eastAsia"/>
          <w:lang w:val="en-US" w:eastAsia="zh-CN"/>
        </w:rPr>
        <w:t>构思</w:t>
      </w:r>
      <w:r>
        <w:rPr>
          <w:rFonts w:hint="eastAsia"/>
        </w:rPr>
        <w:t>了协处理器的指令集架构，但是为了更好的说明该指令集架构，我们在文章中先对硬件设计进行说明</w:t>
      </w:r>
      <w:r>
        <w:rPr>
          <w:rFonts w:hint="eastAsia"/>
          <w:lang w:eastAsia="zh-CN"/>
        </w:rPr>
        <w:t>。</w:t>
      </w:r>
      <w:r>
        <w:rPr>
          <w:rFonts w:hint="eastAsia"/>
        </w:rPr>
        <w:t>在硬件层面我们首先设计协处理器的数据通路</w:t>
      </w:r>
      <w:r>
        <w:rPr>
          <w:rFonts w:hint="eastAsia"/>
          <w:lang w:eastAsia="zh-CN"/>
        </w:rPr>
        <w:t>，</w:t>
      </w:r>
      <w:r>
        <w:rPr>
          <w:rFonts w:hint="eastAsia"/>
        </w:rPr>
        <w:t>并</w:t>
      </w:r>
      <w:r>
        <w:rPr>
          <w:rFonts w:hint="eastAsia"/>
          <w:lang w:val="en-US" w:eastAsia="zh-CN"/>
        </w:rPr>
        <w:t>最大限度地提高</w:t>
      </w:r>
      <w:r>
        <w:rPr>
          <w:rFonts w:hint="eastAsia"/>
        </w:rPr>
        <w:t>数据通路的并行性</w:t>
      </w:r>
      <w:r>
        <w:rPr>
          <w:rFonts w:hint="eastAsia"/>
          <w:lang w:eastAsia="zh-CN"/>
        </w:rPr>
        <w:t>；</w:t>
      </w:r>
      <w:r>
        <w:rPr>
          <w:rFonts w:hint="eastAsia"/>
        </w:rPr>
        <w:t>其次是</w:t>
      </w:r>
      <w:r>
        <w:rPr>
          <w:rFonts w:hint="eastAsia"/>
          <w:lang w:val="en-US" w:eastAsia="zh-CN"/>
        </w:rPr>
        <w:t>针对</w:t>
      </w:r>
      <w:r>
        <w:rPr>
          <w:rFonts w:hint="eastAsia"/>
        </w:rPr>
        <w:t>协处理器的内存与数据存储方式设计，</w:t>
      </w:r>
      <w:r>
        <w:rPr>
          <w:rFonts w:hint="eastAsia"/>
          <w:lang w:val="en-US" w:eastAsia="zh-CN"/>
        </w:rPr>
        <w:t>我们创新性的提出适用于二值复数和脉动阵列的类NHWC并行存储方式，极大地减少了数据访问次数和提升了数据计算的并行性；</w:t>
      </w:r>
      <w:r>
        <w:rPr>
          <w:rFonts w:hint="eastAsia"/>
        </w:rPr>
        <w:t>紧接着</w:t>
      </w:r>
      <w:r>
        <w:rPr>
          <w:rFonts w:hint="eastAsia"/>
          <w:lang w:val="en-US" w:eastAsia="zh-CN"/>
        </w:rPr>
        <w:t>是针对</w:t>
      </w:r>
      <w:r>
        <w:rPr>
          <w:rFonts w:hint="eastAsia"/>
        </w:rPr>
        <w:t>计算核心脉动阵列的设计，</w:t>
      </w:r>
      <w:r>
        <w:rPr>
          <w:rFonts w:hint="eastAsia"/>
          <w:lang w:val="en-US" w:eastAsia="zh-CN"/>
        </w:rPr>
        <w:t>基于谷歌TPU中的脉动阵列和上述的存储方式，我们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w:t>
      </w:r>
      <w:r>
        <w:rPr>
          <w:rFonts w:hint="eastAsia"/>
        </w:rPr>
        <w:t>最后我们结合Yaman Umuroglu等人提出FINN框架中的</w:t>
      </w:r>
      <w:r>
        <w:rPr>
          <w:rFonts w:hint="eastAsia"/>
          <w:lang w:eastAsia="zh-CN"/>
        </w:rPr>
        <w:t>“</w:t>
      </w:r>
      <w:r>
        <w:rPr>
          <w:rFonts w:hint="eastAsia"/>
        </w:rPr>
        <w:t>矩阵向量阈值单元（Matrix–Vector–Threshold Unit</w:t>
      </w:r>
      <w:r>
        <w:rPr>
          <w:rFonts w:hint="eastAsia"/>
          <w:lang w:eastAsia="zh-CN"/>
        </w:rPr>
        <w:t>，</w:t>
      </w:r>
      <w:r>
        <w:rPr>
          <w:rFonts w:hint="eastAsia"/>
          <w:lang w:val="en-US" w:eastAsia="zh-CN"/>
        </w:rPr>
        <w:t>MVTU</w:t>
      </w:r>
      <w:r>
        <w:rPr>
          <w:rFonts w:hint="eastAsia"/>
        </w:rPr>
        <w:t>）”</w:t>
      </w:r>
      <w:r>
        <w:rPr>
          <w:rFonts w:hint="eastAsia"/>
          <w:lang w:val="en-US" w:eastAsia="zh-CN"/>
        </w:rPr>
        <w:t>,在精度损失可忽略的条件下，使用一个比较器替代了复杂的batch normalizatio计算，</w:t>
      </w:r>
      <w:r>
        <w:rPr>
          <w:rFonts w:hint="eastAsia"/>
        </w:rPr>
        <w:t>解决了二值复数神经网络中BN层计算复杂的问题</w:t>
      </w:r>
      <w:r>
        <w:rPr>
          <w:rFonts w:hint="eastAsia"/>
          <w:vertAlign w:val="superscript"/>
        </w:rPr>
        <w:t>[43]</w:t>
      </w:r>
      <w:r>
        <w:rPr>
          <w:rFonts w:hint="eastAsia"/>
        </w:rPr>
        <w:t>。</w:t>
      </w:r>
    </w:p>
    <w:p>
      <w:pPr>
        <w:ind w:firstLine="480"/>
      </w:pPr>
      <w:r>
        <w:rPr>
          <w:rFonts w:hint="eastAsia"/>
          <w:lang w:val="en-US" w:eastAsia="zh-CN"/>
        </w:rPr>
        <w:t>与其他神经网络加速器设计不同，在</w:t>
      </w:r>
      <w:r>
        <w:rPr>
          <w:rFonts w:hint="eastAsia"/>
        </w:rPr>
        <w:t>完成上述的协处理器设计后，我们</w:t>
      </w:r>
      <w:r>
        <w:rPr>
          <w:rFonts w:hint="eastAsia"/>
          <w:lang w:val="en-US" w:eastAsia="zh-CN"/>
        </w:rPr>
        <w:t>又</w:t>
      </w:r>
      <w:r>
        <w:rPr>
          <w:rFonts w:hint="eastAsia"/>
        </w:rPr>
        <w:t>将协处理器与主处理器</w:t>
      </w:r>
      <w:r>
        <w:rPr>
          <w:rFonts w:hint="eastAsia"/>
          <w:lang w:val="en-US" w:eastAsia="zh-CN"/>
        </w:rPr>
        <w:t>在RISC-V环境下</w:t>
      </w:r>
      <w:r>
        <w:rPr>
          <w:rFonts w:hint="eastAsia"/>
        </w:rPr>
        <w:t>进行集成，并提出了面向二值复数神经网络的加速器的系统硬件整体架构，</w:t>
      </w:r>
      <w:r>
        <w:rPr>
          <w:rFonts w:hint="eastAsia"/>
          <w:lang w:val="en-US" w:eastAsia="zh-CN"/>
        </w:rPr>
        <w:t>而后</w:t>
      </w:r>
      <w:r>
        <w:rPr>
          <w:rFonts w:hint="eastAsia"/>
        </w:rPr>
        <w:t>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46962955"/>
      <w:bookmarkStart w:id="122" w:name="_Toc57189226"/>
      <w:bookmarkStart w:id="123" w:name="_Toc840"/>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2"/>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主要研究内容，最后介绍了本文的章节安排和主要内容。</w:t>
      </w:r>
    </w:p>
    <w:p>
      <w:pPr>
        <w:pStyle w:val="82"/>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最后我们又介绍了Zero_DCE++算法的应用。</w:t>
      </w:r>
    </w:p>
    <w:p>
      <w:pPr>
        <w:pStyle w:val="82"/>
        <w:numPr>
          <w:ilvl w:val="0"/>
          <w:numId w:val="5"/>
        </w:numPr>
        <w:ind w:firstLineChars="0"/>
      </w:pPr>
      <w:r>
        <w:rPr>
          <w:rFonts w:hint="eastAsia"/>
        </w:rPr>
        <w:t>本章主要针对二值复数神经网络设计了专用的协处理器，我们首先提出了本次协处理器设计的目标与架构，其次对数据通路和内存及其相关细节进行说明与设计，然后又利用脉动阵列实现了二值复数的卷积运算，最后我们设计矩阵向量阈值模块来实现BCNNs网络的BN层和sign函数。</w:t>
      </w:r>
    </w:p>
    <w:p>
      <w:pPr>
        <w:pStyle w:val="82"/>
        <w:numPr>
          <w:ilvl w:val="0"/>
          <w:numId w:val="5"/>
        </w:numPr>
        <w:ind w:firstLineChars="0"/>
      </w:pPr>
      <w:r>
        <w:rPr>
          <w:rFonts w:hint="eastAsia"/>
        </w:rPr>
        <w:t>在第三章协处理器设计的基础上，本章进而实现了二值复数神经网络的专用加速器的系统设计。为此，我们首先介绍了RISC-V开源环境，包括开源处理器Rocket和协处理器Gemmini等，之后基于RISC-V的扩展指令集提出了本次设计的指令集架构，在此基础上我们提出并实现了BCNN网络的专用加速器的系统设计。在指令集架构的基础上，我们又完成了对加速器的软件系统的设计并通过软件库实现Zero_DCE++算法。</w:t>
      </w:r>
    </w:p>
    <w:p>
      <w:pPr>
        <w:pStyle w:val="82"/>
        <w:numPr>
          <w:ilvl w:val="0"/>
          <w:numId w:val="5"/>
        </w:numPr>
        <w:ind w:firstLineChars="0"/>
      </w:pPr>
      <w:r>
        <w:rPr>
          <w:rFonts w:hint="eastAsia"/>
        </w:rPr>
        <w:t>本章主要是对前面实现的专用加速器进行功能仿真与性能评估。首先在RTL级的加速器上实现Zero_DCE++算法，并与计算机运行结果对比，评定本次设计的专用加速器是否可以准确的完成二值复数神经网络的加速任务；之后在FPGA板上实现本次设计的专用加速器电路，并进行性能与资源评估。</w:t>
      </w:r>
    </w:p>
    <w:p>
      <w:pPr>
        <w:pStyle w:val="82"/>
        <w:numPr>
          <w:ilvl w:val="0"/>
          <w:numId w:val="5"/>
        </w:numPr>
        <w:ind w:firstLineChars="0"/>
      </w:pPr>
      <w:r>
        <w:rPr>
          <w:rFonts w:hint="eastAsia"/>
        </w:rPr>
        <w:t>总结与展望</w:t>
      </w:r>
    </w:p>
    <w:p>
      <w:pPr>
        <w:pStyle w:val="2"/>
        <w:ind w:left="576" w:hanging="576"/>
        <w:rPr>
          <w:b w:val="0"/>
        </w:rPr>
      </w:pPr>
      <w:bookmarkStart w:id="125" w:name="_Toc3791"/>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57189228"/>
      <w:bookmarkStart w:id="127" w:name="_Toc46962957"/>
      <w:bookmarkStart w:id="128" w:name="_Toc9125"/>
      <w:r>
        <w:t>引言</w:t>
      </w:r>
      <w:bookmarkEnd w:id="126"/>
      <w:bookmarkEnd w:id="127"/>
      <w:bookmarkEnd w:id="128"/>
    </w:p>
    <w:p>
      <w:pPr>
        <w:bidi w:val="0"/>
        <w:ind w:firstLine="480" w:firstLineChars="0"/>
        <w:rPr>
          <w:rFonts w:hint="eastAsia"/>
          <w:lang w:val="en-US" w:eastAsia="zh-CN"/>
        </w:rPr>
      </w:pPr>
      <w:r>
        <w:rPr>
          <w:rFonts w:hint="eastAsia"/>
          <w:lang w:val="en-US" w:eastAsia="zh-CN"/>
        </w:rPr>
        <w:t>卷积神经网络（Convolutional Neural Network, CNN）作为深度学习领域最具代表性的网络模型，由于其较强的特征提取和分类识别的能力，在图像处理领域应用及其广泛。1998年，CNN由杨立昆在其LeNet5的文章中</w:t>
      </w:r>
      <w:r>
        <w:rPr>
          <w:rFonts w:hint="eastAsia"/>
          <w:vertAlign w:val="superscript"/>
          <w:lang w:val="en-US" w:eastAsia="zh-CN"/>
        </w:rPr>
        <w:t>[76]</w:t>
      </w:r>
      <w:r>
        <w:rPr>
          <w:rFonts w:hint="eastAsia"/>
          <w:lang w:val="en-US" w:eastAsia="zh-CN"/>
        </w:rPr>
        <w:t>首次提出，但是受限于硬件算力的不足和神经网络无法实现稳定训练等问题，直至2012年之后才逐步推广。现有的大型数据中心基本可以满足当下最复杂的CNN的计算任务，但是当应用场景推向边缘端时，算力就明显不足了。</w:t>
      </w:r>
    </w:p>
    <w:p>
      <w:pPr>
        <w:bidi w:val="0"/>
        <w:ind w:firstLine="480" w:firstLineChars="0"/>
        <w:rPr>
          <w:rFonts w:hint="default" w:eastAsia="宋体"/>
          <w:lang w:val="en-US" w:eastAsia="zh-CN"/>
        </w:rPr>
      </w:pPr>
      <w:r>
        <w:rPr>
          <w:rFonts w:hint="eastAsia"/>
          <w:lang w:val="en-US" w:eastAsia="zh-CN"/>
        </w:rPr>
        <w:t>为此人工智能算法工作者提出了众多解决方案，例如</w:t>
      </w:r>
      <w:r>
        <w:rPr>
          <w:rFonts w:hint="eastAsia"/>
        </w:rPr>
        <w:t>采用无监督学习算法</w:t>
      </w:r>
      <w:r>
        <w:rPr>
          <w:rFonts w:hint="eastAsia"/>
          <w:lang w:eastAsia="zh-CN"/>
        </w:rPr>
        <w:t>、</w:t>
      </w:r>
      <w:r>
        <w:rPr>
          <w:rFonts w:hint="eastAsia"/>
        </w:rPr>
        <w:t>优化深度神经网络结构</w:t>
      </w:r>
      <w:r>
        <w:rPr>
          <w:rFonts w:hint="eastAsia"/>
          <w:lang w:eastAsia="zh-CN"/>
        </w:rPr>
        <w:t>（</w:t>
      </w:r>
      <w:r>
        <w:rPr>
          <w:rFonts w:hint="eastAsia"/>
          <w:lang w:val="en-US" w:eastAsia="zh-CN"/>
        </w:rPr>
        <w:t>例如</w:t>
      </w:r>
      <w:r>
        <w:rPr>
          <w:rFonts w:hint="eastAsia"/>
        </w:rPr>
        <w:t>模型裁剪</w:t>
      </w:r>
      <w:r>
        <w:rPr>
          <w:rFonts w:hint="eastAsia"/>
          <w:lang w:eastAsia="zh-CN"/>
        </w:rPr>
        <w:t>、</w:t>
      </w:r>
      <w:r>
        <w:rPr>
          <w:rFonts w:hint="eastAsia"/>
        </w:rPr>
        <w:t>核稀疏化</w:t>
      </w:r>
      <w:r>
        <w:rPr>
          <w:rFonts w:hint="eastAsia"/>
          <w:lang w:eastAsia="zh-CN"/>
        </w:rPr>
        <w:t>、</w:t>
      </w:r>
      <w:r>
        <w:rPr>
          <w:rFonts w:hint="eastAsia"/>
        </w:rPr>
        <w:t>参数量化加速等</w:t>
      </w:r>
      <w:r>
        <w:rPr>
          <w:rFonts w:hint="eastAsia"/>
          <w:lang w:eastAsia="zh-CN"/>
        </w:rPr>
        <w:t>）</w:t>
      </w:r>
      <w:r>
        <w:rPr>
          <w:rFonts w:hint="eastAsia"/>
          <w:lang w:val="en-US" w:eastAsia="zh-CN"/>
        </w:rPr>
        <w:t>等。</w:t>
      </w:r>
      <w:r>
        <w:t>Y. Bengio</w:t>
      </w:r>
      <w:r>
        <w:rPr>
          <w:rFonts w:hint="eastAsia"/>
          <w:lang w:val="en-US" w:eastAsia="zh-CN"/>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bidi w:val="0"/>
        <w:ind w:firstLine="480" w:firstLineChars="0"/>
        <w:rPr>
          <w:rFonts w:hint="default" w:eastAsia="宋体"/>
          <w:lang w:val="en-US" w:eastAsia="zh-CN"/>
        </w:rPr>
      </w:pPr>
      <w:r>
        <w:rPr>
          <w:rFonts w:hint="eastAsia"/>
          <w:lang w:val="en-US" w:eastAsia="zh-CN"/>
        </w:rPr>
        <w:t>本章就主要介绍了卷积神经网络的概念及硬件加速原理、BCNN算法及其计算原理，为后续的工作奠定理论基础和设计依据。</w:t>
      </w:r>
    </w:p>
    <w:p>
      <w:pPr>
        <w:pStyle w:val="3"/>
      </w:pPr>
      <w:bookmarkStart w:id="129" w:name="_Toc15636"/>
      <w:r>
        <w:rPr>
          <w:rFonts w:hint="eastAsia"/>
        </w:rPr>
        <w:t>卷积神经网络</w:t>
      </w:r>
      <w:r>
        <w:rPr>
          <w:rFonts w:hint="eastAsia"/>
          <w:lang w:val="en-US" w:eastAsia="zh-CN"/>
        </w:rPr>
        <w:t>及其硬件加速</w:t>
      </w:r>
      <w:r>
        <w:rPr>
          <w:rFonts w:hint="eastAsia"/>
        </w:rPr>
        <w:t>原理</w:t>
      </w:r>
      <w:bookmarkEnd w:id="129"/>
    </w:p>
    <w:p>
      <w:pPr>
        <w:bidi w:val="0"/>
        <w:ind w:firstLine="480" w:firstLineChars="0"/>
        <w:rPr>
          <w:rFonts w:hint="default"/>
          <w:lang w:val="en-US" w:eastAsia="zh-CN"/>
        </w:rPr>
      </w:pPr>
      <w:r>
        <w:rPr>
          <w:rFonts w:hint="eastAsia"/>
          <w:lang w:val="en-US" w:eastAsia="zh-CN"/>
        </w:rPr>
        <w:t>本小节首先对卷积神经网络的原理进行概述，介绍了卷积神经网络的主要结构组成，并详细的说明了其中最核心的卷积层；之后我们介绍了卷积神经网络的硬件加速原理，并以脉动阵列为例进行了详细说明。</w:t>
      </w:r>
    </w:p>
    <w:p>
      <w:pPr>
        <w:pStyle w:val="4"/>
      </w:pPr>
      <w:r>
        <w:rPr>
          <w:rFonts w:hint="eastAsia"/>
        </w:rPr>
        <w:t>卷积神经网络原理概述</w:t>
      </w:r>
    </w:p>
    <w:p>
      <w:pPr>
        <w:bidi w:val="0"/>
        <w:ind w:firstLine="480" w:firstLineChars="0"/>
        <w:rPr>
          <w:rFonts w:hint="eastAsia"/>
          <w:lang w:val="en-US" w:eastAsia="zh-CN"/>
        </w:rPr>
      </w:pPr>
      <w:r>
        <w:rPr>
          <w:rFonts w:hint="eastAsia"/>
          <w:lang w:val="en-US" w:eastAsia="zh-CN"/>
        </w:rPr>
        <w:t>针对特定的应用场景提出一个CNN一般需要三个步骤：层次结构定义、网络模型训练、推理。CNN的层次结构通常可以分为输入层、卷积层、池化层、全连接层和输出层，按照不同应用场景需求对这些主要层进行合理的排列组合和复用，再拼接或者叠加，既可以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bidi w:val="0"/>
        <w:ind w:firstLine="480" w:firstLineChars="0"/>
        <w:rPr>
          <w:rFonts w:hint="default"/>
          <w:color w:val="0000FF"/>
          <w:lang w:val="en-US" w:eastAsia="zh-CN"/>
        </w:rPr>
      </w:pPr>
      <w:r>
        <w:rPr>
          <w:rFonts w:hint="eastAsia"/>
          <w:lang w:val="en-US" w:eastAsia="zh-CN"/>
        </w:rPr>
        <w:t>如图所示，以最经典的LeNet5为例介绍CNN的网络结构。LeNet5的网络结构很精简，仅有一个输入层、两个卷积层、两个池化层、两个全连接层和一个输出层，结构顺序如下：输入层</w:t>
      </w:r>
      <w:r>
        <w:rPr>
          <w:rFonts w:hint="default" w:ascii="Arial" w:hAnsi="Arial" w:cs="Arial"/>
          <w:lang w:val="en-US" w:eastAsia="zh-CN"/>
        </w:rPr>
        <w:t>→</w:t>
      </w:r>
      <w:r>
        <w:rPr>
          <w:rFonts w:hint="eastAsia" w:ascii="Arial" w:hAnsi="Arial" w:cs="Arial"/>
          <w:lang w:val="en-US" w:eastAsia="zh-CN"/>
        </w:rPr>
        <w:t>第一个</w:t>
      </w:r>
      <w:r>
        <w:rPr>
          <w:rFonts w:hint="eastAsia"/>
          <w:lang w:val="en-US" w:eastAsia="zh-CN"/>
        </w:rPr>
        <w:t>卷积层</w:t>
      </w:r>
      <w:r>
        <w:rPr>
          <w:rFonts w:hint="default" w:ascii="Arial" w:hAnsi="Arial" w:cs="Arial"/>
          <w:lang w:val="en-US" w:eastAsia="zh-CN"/>
        </w:rPr>
        <w:t>→</w:t>
      </w:r>
      <w:r>
        <w:rPr>
          <w:rFonts w:hint="eastAsia"/>
          <w:lang w:val="en-US" w:eastAsia="zh-CN"/>
        </w:rPr>
        <w:t>第一个池化层</w:t>
      </w:r>
      <w:r>
        <w:rPr>
          <w:rFonts w:hint="default" w:ascii="Arial" w:hAnsi="Arial" w:cs="Arial"/>
          <w:lang w:val="en-US" w:eastAsia="zh-CN"/>
        </w:rPr>
        <w:t>→</w:t>
      </w:r>
      <w:r>
        <w:rPr>
          <w:rFonts w:hint="eastAsia"/>
          <w:lang w:val="en-US" w:eastAsia="zh-CN"/>
        </w:rPr>
        <w:t>第二个卷积层</w:t>
      </w:r>
      <w:r>
        <w:rPr>
          <w:rFonts w:hint="default" w:ascii="Arial" w:hAnsi="Arial" w:cs="Arial"/>
          <w:lang w:val="en-US" w:eastAsia="zh-CN"/>
        </w:rPr>
        <w:t>→</w:t>
      </w:r>
      <w:r>
        <w:rPr>
          <w:rFonts w:hint="eastAsia"/>
          <w:lang w:val="en-US" w:eastAsia="zh-CN"/>
        </w:rPr>
        <w:t>第二个池化层</w:t>
      </w:r>
      <w:r>
        <w:rPr>
          <w:rFonts w:hint="default" w:ascii="Arial" w:hAnsi="Arial" w:cs="Arial"/>
          <w:lang w:val="en-US" w:eastAsia="zh-CN"/>
        </w:rPr>
        <w:t>→</w:t>
      </w:r>
      <w:r>
        <w:rPr>
          <w:rFonts w:hint="eastAsia"/>
          <w:lang w:val="en-US" w:eastAsia="zh-CN"/>
        </w:rPr>
        <w:t>第一个全连接层</w:t>
      </w:r>
      <w:r>
        <w:rPr>
          <w:rFonts w:hint="default" w:ascii="Arial" w:hAnsi="Arial" w:cs="Arial"/>
          <w:lang w:val="en-US" w:eastAsia="zh-CN"/>
        </w:rPr>
        <w:t>→</w:t>
      </w:r>
      <w:r>
        <w:rPr>
          <w:rFonts w:hint="eastAsia"/>
          <w:lang w:val="en-US" w:eastAsia="zh-CN"/>
        </w:rPr>
        <w:t>第二个全连接层</w:t>
      </w:r>
      <w:r>
        <w:rPr>
          <w:rFonts w:hint="default" w:ascii="Arial" w:hAnsi="Arial" w:cs="Arial"/>
          <w:lang w:val="en-US" w:eastAsia="zh-CN"/>
        </w:rPr>
        <w:t>→</w:t>
      </w:r>
      <w:r>
        <w:rPr>
          <w:rFonts w:hint="eastAsia"/>
          <w:lang w:val="en-US" w:eastAsia="zh-CN"/>
        </w:rPr>
        <w:t>输出层。LeNet5是典型的前馈神经网络，每个功能层（如池化层、卷积层等）都有一个输入特征图和输出特征图，输入数据在通过输入层进行预处理后依次通过各层进行处理，最后经全连</w:t>
      </w:r>
      <w:r>
        <w:rPr>
          <w:rFonts w:hint="eastAsia"/>
          <w:color w:val="auto"/>
          <w:lang w:val="en-US" w:eastAsia="zh-CN"/>
        </w:rPr>
        <w:t>接层计算并将结果给到输出层，在此之后发展的各类CNN也大都在此基础上衍生的。下面主要介绍一下卷积层和激活函数层。</w:t>
      </w:r>
    </w:p>
    <w:p>
      <w:pPr>
        <w:bidi w:val="0"/>
        <w:ind w:firstLine="48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47005" cy="1931670"/>
            <wp:effectExtent l="0" t="0" r="10795" b="1143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3"/>
                    <a:stretch>
                      <a:fillRect/>
                    </a:stretch>
                  </pic:blipFill>
                  <pic:spPr>
                    <a:xfrm>
                      <a:off x="0" y="0"/>
                      <a:ext cx="5247005" cy="1931670"/>
                    </a:xfrm>
                    <a:prstGeom prst="rect">
                      <a:avLst/>
                    </a:prstGeom>
                    <a:noFill/>
                    <a:ln w="9525">
                      <a:noFill/>
                    </a:ln>
                  </pic:spPr>
                </pic:pic>
              </a:graphicData>
            </a:graphic>
          </wp:inline>
        </w:drawing>
      </w:r>
    </w:p>
    <w:p>
      <w:pPr>
        <w:pStyle w:val="87"/>
        <w:bidi w:val="0"/>
        <w:rPr>
          <w:rFonts w:hint="default"/>
          <w:vertAlign w:val="superscript"/>
          <w:lang w:val="en-US" w:eastAsia="zh-CN"/>
        </w:rPr>
      </w:pPr>
      <w:r>
        <w:rPr>
          <w:rFonts w:hint="eastAsia"/>
          <w:lang w:val="en-US" w:eastAsia="zh-CN"/>
        </w:rPr>
        <w:t>图 LeNet5网络结构</w:t>
      </w:r>
      <w:r>
        <w:rPr>
          <w:rFonts w:hint="eastAsia"/>
          <w:vertAlign w:val="superscript"/>
          <w:lang w:val="en-US" w:eastAsia="zh-CN"/>
        </w:rPr>
        <w:t>[76]</w:t>
      </w:r>
    </w:p>
    <w:p>
      <w:pPr>
        <w:numPr>
          <w:ilvl w:val="0"/>
          <w:numId w:val="6"/>
        </w:numPr>
        <w:bidi w:val="0"/>
        <w:ind w:left="425" w:leftChars="0" w:hanging="425" w:firstLineChars="0"/>
        <w:rPr>
          <w:rFonts w:hint="default"/>
          <w:lang w:val="en-US" w:eastAsia="zh-CN"/>
        </w:rPr>
      </w:pPr>
      <w:r>
        <w:rPr>
          <w:rFonts w:hint="eastAsia"/>
          <w:lang w:val="en-US" w:eastAsia="zh-CN"/>
        </w:rPr>
        <w:t>卷积层处理</w:t>
      </w:r>
    </w:p>
    <w:p>
      <w:pPr>
        <w:numPr>
          <w:ilvl w:val="0"/>
          <w:numId w:val="0"/>
        </w:numPr>
        <w:bidi w:val="0"/>
        <w:ind w:leftChars="0" w:firstLine="480" w:firstLineChars="0"/>
        <w:rPr>
          <w:rFonts w:hint="eastAsia"/>
          <w:lang w:val="en-US" w:eastAsia="zh-CN"/>
        </w:rPr>
      </w:pPr>
      <w:r>
        <w:rPr>
          <w:rFonts w:hint="eastAsia"/>
          <w:lang w:val="en-US" w:eastAsia="zh-CN"/>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numPr>
          <w:ilvl w:val="0"/>
          <w:numId w:val="0"/>
        </w:numPr>
        <w:bidi w:val="0"/>
        <w:ind w:leftChars="0" w:firstLine="480" w:firstLineChars="0"/>
        <w:rPr>
          <w:rFonts w:hint="eastAsia" w:ascii="Arial" w:hAnsi="Arial" w:cs="Arial"/>
          <w:lang w:val="en-US" w:eastAsia="zh-CN"/>
        </w:rPr>
      </w:pPr>
      <w:r>
        <w:rPr>
          <w:rFonts w:hint="eastAsia"/>
          <w:lang w:val="en-US" w:eastAsia="zh-CN"/>
        </w:rPr>
        <w:t>卷积计算就是再对输入特征图进行补零（Padding）后，让卷积核的权重矩阵在输入特征图中滑动，每次取一个与权重矩阵相同尺寸的子矩阵与其对应的元素进行点积计算（相乘并累加）。如下图所示，首先对输入特征图进行补零操作，卷积核在补零后的特征图上的“左上角”取一个尺寸3*3的特征子矩阵（与卷积核尺寸相同），并进行点积运算，即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 -2,在加上偏置即可得到输入特征图的第一个元素为-2。之后进行行滑动计算，即在输入特征图中右移一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numPr>
          <w:ilvl w:val="0"/>
          <w:numId w:val="0"/>
        </w:numPr>
        <w:bidi w:val="0"/>
        <w:ind w:leftChars="0" w:firstLine="480" w:firstLine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867275" cy="1914525"/>
            <wp:effectExtent l="0" t="0" r="9525" b="9525"/>
            <wp:docPr id="44" name="图片 44" descr="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卷积计算"/>
                    <pic:cNvPicPr>
                      <a:picLocks noChangeAspect="1"/>
                    </pic:cNvPicPr>
                  </pic:nvPicPr>
                  <pic:blipFill>
                    <a:blip r:embed="rId44"/>
                    <a:stretch>
                      <a:fillRect/>
                    </a:stretch>
                  </pic:blipFill>
                  <pic:spPr>
                    <a:xfrm>
                      <a:off x="0" y="0"/>
                      <a:ext cx="4867275" cy="1914525"/>
                    </a:xfrm>
                    <a:prstGeom prst="rect">
                      <a:avLst/>
                    </a:prstGeom>
                  </pic:spPr>
                </pic:pic>
              </a:graphicData>
            </a:graphic>
          </wp:inline>
        </w:drawing>
      </w:r>
    </w:p>
    <w:p>
      <w:pPr>
        <w:pStyle w:val="87"/>
        <w:bidi w:val="0"/>
        <w:rPr>
          <w:rFonts w:hint="eastAsia"/>
          <w:lang w:val="en-US" w:eastAsia="zh-CN"/>
        </w:rPr>
      </w:pPr>
      <w:r>
        <w:rPr>
          <w:rFonts w:hint="eastAsia"/>
          <w:lang w:val="en-US" w:eastAsia="zh-CN"/>
        </w:rPr>
        <w:t>图 卷积计算示意图</w:t>
      </w:r>
    </w:p>
    <w:p>
      <w:pPr>
        <w:bidi w:val="0"/>
        <w:ind w:firstLine="480" w:firstLineChars="0"/>
        <w:rPr>
          <w:rFonts w:hint="default"/>
          <w:lang w:val="en-US" w:eastAsia="zh-CN"/>
        </w:rPr>
      </w:pPr>
      <w:r>
        <w:rPr>
          <w:rFonts w:hint="eastAsia"/>
          <w:lang w:val="en-US" w:eastAsia="zh-CN"/>
        </w:rPr>
        <w:t>而整个卷积层的计算中包括对所有的输入特征图（激活）、卷积核（权重）和输出特征图（输出）等的点积计算，不单单是上图 中所示的2维计算，而是达到了7个维度的计算空间，如下图 所示，图中R和S表示卷积核的高和宽；C表示卷积核或者输入特征图的通道数；X和Y以及X’和Y’分别表示输入和输出特征图的宽和高；K表示卷积核数量或者输出特征图的通道数；B表示批量大小。不仅需要进行7个维度的计算，卷积层还需要为卷积核数据重用提供平移不变性。</w:t>
      </w:r>
    </w:p>
    <w:p>
      <w:pPr>
        <w:bidi w:val="0"/>
        <w:ind w:firstLine="480" w:firstLineChars="0"/>
        <w:jc w:val="center"/>
        <w:rPr>
          <w:rFonts w:hint="default"/>
          <w:lang w:val="en-US" w:eastAsia="zh-CN"/>
        </w:rPr>
      </w:pPr>
      <w:r>
        <w:rPr>
          <w:rFonts w:hint="default"/>
          <w:lang w:val="en-US" w:eastAsia="zh-CN"/>
        </w:rP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5"/>
                    <a:stretch>
                      <a:fillRect/>
                    </a:stretch>
                  </pic:blipFill>
                  <pic:spPr>
                    <a:xfrm>
                      <a:off x="0" y="0"/>
                      <a:ext cx="4565650" cy="1651000"/>
                    </a:xfrm>
                    <a:prstGeom prst="rect">
                      <a:avLst/>
                    </a:prstGeom>
                  </pic:spPr>
                </pic:pic>
              </a:graphicData>
            </a:graphic>
          </wp:inline>
        </w:drawing>
      </w:r>
    </w:p>
    <w:p>
      <w:pPr>
        <w:pStyle w:val="87"/>
        <w:bidi w:val="0"/>
        <w:rPr>
          <w:rFonts w:hint="default"/>
          <w:lang w:val="en-US" w:eastAsia="zh-CN"/>
        </w:rPr>
      </w:pPr>
      <w:r>
        <w:rPr>
          <w:rFonts w:hint="eastAsia"/>
          <w:lang w:val="en-US" w:eastAsia="zh-CN"/>
        </w:rPr>
        <w:t>图 卷积层计算示意图（7维计算空间：R</w:t>
      </w:r>
      <w:r>
        <w:rPr>
          <w:rFonts w:hint="default" w:ascii="Arial" w:hAnsi="Arial" w:cs="Arial"/>
          <w:lang w:val="en-US" w:eastAsia="zh-CN"/>
        </w:rPr>
        <w:t>×</w:t>
      </w:r>
      <w:r>
        <w:rPr>
          <w:rFonts w:hint="eastAsia"/>
          <w:lang w:val="en-US" w:eastAsia="zh-CN"/>
        </w:rPr>
        <w:t>S</w:t>
      </w:r>
      <w:r>
        <w:rPr>
          <w:rFonts w:hint="default" w:ascii="Arial" w:hAnsi="Arial" w:cs="Arial"/>
          <w:lang w:val="en-US" w:eastAsia="zh-CN"/>
        </w:rPr>
        <w:t>×</w:t>
      </w:r>
      <w:r>
        <w:rPr>
          <w:rFonts w:hint="eastAsia" w:ascii="Arial" w:hAnsi="Arial" w:cs="Arial"/>
          <w:lang w:val="en-US" w:eastAsia="zh-CN"/>
        </w:rPr>
        <w:t>X</w:t>
      </w:r>
      <w:r>
        <w:rPr>
          <w:rFonts w:hint="default" w:ascii="Arial" w:hAnsi="Arial" w:cs="Arial"/>
          <w:lang w:val="en-US" w:eastAsia="zh-CN"/>
        </w:rPr>
        <w:t>×</w:t>
      </w:r>
      <w:r>
        <w:rPr>
          <w:rFonts w:hint="eastAsia" w:ascii="Arial" w:hAnsi="Arial" w:cs="Arial"/>
          <w:lang w:val="en-US" w:eastAsia="zh-CN"/>
        </w:rPr>
        <w:t>Y</w:t>
      </w:r>
      <w:r>
        <w:rPr>
          <w:rFonts w:hint="default" w:ascii="Arial" w:hAnsi="Arial" w:cs="Arial"/>
          <w:lang w:val="en-US" w:eastAsia="zh-CN"/>
        </w:rPr>
        <w:t>×</w:t>
      </w:r>
      <w:r>
        <w:rPr>
          <w:rFonts w:hint="eastAsia" w:ascii="Arial" w:hAnsi="Arial" w:cs="Arial"/>
          <w:lang w:val="en-US" w:eastAsia="zh-CN"/>
        </w:rPr>
        <w:t>C</w:t>
      </w:r>
      <w:r>
        <w:rPr>
          <w:rFonts w:hint="default" w:ascii="Arial" w:hAnsi="Arial" w:cs="Arial"/>
          <w:lang w:val="en-US" w:eastAsia="zh-CN"/>
        </w:rPr>
        <w:t>×</w:t>
      </w:r>
      <w:r>
        <w:rPr>
          <w:rFonts w:hint="eastAsia" w:ascii="Arial" w:hAnsi="Arial" w:cs="Arial"/>
          <w:lang w:val="en-US" w:eastAsia="zh-CN"/>
        </w:rPr>
        <w:t>K</w:t>
      </w:r>
      <w:r>
        <w:rPr>
          <w:rFonts w:hint="default" w:ascii="Arial" w:hAnsi="Arial" w:cs="Arial"/>
          <w:lang w:val="en-US" w:eastAsia="zh-CN"/>
        </w:rPr>
        <w:t>×</w:t>
      </w:r>
      <w:r>
        <w:rPr>
          <w:rFonts w:hint="eastAsia" w:ascii="Arial" w:hAnsi="Arial" w:cs="Arial"/>
          <w:lang w:val="en-US" w:eastAsia="zh-CN"/>
        </w:rPr>
        <w:t>N</w:t>
      </w:r>
      <w:r>
        <w:rPr>
          <w:rFonts w:hint="eastAsia"/>
          <w:lang w:val="en-US" w:eastAsia="zh-CN"/>
        </w:rPr>
        <w:t>）</w:t>
      </w:r>
    </w:p>
    <w:p>
      <w:pPr>
        <w:numPr>
          <w:ilvl w:val="0"/>
          <w:numId w:val="6"/>
        </w:numPr>
        <w:bidi w:val="0"/>
        <w:ind w:left="425" w:leftChars="0" w:hanging="425" w:firstLineChars="0"/>
        <w:rPr>
          <w:rFonts w:hint="eastAsia"/>
          <w:lang w:val="en-US" w:eastAsia="zh-CN"/>
        </w:rPr>
      </w:pPr>
      <w:r>
        <w:rPr>
          <w:rFonts w:hint="eastAsia"/>
          <w:lang w:val="en-US" w:eastAsia="zh-CN"/>
        </w:rPr>
        <w:t>激活函数层。</w:t>
      </w:r>
    </w:p>
    <w:p>
      <w:pPr>
        <w:numPr>
          <w:ilvl w:val="0"/>
          <w:numId w:val="0"/>
        </w:numPr>
        <w:bidi w:val="0"/>
        <w:ind w:leftChars="0" w:firstLine="480" w:firstLineChars="0"/>
        <w:rPr>
          <w:rFonts w:hint="default"/>
          <w:lang w:val="en-US" w:eastAsia="zh-CN"/>
        </w:rPr>
      </w:pPr>
      <w:r>
        <w:rPr>
          <w:rFonts w:hint="eastAsia"/>
          <w:lang w:val="en-US" w:eastAsia="zh-CN"/>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r>
        <w:rPr>
          <w:rFonts w:hint="eastAsia"/>
          <w:lang w:val="en-US" w:eastAsia="zh-CN"/>
        </w:rPr>
        <w:tab/>
      </w:r>
    </w:p>
    <w:p>
      <w:pPr>
        <w:pStyle w:val="4"/>
      </w:pPr>
      <w:r>
        <w:rPr>
          <w:rFonts w:hint="eastAsia"/>
          <w:lang w:val="en-US" w:eastAsia="zh-CN"/>
        </w:rPr>
        <w:t>脉动阵列加速神经网络原理</w:t>
      </w:r>
    </w:p>
    <w:p>
      <w:pPr>
        <w:bidi w:val="0"/>
        <w:ind w:firstLine="480" w:firstLineChars="0"/>
        <w:rPr>
          <w:rFonts w:hint="default"/>
          <w:lang w:val="en-US" w:eastAsia="zh-CN"/>
        </w:rPr>
      </w:pPr>
      <w:r>
        <w:rPr>
          <w:rFonts w:hint="eastAsia"/>
          <w:lang w:val="en-US" w:eastAsia="zh-CN"/>
        </w:rPr>
        <w:t>本段主要介绍谷歌公司的张量处理器（TPU）中采用的脉动阵列的计算方式，进而描述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i w:val="0"/>
          <w:iCs w:val="0"/>
          <w:caps w:val="0"/>
          <w:color w:val="333333"/>
          <w:spacing w:val="0"/>
          <w:sz w:val="24"/>
          <w:szCs w:val="24"/>
          <w:shd w:val="clear" w:fill="FFFFFF"/>
        </w:rPr>
        <w:t>pro</w:t>
      </w:r>
      <w:r>
        <w:rPr>
          <w:rFonts w:hint="default" w:ascii="Helvetica" w:hAnsi="Helvetica" w:eastAsia="Helvetica" w:cs="Helvetica"/>
          <w:i w:val="0"/>
          <w:iCs w:val="0"/>
          <w:caps w:val="0"/>
          <w:color w:val="333333"/>
          <w:spacing w:val="0"/>
          <w:sz w:val="24"/>
          <w:szCs w:val="24"/>
          <w:shd w:val="clear" w:fill="FFFFFF"/>
        </w:rPr>
        <w:t>cessing elements</w:t>
      </w:r>
      <w:r>
        <w:rPr>
          <w:rFonts w:hint="eastAsia" w:ascii="Helvetica" w:hAnsi="Helvetica" w:cs="Helvetica"/>
          <w:i w:val="0"/>
          <w:iCs w:val="0"/>
          <w:caps w:val="0"/>
          <w:color w:val="333333"/>
          <w:spacing w:val="0"/>
          <w:sz w:val="24"/>
          <w:szCs w:val="24"/>
          <w:shd w:val="clear" w:fill="FFFFFF"/>
          <w:lang w:eastAsia="zh-CN"/>
        </w:rPr>
        <w:t>，</w:t>
      </w:r>
      <w:r>
        <w:rPr>
          <w:rFonts w:hint="eastAsia"/>
          <w:lang w:val="en-US" w:eastAsia="zh-CN"/>
        </w:rPr>
        <w:t>PE）阵列，其中每一个PE都可以在一个内完成一次乘加运算，且每个PE仅与相邻的PE通过横向或者纵向的数据通路实现数据传递。</w:t>
      </w:r>
    </w:p>
    <w:p>
      <w:pPr>
        <w:pStyle w:val="100"/>
        <w:bidi w:val="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6"/>
                    <a:stretch>
                      <a:fillRect/>
                    </a:stretch>
                  </pic:blipFill>
                  <pic:spPr>
                    <a:xfrm>
                      <a:off x="0" y="0"/>
                      <a:ext cx="3238500" cy="3171825"/>
                    </a:xfrm>
                    <a:prstGeom prst="rect">
                      <a:avLst/>
                    </a:prstGeom>
                    <a:noFill/>
                    <a:ln>
                      <a:noFill/>
                    </a:ln>
                  </pic:spPr>
                </pic:pic>
              </a:graphicData>
            </a:graphic>
          </wp:inline>
        </w:drawing>
      </w:r>
    </w:p>
    <w:p>
      <w:pPr>
        <w:pStyle w:val="87"/>
        <w:bidi w:val="0"/>
        <w:rPr>
          <w:rFonts w:hint="default"/>
          <w:lang w:val="en-US" w:eastAsia="zh-CN"/>
        </w:rPr>
      </w:pPr>
      <w:r>
        <w:rPr>
          <w:rFonts w:hint="eastAsia"/>
          <w:lang w:val="en-US" w:eastAsia="zh-CN"/>
        </w:rPr>
        <w:t>图 脉动阵列结构示意图</w:t>
      </w:r>
    </w:p>
    <w:p>
      <w:pPr>
        <w:bidi w:val="0"/>
        <w:ind w:firstLine="480" w:firstLineChars="0"/>
        <w:rPr>
          <w:rFonts w:hint="eastAsia"/>
          <w:lang w:val="en-US" w:eastAsia="zh-CN"/>
        </w:rPr>
      </w:pPr>
      <w:r>
        <w:rPr>
          <w:rFonts w:hint="eastAsia"/>
          <w:lang w:val="en-US" w:eastAsia="zh-CN"/>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bidi w:val="0"/>
        <w:ind w:firstLine="480" w:firstLineChars="0"/>
        <w:rPr>
          <w:rFonts w:hint="default" w:ascii="Arial" w:hAnsi="Arial" w:cs="Arial"/>
          <w:lang w:val="en-US" w:eastAsia="zh-CN"/>
        </w:rPr>
      </w:pPr>
      <w:r>
        <w:rPr>
          <w:rFonts w:hint="eastAsia"/>
          <w:lang w:val="en-US" w:eastAsia="zh-CN"/>
        </w:rPr>
        <w:t>开始计算的第一个周期，第一个子矩阵的第一个元素首先进入脉动阵列并计算得到第一个部分和0</w:t>
      </w:r>
      <w:r>
        <w:rPr>
          <w:rFonts w:hint="default" w:ascii="Arial" w:hAnsi="Arial" w:cs="Arial"/>
          <w:lang w:val="en-US" w:eastAsia="zh-CN"/>
        </w:rPr>
        <w:t>×</w:t>
      </w:r>
      <w:r>
        <w:rPr>
          <w:rFonts w:hint="eastAsia" w:ascii="Arial" w:hAnsi="Arial" w:cs="Arial"/>
          <w:lang w:val="en-US" w:eastAsia="zh-CN"/>
        </w:rPr>
        <w:t>1；</w:t>
      </w:r>
      <w:r>
        <w:rPr>
          <w:rFonts w:hint="eastAsia"/>
          <w:lang w:val="en-US" w:eastAsia="zh-CN"/>
        </w:rPr>
        <w:t>继续第二个周期子矩阵元素向右滑动，部分和向下滑动，计算得到第二个部分和1+0</w:t>
      </w:r>
      <w:r>
        <w:rPr>
          <w:rFonts w:hint="default" w:ascii="Arial" w:hAnsi="Arial" w:cs="Arial"/>
          <w:lang w:val="en-US" w:eastAsia="zh-CN"/>
        </w:rPr>
        <w:t>×</w:t>
      </w:r>
      <w:r>
        <w:rPr>
          <w:rFonts w:hint="eastAsia" w:ascii="Arial" w:hAnsi="Arial" w:cs="Arial"/>
          <w:lang w:val="en-US" w:eastAsia="zh-CN"/>
        </w:rPr>
        <w:t>0=1。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bidi w:val="0"/>
        <w:ind w:firstLine="480" w:firstLineChars="0"/>
        <w:rPr>
          <w:rFonts w:hint="eastAsia" w:ascii="Arial" w:hAnsi="Arial" w:cs="Arial"/>
          <w:lang w:val="en-US" w:eastAsia="zh-CN"/>
        </w:rPr>
      </w:pPr>
    </w:p>
    <w:p>
      <w:pPr>
        <w:bidi w:val="0"/>
        <w:ind w:firstLine="480" w:firstLineChars="0"/>
        <w:rPr>
          <w:rFonts w:hint="default" w:ascii="Arial" w:hAnsi="Arial" w:cs="Arial"/>
          <w:lang w:val="en-US" w:eastAsia="zh-CN"/>
        </w:rPr>
      </w:pPr>
    </w:p>
    <w:p>
      <w:pPr>
        <w:bidi w:val="0"/>
        <w:ind w:firstLine="480" w:firstLineChars="0"/>
        <w:rPr>
          <w:rFonts w:hint="default"/>
          <w:lang w:val="en-US" w:eastAsia="zh-CN"/>
        </w:rPr>
      </w:pPr>
    </w:p>
    <w:p>
      <w:pPr>
        <w:pStyle w:val="100"/>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7"/>
                    <a:stretch>
                      <a:fillRect/>
                    </a:stretch>
                  </pic:blipFill>
                  <pic:spPr>
                    <a:xfrm>
                      <a:off x="0" y="0"/>
                      <a:ext cx="4341495" cy="3601085"/>
                    </a:xfrm>
                    <a:prstGeom prst="rect">
                      <a:avLst/>
                    </a:prstGeom>
                  </pic:spPr>
                </pic:pic>
              </a:graphicData>
            </a:graphic>
          </wp:inline>
        </w:drawing>
      </w:r>
    </w:p>
    <w:p>
      <w:pPr>
        <w:pStyle w:val="87"/>
        <w:bidi w:val="0"/>
        <w:rPr>
          <w:rFonts w:hint="eastAsia"/>
          <w:lang w:val="en-US" w:eastAsia="zh-CN"/>
        </w:rPr>
      </w:pPr>
      <w:r>
        <w:rPr>
          <w:rFonts w:hint="eastAsia"/>
          <w:lang w:val="en-US" w:eastAsia="zh-CN"/>
        </w:rPr>
        <w:t>图 脉动阵列计算第0个周期</w:t>
      </w:r>
    </w:p>
    <w:p>
      <w:pPr>
        <w:bidi w:val="0"/>
        <w:ind w:firstLine="480" w:firstLineChars="0"/>
        <w:jc w:val="both"/>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8"/>
                    <a:stretch>
                      <a:fillRect/>
                    </a:stretch>
                  </pic:blipFill>
                  <pic:spPr>
                    <a:xfrm>
                      <a:off x="0" y="0"/>
                      <a:ext cx="4341495" cy="3594735"/>
                    </a:xfrm>
                    <a:prstGeom prst="rect">
                      <a:avLst/>
                    </a:prstGeom>
                  </pic:spPr>
                </pic:pic>
              </a:graphicData>
            </a:graphic>
          </wp:inline>
        </w:drawing>
      </w:r>
    </w:p>
    <w:p>
      <w:pPr>
        <w:pStyle w:val="87"/>
        <w:bidi w:val="0"/>
        <w:rPr>
          <w:rFonts w:hint="default"/>
          <w:lang w:val="en-US" w:eastAsia="zh-CN"/>
        </w:rPr>
      </w:pPr>
      <w:r>
        <w:rPr>
          <w:rFonts w:hint="eastAsia"/>
          <w:lang w:val="en-US" w:eastAsia="zh-CN"/>
        </w:rPr>
        <w:t>图 脉动阵列计算第1个周期</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9"/>
                    <a:stretch>
                      <a:fillRect/>
                    </a:stretch>
                  </pic:blipFill>
                  <pic:spPr>
                    <a:xfrm>
                      <a:off x="0" y="0"/>
                      <a:ext cx="4318635" cy="3583940"/>
                    </a:xfrm>
                    <a:prstGeom prst="rect">
                      <a:avLst/>
                    </a:prstGeom>
                  </pic:spPr>
                </pic:pic>
              </a:graphicData>
            </a:graphic>
          </wp:inline>
        </w:drawing>
      </w:r>
    </w:p>
    <w:p>
      <w:pPr>
        <w:pStyle w:val="87"/>
        <w:bidi w:val="0"/>
        <w:rPr>
          <w:rFonts w:hint="default"/>
          <w:lang w:val="en-US" w:eastAsia="zh-CN"/>
        </w:rPr>
      </w:pPr>
      <w:r>
        <w:rPr>
          <w:rFonts w:hint="eastAsia"/>
          <w:lang w:val="en-US" w:eastAsia="zh-CN"/>
        </w:rPr>
        <w:t>图 脉动阵列计算第2个周期</w:t>
      </w:r>
    </w:p>
    <w:p>
      <w:pPr>
        <w:bidi w:val="0"/>
        <w:ind w:firstLine="480" w:firstLineChars="0"/>
        <w:jc w:val="center"/>
        <w:rPr>
          <w:rFonts w:hint="default"/>
          <w:lang w:val="en-US" w:eastAsia="zh-CN"/>
        </w:rPr>
      </w:pPr>
      <w:r>
        <w:rPr>
          <w:rFonts w:hint="default"/>
          <w:lang w:val="en-US" w:eastAsia="zh-CN"/>
        </w:rP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50"/>
                    <a:stretch>
                      <a:fillRect/>
                    </a:stretch>
                  </pic:blipFill>
                  <pic:spPr>
                    <a:xfrm>
                      <a:off x="0" y="0"/>
                      <a:ext cx="4265930" cy="3738245"/>
                    </a:xfrm>
                    <a:prstGeom prst="rect">
                      <a:avLst/>
                    </a:prstGeom>
                  </pic:spPr>
                </pic:pic>
              </a:graphicData>
            </a:graphic>
          </wp:inline>
        </w:drawing>
      </w:r>
    </w:p>
    <w:p>
      <w:pPr>
        <w:pStyle w:val="87"/>
        <w:bidi w:val="0"/>
        <w:rPr>
          <w:rFonts w:hint="default"/>
          <w:lang w:val="en-US" w:eastAsia="zh-CN"/>
        </w:rPr>
      </w:pPr>
      <w:r>
        <w:rPr>
          <w:rFonts w:hint="eastAsia"/>
          <w:lang w:val="en-US" w:eastAsia="zh-CN"/>
        </w:rPr>
        <w:t>图 脉动阵列计算第9个周期</w:t>
      </w:r>
    </w:p>
    <w:p>
      <w:pPr>
        <w:bidi w:val="0"/>
        <w:ind w:firstLine="480" w:firstLineChars="0"/>
        <w:jc w:val="center"/>
        <w:rPr>
          <w:rFonts w:hint="default"/>
          <w:lang w:val="en-US" w:eastAsia="zh-CN"/>
        </w:rPr>
      </w:pPr>
    </w:p>
    <w:p>
      <w:pPr>
        <w:pStyle w:val="3"/>
      </w:pPr>
      <w:bookmarkStart w:id="130" w:name="_Toc11873"/>
      <w:r>
        <w:rPr>
          <w:rFonts w:hint="eastAsia"/>
        </w:rPr>
        <w:t>B</w:t>
      </w:r>
      <w:r>
        <w:t>CNN</w:t>
      </w:r>
      <w:r>
        <w:rPr>
          <w:rFonts w:hint="eastAsia"/>
        </w:rPr>
        <w:t>算法概述</w:t>
      </w:r>
      <w:bookmarkEnd w:id="130"/>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pStyle w:val="4"/>
      </w:pPr>
      <w:r>
        <w:rPr>
          <w:rFonts w:hint="eastAsia"/>
        </w:rPr>
        <w:t>二值复数及其</w:t>
      </w:r>
      <w:r>
        <w:rPr>
          <w:rFonts w:hint="eastAsia"/>
          <w:lang w:val="en-US" w:eastAsia="zh-CN"/>
        </w:rPr>
        <w:t>点积</w:t>
      </w:r>
      <w:r>
        <w:rPr>
          <w:rFonts w:hint="eastAsia"/>
        </w:rPr>
        <w:t>计算</w:t>
      </w:r>
    </w:p>
    <w:p>
      <w:pPr>
        <w:bidi w:val="0"/>
        <w:ind w:firstLine="480" w:firstLineChars="0"/>
        <w:rPr>
          <w:rFonts w:hint="eastAsia"/>
          <w:lang w:val="en-US" w:eastAsia="zh-CN"/>
        </w:rPr>
      </w:pPr>
      <w:r>
        <w:rPr>
          <w:rFonts w:hint="eastAsia"/>
          <w:lang w:val="en-US" w:eastAsia="zh-CN"/>
        </w:rPr>
        <w:t>与复数（z = x + iy）相同，一个二值复数也是由实部x</w:t>
      </w:r>
      <w:r>
        <w:rPr>
          <w:rFonts w:hint="eastAsia"/>
          <w:vertAlign w:val="superscript"/>
          <w:lang w:val="en-US" w:eastAsia="zh-CN"/>
        </w:rPr>
        <w:t>b</w:t>
      </w:r>
      <w:r>
        <w:rPr>
          <w:rFonts w:hint="eastAsia"/>
          <w:vertAlign w:val="baseline"/>
          <w:lang w:val="en-US" w:eastAsia="zh-CN"/>
        </w:rPr>
        <w:t>和虚部i</w:t>
      </w:r>
      <w:r>
        <w:rPr>
          <w:rFonts w:hint="eastAsia"/>
          <w:lang w:val="en-US" w:eastAsia="zh-CN"/>
        </w:rPr>
        <w:t>y</w:t>
      </w:r>
      <w:r>
        <w:rPr>
          <w:rFonts w:hint="eastAsia"/>
          <w:vertAlign w:val="superscript"/>
          <w:lang w:val="en-US" w:eastAsia="zh-CN"/>
        </w:rPr>
        <w:t>b</w:t>
      </w:r>
      <w:r>
        <w:rPr>
          <w:rFonts w:hint="eastAsia"/>
          <w:vertAlign w:val="baseline"/>
          <w:lang w:val="en-US" w:eastAsia="zh-CN"/>
        </w:rPr>
        <w:t>组成，定义其形式为z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，其中</w:t>
      </w:r>
      <w:r>
        <w:rPr>
          <w:rFonts w:hint="eastAsia"/>
          <w:lang w:val="en-US" w:eastAsia="zh-CN"/>
        </w:rPr>
        <w:t>x</w:t>
      </w:r>
      <w:r>
        <w:rPr>
          <w:rFonts w:hint="eastAsia"/>
          <w:vertAlign w:val="superscript"/>
          <w:lang w:val="en-US" w:eastAsia="zh-CN"/>
        </w:rPr>
        <w:t>b</w:t>
      </w:r>
      <w:r>
        <w:rPr>
          <w:rFonts w:hint="eastAsia"/>
          <w:lang w:val="en-US" w:eastAsia="zh-CN"/>
        </w:rPr>
        <w:t>,yb均∈{+1，-1}，因此z</w:t>
      </w:r>
      <w:r>
        <w:rPr>
          <w:rFonts w:hint="eastAsia"/>
          <w:vertAlign w:val="superscript"/>
          <w:lang w:val="en-US" w:eastAsia="zh-CN"/>
        </w:rPr>
        <w:t>b</w:t>
      </w:r>
      <w:r>
        <w:rPr>
          <w:rFonts w:hint="eastAsia"/>
          <w:lang w:val="en-US" w:eastAsia="zh-CN"/>
        </w:rPr>
        <w:t>仅存在四种可能值：{-1 - i，-1 + i，1 - i，1 + i}。</w:t>
      </w:r>
    </w:p>
    <w:p>
      <w:pPr>
        <w:bidi w:val="0"/>
        <w:ind w:firstLine="480" w:firstLineChars="0"/>
        <w:rPr>
          <w:rFonts w:hint="eastAsia"/>
          <w:vertAlign w:val="baseline"/>
          <w:lang w:val="en-US" w:eastAsia="zh-CN"/>
        </w:rPr>
      </w:pPr>
      <w:r>
        <w:rPr>
          <w:rFonts w:hint="eastAsia"/>
          <w:lang w:val="en-US" w:eastAsia="zh-CN"/>
        </w:rPr>
        <w:t>下面对二值复数的点积运算进行介绍，假设二值复数</w:t>
      </w:r>
      <w:r>
        <w:rPr>
          <w:rFonts w:hint="eastAsia"/>
          <w:vertAlign w:val="baseline"/>
          <w:lang w:val="en-US" w:eastAsia="zh-CN"/>
        </w:rPr>
        <w:t>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为激活输入，二值复数w</w:t>
      </w:r>
      <w:r>
        <w:rPr>
          <w:rFonts w:hint="eastAsia"/>
          <w:vertAlign w:val="superscript"/>
          <w:lang w:val="en-US" w:eastAsia="zh-CN"/>
        </w:rPr>
        <w:t xml:space="preserve">b </w:t>
      </w:r>
      <w:r>
        <w:rPr>
          <w:rFonts w:hint="eastAsia"/>
          <w:vertAlign w:val="baseline"/>
          <w:lang w:val="en-US" w:eastAsia="zh-CN"/>
        </w:rPr>
        <w:t>= a</w:t>
      </w:r>
      <w:r>
        <w:rPr>
          <w:rFonts w:hint="eastAsia"/>
          <w:vertAlign w:val="superscript"/>
          <w:lang w:val="en-US" w:eastAsia="zh-CN"/>
        </w:rPr>
        <w:t xml:space="preserve">b </w:t>
      </w:r>
      <w:r>
        <w:rPr>
          <w:rFonts w:hint="eastAsia"/>
          <w:vertAlign w:val="baseline"/>
          <w:lang w:val="en-US" w:eastAsia="zh-CN"/>
        </w:rPr>
        <w:t>+ ib</w:t>
      </w:r>
      <w:r>
        <w:rPr>
          <w:rFonts w:hint="eastAsia"/>
          <w:vertAlign w:val="superscript"/>
          <w:lang w:val="en-US" w:eastAsia="zh-CN"/>
        </w:rPr>
        <w:t>b</w:t>
      </w:r>
      <w:r>
        <w:rPr>
          <w:rFonts w:hint="eastAsia"/>
          <w:vertAlign w:val="baseline"/>
          <w:lang w:val="en-US" w:eastAsia="zh-CN"/>
        </w:rPr>
        <w:t>为权重，h = c + id是全精度复数输出。偏置一般也是一个全精度复数，但是此处为了简洁，我们在讨论中忽略偏置的作用。二值复数的点积运算遵循复数计算规则，形式如下式2-1，其中</w:t>
      </w:r>
      <w:r>
        <w:rPr>
          <w:rFonts w:hint="eastAsia"/>
          <w:lang w:val="en-US" w:eastAsia="zh-CN"/>
        </w:rPr>
        <w:t>x</w:t>
      </w:r>
      <w:r>
        <w:rPr>
          <w:rFonts w:hint="eastAsia"/>
          <w:vertAlign w:val="superscript"/>
          <w:lang w:val="en-US" w:eastAsia="zh-CN"/>
        </w:rPr>
        <w:t>b</w:t>
      </w:r>
      <w:r>
        <w:rPr>
          <w:rFonts w:hint="eastAsia"/>
          <w:vertAlign w:val="baseline"/>
          <w:lang w:val="en-US" w:eastAsia="zh-CN"/>
        </w:rPr>
        <w:t>，</w:t>
      </w:r>
      <w:r>
        <w:rPr>
          <w:rFonts w:hint="eastAsia"/>
          <w:lang w:val="en-US" w:eastAsia="zh-CN"/>
        </w:rPr>
        <w:t>y</w:t>
      </w:r>
      <w:r>
        <w:rPr>
          <w:rFonts w:hint="eastAsia"/>
          <w:vertAlign w:val="superscript"/>
          <w:lang w:val="en-US" w:eastAsia="zh-CN"/>
        </w:rPr>
        <w:t>b</w:t>
      </w:r>
      <w:r>
        <w:rPr>
          <w:rFonts w:hint="eastAsia"/>
          <w:vertAlign w:val="baseline"/>
          <w:lang w:val="en-US" w:eastAsia="zh-CN"/>
        </w:rPr>
        <w:t>，a</w:t>
      </w:r>
      <w:r>
        <w:rPr>
          <w:rFonts w:hint="eastAsia"/>
          <w:vertAlign w:val="superscript"/>
          <w:lang w:val="en-US" w:eastAsia="zh-CN"/>
        </w:rPr>
        <w:t>b</w:t>
      </w:r>
      <w:r>
        <w:rPr>
          <w:rFonts w:hint="eastAsia"/>
          <w:vertAlign w:val="baseline"/>
          <w:lang w:val="en-US" w:eastAsia="zh-CN"/>
        </w:rPr>
        <w:t>，b</w:t>
      </w:r>
      <w:r>
        <w:rPr>
          <w:rFonts w:hint="eastAsia"/>
          <w:vertAlign w:val="superscript"/>
          <w:lang w:val="en-US" w:eastAsia="zh-CN"/>
        </w:rPr>
        <w:t xml:space="preserve">b  </w:t>
      </w:r>
      <w:r>
        <w:rPr>
          <w:rFonts w:hint="eastAsia" w:ascii="微软雅黑" w:hAnsi="微软雅黑" w:eastAsia="微软雅黑" w:cs="微软雅黑"/>
          <w:vertAlign w:val="baseline"/>
          <w:lang w:val="en-US" w:eastAsia="zh-CN"/>
        </w:rPr>
        <w:t>∈ {+1，-1}。</w:t>
      </w:r>
    </w:p>
    <w:p>
      <w:pPr>
        <w:pStyle w:val="100"/>
        <w:bidi w:val="0"/>
        <w:ind w:left="0" w:leftChars="0" w:firstLine="0" w:firstLineChars="0"/>
        <w:jc w:val="both"/>
        <w:rPr>
          <w:rFonts w:hint="eastAsia" w:ascii="Cambria Math" w:hAnsi="Cambria Math" w:cs="Times New Roman"/>
          <w:kern w:val="2"/>
          <w:sz w:val="24"/>
          <w:szCs w:val="24"/>
          <w:vertAlign w:val="baseline"/>
          <w:lang w:val="en-US" w:eastAsia="zh-CN" w:bidi="ar-SA"/>
        </w:rPr>
      </w:pPr>
      <w:r>
        <w:rPr>
          <w:rFonts w:hint="eastAsia" w:ascii="Cambria Math" w:hAnsi="Cambria Math" w:cs="Times New Roman"/>
          <w:kern w:val="2"/>
          <w:sz w:val="24"/>
          <w:szCs w:val="24"/>
          <w:vertAlign w:val="baseline"/>
          <w:lang w:val="en-US" w:eastAsia="zh-CN" w:bidi="ar-SA"/>
        </w:rPr>
        <w:tab/>
      </w:r>
      <w:r>
        <w:rPr>
          <w:rFonts w:hint="default" w:ascii="Cambria Math" w:hAnsi="Cambria Math" w:cs="Times New Roman"/>
          <w:kern w:val="2"/>
          <w:sz w:val="24"/>
          <w:szCs w:val="24"/>
          <w:vertAlign w:val="baseline"/>
          <w:lang w:val="en-US" w:eastAsia="zh-CN" w:bidi="ar-SA"/>
        </w:rPr>
        <w:t xml:space="preserve"> </w:t>
      </w:r>
      <w:r>
        <w:rPr>
          <w:rFonts w:hint="default" w:ascii="Cambria Math" w:hAnsi="Cambria Math" w:cs="Times New Roman"/>
          <w:kern w:val="2"/>
          <w:position w:val="-10"/>
          <w:sz w:val="24"/>
          <w:szCs w:val="24"/>
          <w:vertAlign w:val="baseline"/>
          <w:lang w:val="en-US" w:eastAsia="zh-CN" w:bidi="ar-SA"/>
        </w:rPr>
        <w:object>
          <v:shape id="_x0000_i1025" o:spt="75" type="#_x0000_t75" style="height:18pt;width:238pt;" o:ole="t" filled="f" o:preferrelative="t" stroked="f" coordsize="21600,21600">
            <v:path/>
            <v:fill on="f" focussize="0,0"/>
            <v:stroke on="f"/>
            <v:imagedata r:id="rId52" o:title=""/>
            <o:lock v:ext="edit" aspectratio="t"/>
            <w10:wrap type="none"/>
            <w10:anchorlock/>
          </v:shape>
          <o:OLEObject Type="Embed" ProgID="Equation.KSEE3" ShapeID="_x0000_i1025" DrawAspect="Content" ObjectID="_1468075725" r:id="rId51">
            <o:LockedField>false</o:LockedField>
          </o:OLEObject>
        </w:object>
      </w:r>
      <w:r>
        <w:rPr>
          <w:rFonts w:hint="eastAsia" w:ascii="Cambria Math" w:hAnsi="Cambria Math" w:cs="Times New Roman"/>
          <w:kern w:val="2"/>
          <w:sz w:val="24"/>
          <w:szCs w:val="24"/>
          <w:vertAlign w:val="baseline"/>
          <w:lang w:val="en-US" w:eastAsia="zh-CN" w:bidi="ar-SA"/>
        </w:rPr>
        <w:tab/>
      </w:r>
      <w:r>
        <w:rPr>
          <w:rFonts w:hint="eastAsia" w:ascii="Cambria Math" w:hAnsi="Cambria Math" w:cs="Times New Roman"/>
          <w:kern w:val="2"/>
          <w:sz w:val="24"/>
          <w:szCs w:val="24"/>
          <w:vertAlign w:val="baseline"/>
          <w:lang w:val="en-US" w:eastAsia="zh-CN" w:bidi="ar-SA"/>
        </w:rPr>
        <w:t xml:space="preserve"> （2-1）</w:t>
      </w:r>
    </w:p>
    <w:p>
      <w:pPr>
        <w:bidi w:val="0"/>
        <w:ind w:firstLine="480" w:firstLineChars="0"/>
        <w:rPr>
          <w:rFonts w:hint="eastAsia"/>
          <w:lang w:val="en-US" w:eastAsia="zh-CN"/>
        </w:rPr>
      </w:pPr>
      <w:r>
        <w:rPr>
          <w:rFonts w:hint="eastAsia"/>
          <w:lang w:val="en-US" w:eastAsia="zh-CN"/>
        </w:rPr>
        <w:t>和BNN的二值点积运算相比，一个BCNN点积运算需要结合4个二值点积和2个额外的实数加法。利用矩阵运算表示，形式如下式2-2：</w:t>
      </w:r>
    </w:p>
    <w:p>
      <w:pPr>
        <w:pStyle w:val="100"/>
        <w:bidi w:val="0"/>
        <w:jc w:val="both"/>
        <w:rPr>
          <w:rFonts w:hint="default"/>
          <w:lang w:val="en-US" w:eastAsia="zh-CN"/>
        </w:rPr>
      </w:pPr>
      <w:r>
        <w:rPr>
          <w:rFonts w:hint="eastAsia"/>
          <w:lang w:val="en-US" w:eastAsia="zh-CN"/>
        </w:rPr>
        <w:tab/>
      </w:r>
      <w:r>
        <w:rPr>
          <w:rFonts w:hint="default"/>
          <w:position w:val="-32"/>
          <w:lang w:val="en-US" w:eastAsia="zh-CN"/>
        </w:rPr>
        <w:object>
          <v:shape id="_x0000_i1026" o:spt="75" type="#_x0000_t75" style="height:38pt;width:117pt;" o:ole="t" filled="f" o:preferrelative="t" stroked="f" coordsize="21600,21600">
            <v:path/>
            <v:fill on="f" focussize="0,0"/>
            <v:stroke on="f"/>
            <v:imagedata r:id="rId54" o:title=""/>
            <o:lock v:ext="edit" aspectratio="t"/>
            <w10:wrap type="none"/>
            <w10:anchorlock/>
          </v:shape>
          <o:OLEObject Type="Embed" ProgID="Equation.KSEE3" ShapeID="_x0000_i1026" DrawAspect="Content" ObjectID="_1468075726" r:id="rId53">
            <o:LockedField>false</o:LockedField>
          </o:OLEObject>
        </w:object>
      </w:r>
      <w:r>
        <w:rPr>
          <w:rFonts w:hint="eastAsia"/>
          <w:lang w:val="en-US" w:eastAsia="zh-CN"/>
        </w:rPr>
        <w:tab/>
      </w:r>
      <w:r>
        <w:rPr>
          <w:rFonts w:hint="eastAsia"/>
          <w:lang w:val="en-US" w:eastAsia="zh-CN"/>
        </w:rPr>
        <w:t>（2-2）</w:t>
      </w:r>
    </w:p>
    <w:p>
      <w:pPr>
        <w:pStyle w:val="4"/>
      </w:pPr>
      <w:r>
        <w:rPr>
          <w:rFonts w:hint="eastAsia"/>
        </w:rPr>
        <w:t>象限二值化</w:t>
      </w:r>
    </w:p>
    <w:p>
      <w:pPr>
        <w:ind w:firstLine="480" w:firstLineChars="0"/>
        <w:rPr>
          <w:rFonts w:hint="eastAsia"/>
          <w:lang w:val="en-US" w:eastAsia="zh-CN"/>
        </w:rPr>
      </w:pPr>
      <w:r>
        <w:rPr>
          <w:rFonts w:hint="eastAsia"/>
          <w:lang w:val="en-US" w:eastAsia="zh-CN"/>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lang w:val="en-US" w:eastAsia="zh-CN"/>
        </w:rPr>
        <w:t>[14,16]</w:t>
      </w:r>
      <w:r>
        <w:rPr>
          <w:rFonts w:hint="eastAsia"/>
          <w:lang w:val="en-US" w:eastAsia="zh-CN"/>
        </w:rPr>
        <w:t>实现。随机的实现方式可以提供一个更高的精度，但是在实现时却开销很大，而确定的实现方式仅需要一个简单的sign函数（如下式2-3），所以在实际应用中通常选择确定的实现方式。</w:t>
      </w:r>
    </w:p>
    <w:p>
      <w:pPr>
        <w:pStyle w:val="100"/>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m:t>
        </m:r>
        <m:d>
          <m:dPr>
            <m:begChr m:val="{"/>
            <m:endChr m:val=""/>
            <m:ctrlPr>
              <w:rPr>
                <w:rFonts w:hint="default" w:ascii="Cambria Math" w:hAnsi="Cambria Math"/>
                <w:i/>
                <w:lang w:val="en-US" w:eastAsia="zh-CN"/>
              </w:rPr>
            </m:ctrlPr>
          </m:dPr>
          <m:e>
            <m:eqArr>
              <m:eqArrPr>
                <m:ctrlPr>
                  <w:rPr>
                    <w:rFonts w:hint="default" w:ascii="Cambria Math" w:hAnsi="Cambria Math"/>
                    <w:i/>
                    <w:lang w:val="en-US" w:eastAsia="zh-CN"/>
                  </w:rPr>
                </m:ctrlPr>
              </m:eqArrPr>
              <m:e>
                <m:r>
                  <m:rPr/>
                  <w:rPr>
                    <w:rFonts w:hint="default" w:ascii="Cambria Math" w:hAnsi="Cambria Math"/>
                    <w:lang w:val="en-US" w:eastAsia="zh-CN"/>
                  </w:rPr>
                  <m:t>+1           r</m:t>
                </m:r>
                <m:r>
                  <m:rPr/>
                  <w:rPr>
                    <w:rFonts w:ascii="Cambria Math" w:hAnsi="Cambria Math"/>
                    <w:lang w:val="en-US"/>
                  </w:rPr>
                  <m:t>≥</m:t>
                </m:r>
                <m:r>
                  <m:rPr/>
                  <w:rPr>
                    <w:rFonts w:hint="default" w:ascii="Cambria Math" w:hAnsi="Cambria Math"/>
                    <w:lang w:val="en-US" w:eastAsia="zh-CN"/>
                  </w:rPr>
                  <m:t>0</m:t>
                </m:r>
                <m:ctrlPr>
                  <w:rPr>
                    <w:rFonts w:hint="default" w:ascii="Cambria Math" w:hAnsi="Cambria Math"/>
                    <w:i/>
                    <w:lang w:val="en-US" w:eastAsia="zh-CN"/>
                  </w:rPr>
                </m:ctrlPr>
              </m:e>
              <m:e>
                <m:r>
                  <m:rPr/>
                  <w:rPr>
                    <w:rFonts w:hint="default" w:ascii="Cambria Math" w:hAnsi="Cambria Math"/>
                    <w:lang w:val="en-US" w:eastAsia="zh-CN"/>
                  </w:rPr>
                  <m:t>−1  otℎerwise</m:t>
                </m:r>
                <m:ctrlPr>
                  <w:rPr>
                    <w:rFonts w:hint="default" w:ascii="Cambria Math" w:hAnsi="Cambria Math"/>
                    <w:i/>
                    <w:lang w:val="en-US" w:eastAsia="zh-CN"/>
                  </w:rPr>
                </m:ctrlPr>
              </m:e>
            </m:eqArr>
            <m:ctrlPr>
              <w:rPr>
                <w:rFonts w:hint="default" w:ascii="Cambria Math" w:hAnsi="Cambria Math"/>
                <w:i/>
                <w:lang w:val="en-US" w:eastAsia="zh-CN"/>
              </w:rPr>
            </m:ctrlPr>
          </m:e>
        </m:d>
      </m:oMath>
      <w:r>
        <w:rPr>
          <w:rFonts w:hint="eastAsia" w:hAnsi="Cambria Math"/>
          <w:i w:val="0"/>
          <w:lang w:val="en-US" w:eastAsia="zh-CN"/>
        </w:rPr>
        <w:tab/>
      </w:r>
      <w:r>
        <w:rPr>
          <w:rFonts w:hint="eastAsia" w:hAnsi="Cambria Math"/>
          <w:i w:val="0"/>
          <w:lang w:val="en-US" w:eastAsia="zh-CN"/>
        </w:rPr>
        <w:t>(2-3)</w:t>
      </w:r>
    </w:p>
    <w:p>
      <w:pPr>
        <w:ind w:firstLine="480" w:firstLineChars="0"/>
        <w:rPr>
          <w:rFonts w:hint="eastAsia"/>
          <w:lang w:val="en-US" w:eastAsia="zh-CN"/>
        </w:rPr>
      </w:pPr>
      <w:r>
        <w:rPr>
          <w:rFonts w:hint="eastAsia"/>
          <w:lang w:val="en-US" w:eastAsia="zh-CN"/>
        </w:rPr>
        <w:t>因为sign函数在0点出不可微分，且梯度恒为0，所以直接做后向传播是不可行的。所以在BNN的研究过程中，研究人员提出了直通式估算器（STE）方法来做后向传播，如下式2-4：</w:t>
      </w:r>
    </w:p>
    <w:p>
      <w:pPr>
        <w:pStyle w:val="100"/>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r</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|r|&lt;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(2-4)</w:t>
      </w:r>
    </w:p>
    <w:p>
      <w:pPr>
        <w:bidi w:val="0"/>
        <w:ind w:firstLine="480" w:firstLineChars="0"/>
        <w:rPr>
          <w:rFonts w:hint="default"/>
          <w:vertAlign w:val="baseline"/>
          <w:lang w:val="en-US" w:eastAsia="zh-CN"/>
        </w:rPr>
      </w:pPr>
      <w:r>
        <w:rPr>
          <w:rFonts w:hint="eastAsia"/>
          <w:lang w:val="en-US" w:eastAsia="zh-CN"/>
        </w:rPr>
        <w:t>其中r是全精度实数输入，r</w:t>
      </w:r>
      <w:r>
        <w:rPr>
          <w:rFonts w:hint="eastAsia"/>
          <w:vertAlign w:val="superscript"/>
          <w:lang w:val="en-US" w:eastAsia="zh-CN"/>
        </w:rPr>
        <w:t>b</w:t>
      </w:r>
      <w:r>
        <w:rPr>
          <w:rFonts w:hint="eastAsia"/>
          <w:lang w:val="en-US" w:eastAsia="zh-CN"/>
        </w:rPr>
        <w:t xml:space="preserve">  ∈ {+1，-1}是二值输出，Loss是损失函数值，t</w:t>
      </w:r>
      <w:r>
        <w:rPr>
          <w:rFonts w:hint="eastAsia"/>
          <w:vertAlign w:val="subscript"/>
          <w:lang w:val="en-US" w:eastAsia="zh-CN"/>
        </w:rPr>
        <w:t>clip</w:t>
      </w:r>
      <w:r>
        <w:rPr>
          <w:rFonts w:hint="eastAsia"/>
          <w:vertAlign w:val="baseline"/>
          <w:lang w:val="en-US" w:eastAsia="zh-CN"/>
        </w:rPr>
        <w:t>是一个剪裁的阈值（通常设置为1）。sign函数的梯度一般直接设置为一个恒等函数，当输入值变得极大时，这个阈值会将梯度取消，这对算法的优化过程很有用处。</w:t>
      </w:r>
    </w:p>
    <w:p>
      <w:pPr>
        <w:bidi w:val="0"/>
        <w:ind w:firstLine="480" w:firstLineChars="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5"/>
                    <a:stretch>
                      <a:fillRect/>
                    </a:stretch>
                  </pic:blipFill>
                  <pic:spPr>
                    <a:xfrm>
                      <a:off x="0" y="0"/>
                      <a:ext cx="2466975" cy="1884045"/>
                    </a:xfrm>
                    <a:prstGeom prst="rect">
                      <a:avLst/>
                    </a:prstGeom>
                    <a:noFill/>
                    <a:ln>
                      <a:noFill/>
                    </a:ln>
                  </pic:spPr>
                </pic:pic>
              </a:graphicData>
            </a:graphic>
          </wp:inline>
        </w:drawing>
      </w:r>
    </w:p>
    <w:p>
      <w:pPr>
        <w:pStyle w:val="87"/>
        <w:bidi w:val="0"/>
        <w:rPr>
          <w:rFonts w:hint="default"/>
          <w:vertAlign w:val="superscript"/>
          <w:lang w:val="en-US" w:eastAsia="zh-CN"/>
        </w:rPr>
      </w:pPr>
      <w:r>
        <w:rPr>
          <w:rFonts w:hint="eastAsia"/>
          <w:lang w:val="en-US" w:eastAsia="zh-CN"/>
        </w:rPr>
        <w:t>图 BCNN算法中的象限二值化</w:t>
      </w:r>
      <w:r>
        <w:rPr>
          <w:rFonts w:hint="eastAsia"/>
          <w:vertAlign w:val="superscript"/>
          <w:lang w:val="en-US" w:eastAsia="zh-CN"/>
        </w:rPr>
        <w:t>[15]</w:t>
      </w:r>
    </w:p>
    <w:p>
      <w:pPr>
        <w:bidi w:val="0"/>
        <w:ind w:firstLine="480" w:firstLineChars="0"/>
        <w:rPr>
          <w:rFonts w:hint="eastAsia"/>
          <w:lang w:val="en-US" w:eastAsia="zh-CN"/>
        </w:rPr>
      </w:pPr>
      <w:r>
        <w:rPr>
          <w:rFonts w:hint="eastAsia"/>
          <w:lang w:val="en-US" w:eastAsia="zh-CN"/>
        </w:rPr>
        <w:t>对于二值复数而言，二值化即是将一个复数转换到二值复数的形式（{-1 - i，-1 + i，1 - i，1 + i}中的某一个值）。为此我们提出象限二值化的概念，如图所示，即象限二值化的输出仅取决于输入的复数位于二维笛卡尔坐标系的哪一个象限。从</w:t>
      </w:r>
      <w:r>
        <w:rPr>
          <w:rFonts w:hint="default"/>
          <w:lang w:val="en-US" w:eastAsia="zh-CN"/>
        </w:rPr>
        <w:t>数学</w:t>
      </w:r>
      <w:r>
        <w:rPr>
          <w:rFonts w:hint="eastAsia"/>
          <w:lang w:val="en-US" w:eastAsia="zh-CN"/>
        </w:rPr>
        <w:t>上分析</w:t>
      </w:r>
      <w:r>
        <w:rPr>
          <w:rFonts w:hint="default"/>
          <w:lang w:val="en-US" w:eastAsia="zh-CN"/>
        </w:rPr>
        <w:t>，复平面是由实轴 x 和正交虚轴 y 确定的复数的几何表示，其中两个轴将平面划分为四个象限，每个象限由两个半轴界定。</w:t>
      </w:r>
      <w:r>
        <w:rPr>
          <w:rFonts w:hint="eastAsia"/>
          <w:lang w:val="en-US" w:eastAsia="zh-CN"/>
        </w:rPr>
        <w:t>给定四个象限和四个二值复数值，这就很自然地可以将每个象限和某个二值复数值联系在一起。</w:t>
      </w:r>
    </w:p>
    <w:p>
      <w:pPr>
        <w:bidi w:val="0"/>
        <w:ind w:firstLine="480" w:firstLineChars="0"/>
        <w:rPr>
          <w:rFonts w:hint="eastAsia"/>
          <w:lang w:val="en-US" w:eastAsia="zh-CN"/>
        </w:rPr>
      </w:pPr>
      <w:r>
        <w:rPr>
          <w:rFonts w:hint="eastAsia"/>
          <w:lang w:val="en-US" w:eastAsia="zh-CN"/>
        </w:rPr>
        <w:t>从本质上来说象限二值化解耦了复数的实部和虚部，所以可以将两个部分作为普通二值化单独处理。对于前向传播来说，二值化的过程如下式2-5：</w:t>
      </w:r>
    </w:p>
    <w:p>
      <w:pPr>
        <w:pStyle w:val="100"/>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z</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=sign(x+iy)=sign(x)+isign(y)=</m:t>
        </m:r>
        <m:sSup>
          <m:sSupPr>
            <m:ctrlPr>
              <w:rPr>
                <w:rFonts w:hint="default" w:ascii="Cambria Math" w:hAnsi="Cambria Math"/>
                <w:i/>
                <w:lang w:val="en-US" w:eastAsia="zh-CN"/>
              </w:rPr>
            </m:ctrlPr>
          </m:sSupPr>
          <m:e>
            <m:r>
              <m:rPr/>
              <w:rPr>
                <w:rFonts w:hint="default" w:ascii="Cambria Math" w:hAnsi="Cambria Math"/>
                <w:lang w:val="en-US" w:eastAsia="zh-CN"/>
              </w:rPr>
              <m:t>x</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r>
          <m:rPr/>
          <w:rPr>
            <w:rFonts w:hint="default" w:ascii="Cambria Math" w:hAnsi="Cambria Math"/>
            <w:lang w:val="en-US" w:eastAsia="zh-CN"/>
          </w:rPr>
          <m:t>+i</m:t>
        </m:r>
        <m:sSup>
          <m:sSupPr>
            <m:ctrlPr>
              <w:rPr>
                <w:rFonts w:hint="default" w:ascii="Cambria Math" w:hAnsi="Cambria Math"/>
                <w:i/>
                <w:lang w:val="en-US" w:eastAsia="zh-CN"/>
              </w:rPr>
            </m:ctrlPr>
          </m:sSupPr>
          <m:e>
            <m:r>
              <m:rPr/>
              <w:rPr>
                <w:rFonts w:hint="default" w:ascii="Cambria Math" w:hAnsi="Cambria Math"/>
                <w:lang w:val="en-US" w:eastAsia="zh-CN"/>
              </w:rPr>
              <m:t>y</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oMath>
      <w:r>
        <w:rPr>
          <w:rFonts w:hint="eastAsia" w:hAnsi="Cambria Math"/>
          <w:i w:val="0"/>
          <w:lang w:val="en-US" w:eastAsia="zh-CN"/>
        </w:rPr>
        <w:tab/>
      </w:r>
      <w:r>
        <w:rPr>
          <w:rFonts w:hint="eastAsia" w:hAnsi="Cambria Math"/>
          <w:i w:val="0"/>
          <w:lang w:val="en-US" w:eastAsia="zh-CN"/>
        </w:rPr>
        <w:t>（2-5）</w:t>
      </w:r>
    </w:p>
    <w:p>
      <w:pPr>
        <w:ind w:firstLine="480" w:firstLineChars="0"/>
        <w:rPr>
          <w:rFonts w:hint="default"/>
          <w:vertAlign w:val="baseline"/>
          <w:lang w:val="en-US" w:eastAsia="zh-CN"/>
        </w:rPr>
      </w:pPr>
      <w:r>
        <w:rPr>
          <w:rFonts w:hint="eastAsia"/>
          <w:lang w:val="en-US" w:eastAsia="zh-CN"/>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lang w:val="en-US" w:eastAsia="zh-CN"/>
        </w:rPr>
        <w:t>[29-33]</w:t>
      </w:r>
      <w:r>
        <w:rPr>
          <w:rFonts w:hint="eastAsia"/>
          <w:lang w:val="en-US" w:eastAsia="zh-CN"/>
        </w:rPr>
        <w:t>、近似sign函数</w:t>
      </w:r>
      <w:r>
        <w:rPr>
          <w:rFonts w:hint="eastAsia"/>
          <w:vertAlign w:val="superscript"/>
          <w:lang w:val="en-US" w:eastAsia="zh-CN"/>
        </w:rPr>
        <w:t>[33]</w:t>
      </w:r>
      <w:r>
        <w:rPr>
          <w:rFonts w:hint="eastAsia"/>
          <w:lang w:val="en-US" w:eastAsia="zh-CN"/>
        </w:rPr>
        <w:t>等等。但是根据文章</w:t>
      </w:r>
      <w:r>
        <w:rPr>
          <w:rFonts w:hint="eastAsia"/>
          <w:vertAlign w:val="superscript"/>
          <w:lang w:val="en-US" w:eastAsia="zh-CN"/>
        </w:rPr>
        <w:t>[38]</w:t>
      </w:r>
      <w:r>
        <w:rPr>
          <w:rFonts w:hint="eastAsia"/>
          <w:vertAlign w:val="baseline"/>
          <w:lang w:val="en-US" w:eastAsia="zh-CN"/>
        </w:rPr>
        <w:t>，这些变体函数的使用并没有显著的精度提升。</w:t>
      </w:r>
    </w:p>
    <w:p>
      <w:pPr>
        <w:pStyle w:val="100"/>
        <w:bidi w:val="0"/>
        <w:ind w:left="0" w:leftChars="0" w:firstLine="0" w:firstLineChars="0"/>
        <w:jc w:val="both"/>
        <w:rPr>
          <w:rFonts w:hint="default"/>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z</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x</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|x|&lt;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y</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|y|&lt;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(2-6)</w:t>
      </w:r>
    </w:p>
    <w:p>
      <w:pPr>
        <w:bidi w:val="0"/>
        <w:ind w:firstLine="480" w:firstLineChars="0"/>
        <w:rPr>
          <w:rFonts w:hint="eastAsia"/>
          <w:lang w:val="en-US" w:eastAsia="zh-CN"/>
        </w:rPr>
      </w:pPr>
      <w:r>
        <w:rPr>
          <w:rFonts w:hint="eastAsia"/>
          <w:lang w:val="en-US" w:eastAsia="zh-CN"/>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0"/>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x</m:t>
        </m:r>
        <m:r>
          <m:rPr>
            <m:sty m:val="p"/>
          </m:rPr>
          <w:rPr>
            <w:rFonts w:hint="default" w:ascii="Cambria Math" w:hAnsi="Cambria Math" w:cs="Times New Roman"/>
            <w:kern w:val="2"/>
            <w:sz w:val="24"/>
            <w:szCs w:val="24"/>
            <w:lang w:val="en-US" w:eastAsia="zh-CN" w:bidi="ar-SA"/>
          </w:rPr>
          <m:t>∗w</m:t>
        </m:r>
        <m:r>
          <m:rPr>
            <m:sty m:val="p"/>
          </m:rPr>
          <w:rPr>
            <w:rFonts w:ascii="Cambria Math" w:hAnsi="Cambria Math" w:cs="Times New Roman"/>
            <w:kern w:val="2"/>
            <w:sz w:val="24"/>
            <w:szCs w:val="24"/>
            <w:lang w:val="en-US" w:bidi="ar-SA"/>
          </w:rPr>
          <m:t>≈</m:t>
        </m:r>
        <m:sSup>
          <m:sSupPr>
            <m:ctrlPr>
              <w:rPr>
                <w:rFonts w:ascii="Cambria Math" w:hAnsi="Cambria Math" w:cs="Times New Roman"/>
                <w:kern w:val="2"/>
                <w:sz w:val="24"/>
                <w:szCs w:val="24"/>
                <w:lang w:val="en-US" w:bidi="ar-SA"/>
              </w:rPr>
            </m:ctrlPr>
          </m:sSupPr>
          <m:e>
            <m:r>
              <m:rPr>
                <m:sty m:val="p"/>
              </m:rPr>
              <w:rPr>
                <w:rFonts w:hint="default" w:ascii="Cambria Math" w:hAnsi="Cambria Math" w:cs="Times New Roman"/>
                <w:kern w:val="2"/>
                <w:sz w:val="24"/>
                <w:szCs w:val="24"/>
                <w:lang w:val="en-US" w:eastAsia="zh-CN" w:bidi="ar-SA"/>
              </w:rPr>
              <m:t>x</m:t>
            </m:r>
            <m:ctrlPr>
              <w:rPr>
                <w:rFonts w:ascii="Cambria Math" w:hAnsi="Cambria Math" w:cs="Times New Roman"/>
                <w:kern w:val="2"/>
                <w:sz w:val="24"/>
                <w:szCs w:val="24"/>
                <w:lang w:val="en-US" w:bidi="ar-SA"/>
              </w:rPr>
            </m:ctrlPr>
          </m:e>
          <m:sup>
            <m:r>
              <m:rPr>
                <m:sty m:val="p"/>
              </m:rPr>
              <w:rPr>
                <w:rFonts w:hint="default" w:ascii="Cambria Math" w:hAnsi="Cambria Math" w:cs="Times New Roman"/>
                <w:kern w:val="2"/>
                <w:sz w:val="24"/>
                <w:szCs w:val="24"/>
                <w:lang w:val="en-US" w:eastAsia="zh-CN" w:bidi="ar-SA"/>
              </w:rPr>
              <m:t>b</m:t>
            </m:r>
            <m:ctrlPr>
              <w:rPr>
                <w:rFonts w:ascii="Cambria Math" w:hAnsi="Cambria Math" w:cs="Times New Roman"/>
                <w:kern w:val="2"/>
                <w:sz w:val="24"/>
                <w:szCs w:val="24"/>
                <w:lang w:val="en-US"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=popc(xnor(</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x</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i w:val="0"/>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(2-7)</w:t>
      </w:r>
    </w:p>
    <w:p>
      <w:pPr>
        <w:ind w:firstLine="480" w:firstLineChars="0"/>
        <w:rPr>
          <w:rFonts w:hint="eastAsia"/>
          <w:lang w:val="en-US" w:eastAsia="zh-CN"/>
        </w:rPr>
      </w:pPr>
      <w:r>
        <w:rPr>
          <w:rFonts w:hint="eastAsia"/>
          <w:lang w:val="en-US" w:eastAsia="zh-CN"/>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0"/>
        <w:bidi w:val="0"/>
        <w:ind w:left="0" w:leftChars="0" w:firstLine="0" w:firstLineChars="0"/>
        <w:jc w:val="both"/>
        <w:rPr>
          <w:rFonts w:hint="default"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w:r>
        <w:rPr>
          <w:rFonts w:hint="default" w:hAnsi="Cambria Math" w:cs="Times New Roman"/>
          <w:i w:val="0"/>
          <w:kern w:val="2"/>
          <w:position w:val="-64"/>
          <w:sz w:val="24"/>
          <w:szCs w:val="24"/>
          <w:lang w:val="en-US" w:eastAsia="zh-CN" w:bidi="ar-SA"/>
        </w:rPr>
        <w:object>
          <v:shape id="_x0000_i1027" o:spt="75" type="#_x0000_t75" style="height:73.75pt;width:245.45pt;" o:ole="t" filled="f" o:preferrelative="t" stroked="f" coordsize="21600,21600">
            <v:path/>
            <v:fill on="f" focussize="0,0"/>
            <v:stroke on="f"/>
            <v:imagedata r:id="rId57" o:title=""/>
            <o:lock v:ext="edit" aspectratio="t"/>
            <w10:wrap type="none"/>
            <w10:anchorlock/>
          </v:shape>
          <o:OLEObject Type="Embed" ProgID="Equation.KSEE3" ShapeID="_x0000_i1027" DrawAspect="Content" ObjectID="_1468075727" r:id="rId56">
            <o:LockedField>false</o:LockedField>
          </o:OLEObject>
        </w:object>
      </w:r>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(2-8)</w:t>
      </w:r>
    </w:p>
    <w:p>
      <w:pPr>
        <w:ind w:firstLine="480" w:firstLineChars="0"/>
        <w:rPr>
          <w:rFonts w:hint="default" w:hAnsi="Cambria Math" w:cs="Times New Roman"/>
          <w:i w:val="0"/>
          <w:kern w:val="2"/>
          <w:sz w:val="24"/>
          <w:szCs w:val="24"/>
          <w:lang w:val="en-US" w:eastAsia="zh-CN" w:bidi="ar-SA"/>
        </w:rPr>
      </w:pPr>
    </w:p>
    <w:p>
      <w:pPr>
        <w:pStyle w:val="4"/>
      </w:pPr>
      <w:r>
        <w:rPr>
          <w:rFonts w:hint="eastAsia"/>
        </w:rPr>
        <w:t>复数</w:t>
      </w:r>
      <w:r>
        <w:rPr>
          <w:rFonts w:hint="eastAsia"/>
          <w:lang w:val="en-US" w:eastAsia="zh-CN"/>
        </w:rPr>
        <w:t>高斯</w:t>
      </w:r>
      <w:r>
        <w:rPr>
          <w:rFonts w:hint="eastAsia"/>
        </w:rPr>
        <w:t>Bat</w:t>
      </w:r>
      <w:r>
        <w:t>ch Normalization</w:t>
      </w:r>
      <w:r>
        <w:rPr>
          <w:rFonts w:hint="eastAsia"/>
          <w:lang w:val="en-US" w:eastAsia="zh-CN"/>
        </w:rPr>
        <w:t>(CGBN)</w:t>
      </w:r>
    </w:p>
    <w:p>
      <w:pPr>
        <w:bidi w:val="0"/>
        <w:ind w:firstLine="480" w:firstLineChars="0"/>
        <w:rPr>
          <w:rFonts w:hint="eastAsia"/>
          <w:lang w:val="en-US" w:eastAsia="zh-CN"/>
        </w:rPr>
      </w:pPr>
      <w:r>
        <w:rPr>
          <w:rFonts w:hint="eastAsia"/>
          <w:lang w:val="en-US" w:eastAsia="zh-CN"/>
        </w:rPr>
        <w:t>为了加快训练的收敛速度和提高训练的精度，深度学习算法的研究人员提出了Batch normalization(BN)这一技术。在实数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0"/>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BN(r)=</m:t>
        </m:r>
        <m:f>
          <m:fPr>
            <m:ctrlPr>
              <w:rPr>
                <w:rFonts w:hint="default" w:ascii="Cambria Math" w:hAnsi="Cambria Math" w:cs="Times New Roman"/>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r−</m:t>
            </m:r>
            <m:r>
              <m:rPr>
                <m:sty m:val="p"/>
              </m:rPr>
              <w:rPr>
                <w:rFonts w:ascii="Cambria Math" w:hAnsi="Cambria Math" w:cs="Times New Roman"/>
                <w:kern w:val="2"/>
                <w:sz w:val="24"/>
                <w:szCs w:val="24"/>
                <w:lang w:val="en-US" w:bidi="ar-SA"/>
              </w:rPr>
              <m:t>μ</m:t>
            </m:r>
            <m:ctrlPr>
              <w:rPr>
                <w:rFonts w:hint="default" w:ascii="Cambria Math" w:hAnsi="Cambria Math" w:cs="Times New Roman"/>
                <w:kern w:val="2"/>
                <w:sz w:val="24"/>
                <w:szCs w:val="24"/>
                <w:lang w:val="en-US" w:eastAsia="zh-CN" w:bidi="ar-SA"/>
              </w:rPr>
            </m:ctrlPr>
          </m:num>
          <m:den>
            <m:rad>
              <m:radPr>
                <m:degHide m:val="1"/>
                <m:ctrlPr>
                  <w:rPr>
                    <w:rFonts w:hint="default" w:ascii="Cambria Math" w:hAnsi="Cambria Math" w:cs="Times New Roman"/>
                    <w:kern w:val="2"/>
                    <w:sz w:val="24"/>
                    <w:szCs w:val="24"/>
                    <w:lang w:val="en-US" w:eastAsia="zh-CN" w:bidi="ar-SA"/>
                  </w:rPr>
                </m:ctrlPr>
              </m:radPr>
              <m:deg>
                <m:ctrlPr>
                  <w:rPr>
                    <w:rFonts w:hint="default" w:ascii="Cambria Math" w:hAnsi="Cambria Math" w:cs="Times New Roman"/>
                    <w:kern w:val="2"/>
                    <w:sz w:val="24"/>
                    <w:szCs w:val="24"/>
                    <w:lang w:val="en-US" w:eastAsia="zh-CN" w:bidi="ar-SA"/>
                  </w:rPr>
                </m:ctrlPr>
              </m:deg>
              <m:e>
                <m:sSup>
                  <m:sSupPr>
                    <m:ctrlPr>
                      <w:rPr>
                        <w:rFonts w:hint="default" w:ascii="Cambria Math" w:hAnsi="Cambria Math" w:cs="Times New Roman"/>
                        <w:kern w:val="2"/>
                        <w:sz w:val="24"/>
                        <w:szCs w:val="24"/>
                        <w:lang w:val="en-US" w:eastAsia="zh-CN" w:bidi="ar-SA"/>
                      </w:rPr>
                    </m:ctrlPr>
                  </m:sSupPr>
                  <m:e>
                    <m:r>
                      <m:rPr>
                        <m:sty m:val="p"/>
                      </m:rPr>
                      <w:rPr>
                        <w:rFonts w:ascii="Cambria Math" w:hAnsi="Cambria Math" w:cs="Times New Roman"/>
                        <w:kern w:val="2"/>
                        <w:sz w:val="24"/>
                        <w:szCs w:val="24"/>
                        <w:lang w:val="en-US" w:bidi="ar-SA"/>
                      </w:rPr>
                      <m:t>σ</m:t>
                    </m:r>
                    <m:ctrlPr>
                      <w:rPr>
                        <w:rFonts w:hint="default" w:ascii="Cambria Math" w:hAnsi="Cambria Math" w:cs="Times New Roman"/>
                        <w:kern w:val="2"/>
                        <w:sz w:val="24"/>
                        <w:szCs w:val="24"/>
                        <w:lang w:val="en-US" w:eastAsia="zh-CN" w:bidi="ar-SA"/>
                      </w:rPr>
                    </m:ctrlPr>
                  </m:e>
                  <m:sup>
                    <m:r>
                      <m:rPr/>
                      <w:rPr>
                        <w:rFonts w:ascii="Cambria Math" w:hAnsi="Cambria Math" w:cs="Times New Roman"/>
                        <w:kern w:val="2"/>
                        <w:sz w:val="24"/>
                        <w:szCs w:val="24"/>
                        <w:lang w:val="en-US" w:bidi="ar-SA"/>
                      </w:rPr>
                      <m:t>2</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ϵ</m:t>
                </m:r>
                <m:ctrlPr>
                  <w:rPr>
                    <w:rFonts w:hint="default" w:ascii="Cambria Math" w:hAnsi="Cambria Math" w:cs="Times New Roman"/>
                    <w:kern w:val="2"/>
                    <w:sz w:val="24"/>
                    <w:szCs w:val="24"/>
                    <w:lang w:val="en-US" w:eastAsia="zh-CN" w:bidi="ar-SA"/>
                  </w:rPr>
                </m:ctrlPr>
              </m:e>
            </m:rad>
            <m:ctrlPr>
              <w:rPr>
                <w:rFonts w:hint="default" w:ascii="Cambria Math" w:hAnsi="Cambria Math" w:cs="Times New Roman"/>
                <w:kern w:val="2"/>
                <w:sz w:val="24"/>
                <w:szCs w:val="24"/>
                <w:lang w:val="en-US" w:eastAsia="zh-CN" w:bidi="ar-SA"/>
              </w:rPr>
            </m:ctrlPr>
          </m:den>
        </m:f>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(2-9)</w:t>
      </w:r>
    </w:p>
    <w:p>
      <w:pPr>
        <w:ind w:firstLine="480" w:firstLineChars="0"/>
        <w:rPr>
          <w:rFonts w:hint="eastAsia"/>
          <w:lang w:val="en-US" w:eastAsia="zh-CN"/>
        </w:rPr>
      </w:pPr>
      <w:r>
        <w:rPr>
          <w:rFonts w:hint="eastAsia"/>
          <w:lang w:val="en-US" w:eastAsia="zh-CN"/>
        </w:rPr>
        <w:t>BN层对DNNs来说是重要的，而对BNNs而言可以说是至关重要。除了对输入数据做了归一化，通过学习得到的增益参数和偏置极大地增加了模型的容量，提高了BNN的学习能力。如果没有BN层，BNNs的训练甚至不会收敛。</w:t>
      </w:r>
    </w:p>
    <w:p>
      <w:pPr>
        <w:ind w:firstLine="480" w:firstLineChars="0"/>
        <w:rPr>
          <w:rFonts w:hint="eastAsia" w:hAnsi="Cambria Math"/>
          <w:i w:val="0"/>
          <w:lang w:val="en-US" w:eastAsia="zh-CN"/>
        </w:rPr>
      </w:pPr>
      <w:r>
        <w:rPr>
          <w:rFonts w:hint="eastAsia"/>
          <w:lang w:val="en-US" w:eastAsia="zh-CN"/>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lang w:val="en-US" w:eastAsia="zh-CN"/>
        </w:rPr>
        <w:t>ri</w:t>
      </w:r>
      <w:r>
        <w:rPr>
          <w:rFonts w:hint="eastAsia"/>
          <w:vertAlign w:val="baseline"/>
          <w:lang w:val="en-US" w:eastAsia="zh-CN"/>
        </w:rPr>
        <w:t>和</w:t>
      </w:r>
      <w:r>
        <w:rPr>
          <w:rFonts w:hint="eastAsia"/>
          <w:lang w:val="en-US" w:eastAsia="zh-CN"/>
        </w:rPr>
        <w:t>γ</w:t>
      </w:r>
      <w:r>
        <w:rPr>
          <w:rFonts w:hint="eastAsia"/>
          <w:vertAlign w:val="subscript"/>
          <w:lang w:val="en-US" w:eastAsia="zh-CN"/>
        </w:rPr>
        <w:t>ir</w:t>
      </w:r>
      <w:r>
        <w:rPr>
          <w:rFonts w:hint="eastAsia"/>
          <w:vertAlign w:val="baseline"/>
          <w:lang w:val="en-US" w:eastAsia="zh-CN"/>
        </w:rPr>
        <w:t>相等)；偏置参数</w:t>
      </w:r>
      <w:r>
        <w:rPr>
          <w:rFonts w:hint="eastAsia"/>
          <w:lang w:val="en-US" w:eastAsia="zh-CN"/>
        </w:rPr>
        <w:t>β也是一个复数。γ</w:t>
      </w:r>
      <w:r>
        <w:rPr>
          <w:rFonts w:hint="eastAsia"/>
          <w:vertAlign w:val="subscript"/>
          <w:lang w:val="en-US" w:eastAsia="zh-CN"/>
        </w:rPr>
        <w:t xml:space="preserve">ri </w:t>
      </w:r>
      <w:r>
        <w:rPr>
          <w:rFonts w:hint="eastAsia"/>
          <w:vertAlign w:val="baseline"/>
          <w:lang w:val="en-US" w:eastAsia="zh-CN"/>
        </w:rPr>
        <w:t>，</w:t>
      </w:r>
      <w:r>
        <w:rPr>
          <w:rFonts w:hint="eastAsia"/>
          <w:lang w:val="en-US" w:eastAsia="zh-CN"/>
        </w:rPr>
        <w:t>γ</w:t>
      </w:r>
      <w:r>
        <w:rPr>
          <w:rFonts w:hint="eastAsia"/>
          <w:vertAlign w:val="subscript"/>
          <w:lang w:val="en-US" w:eastAsia="zh-CN"/>
        </w:rPr>
        <w:t>ir</w:t>
      </w:r>
      <w:r>
        <w:rPr>
          <w:rFonts w:hint="eastAsia"/>
          <w:vertAlign w:val="baseline"/>
          <w:lang w:val="en-US" w:eastAsia="zh-CN"/>
        </w:rPr>
        <w:t>和</w:t>
      </w:r>
      <w:r>
        <w:rPr>
          <w:rFonts w:hint="eastAsia"/>
          <w:lang w:val="en-US" w:eastAsia="zh-CN"/>
        </w:rPr>
        <w:t>β都初始化为0，γ</w:t>
      </w:r>
      <w:r>
        <w:rPr>
          <w:rFonts w:hint="eastAsia"/>
          <w:vertAlign w:val="subscript"/>
          <w:lang w:val="en-US" w:eastAsia="zh-CN"/>
        </w:rPr>
        <w:t>rr</w:t>
      </w:r>
      <w:r>
        <w:rPr>
          <w:rFonts w:hint="eastAsia"/>
          <w:vertAlign w:val="baseline"/>
          <w:lang w:val="en-US" w:eastAsia="zh-CN"/>
        </w:rPr>
        <w:t>和</w:t>
      </w:r>
      <w:r>
        <w:rPr>
          <w:rFonts w:hint="eastAsia"/>
          <w:lang w:val="en-US" w:eastAsia="zh-CN"/>
        </w:rPr>
        <w:t>γ</w:t>
      </w:r>
      <w:r>
        <w:rPr>
          <w:rFonts w:hint="eastAsia"/>
          <w:vertAlign w:val="subscript"/>
          <w:lang w:val="en-US" w:eastAsia="zh-CN"/>
        </w:rPr>
        <w:t>ii</w:t>
      </w:r>
      <w:r>
        <w:rPr>
          <w:rFonts w:hint="eastAsia"/>
          <w:vertAlign w:val="baseline"/>
          <w:lang w:val="en-US" w:eastAsia="zh-CN"/>
        </w:rPr>
        <w:t>都初始化为1/</w:t>
      </w:r>
      <m:oMath>
        <m:rad>
          <m:radPr>
            <m:degHide m:val="1"/>
            <m:ctrlPr>
              <w:rPr>
                <w:rFonts w:ascii="Cambria Math" w:hAnsi="Cambria Math"/>
                <w:i/>
                <w:vertAlign w:val="baseline"/>
                <w:lang w:val="en-US"/>
              </w:rPr>
            </m:ctrlPr>
          </m:radPr>
          <m:deg>
            <m:ctrlPr>
              <w:rPr>
                <w:rFonts w:ascii="Cambria Math" w:hAnsi="Cambria Math"/>
                <w:i/>
                <w:vertAlign w:val="baseline"/>
                <w:lang w:val="en-US"/>
              </w:rPr>
            </m:ctrlPr>
          </m:deg>
          <m:e>
            <m:r>
              <m:rPr/>
              <w:rPr>
                <w:rFonts w:hint="default" w:ascii="Cambria Math" w:hAnsi="Cambria Math"/>
                <w:vertAlign w:val="baseline"/>
                <w:lang w:val="en-US" w:eastAsia="zh-CN"/>
              </w:rPr>
              <m:t>2</m:t>
            </m:r>
            <m:ctrlPr>
              <w:rPr>
                <w:rFonts w:ascii="Cambria Math" w:hAnsi="Cambria Math"/>
                <w:i/>
                <w:vertAlign w:val="baseline"/>
                <w:lang w:val="en-US"/>
              </w:rPr>
            </m:ctrlPr>
          </m:e>
        </m:rad>
      </m:oMath>
      <w:r>
        <w:rPr>
          <w:rFonts w:hint="eastAsia" w:hAnsi="Cambria Math"/>
          <w:i w:val="0"/>
          <w:vertAlign w:val="baseline"/>
          <w:lang w:val="en-US" w:eastAsia="zh-CN"/>
        </w:rPr>
        <w:t>。</w:t>
      </w:r>
      <w:r>
        <w:rPr>
          <w:rFonts w:hint="eastAsia" w:hAnsi="Cambria Math"/>
          <w:i w:val="0"/>
          <w:lang w:val="en-US" w:eastAsia="zh-CN"/>
        </w:rPr>
        <w:tab/>
      </w:r>
    </w:p>
    <w:p>
      <w:pPr>
        <w:bidi w:val="0"/>
        <w:ind w:firstLine="480" w:firstLineChars="0"/>
        <w:rPr>
          <w:rFonts w:hint="default"/>
          <w:lang w:val="en-US" w:eastAsia="zh-CN"/>
        </w:rPr>
      </w:pPr>
      <w:r>
        <w:rPr>
          <w:rFonts w:hint="eastAsia"/>
          <w:lang w:val="en-US" w:eastAsia="zh-CN"/>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0"/>
        <w:bidi w:val="0"/>
        <w:ind w:left="0" w:leftChars="0" w:firstLine="0" w:firstLineChars="0"/>
        <w:jc w:val="both"/>
        <w:rPr>
          <w:rFonts w:hint="default" w:eastAsia="宋体"/>
          <w:lang w:val="en-US" w:eastAsia="zh-CN"/>
        </w:rPr>
      </w:pPr>
      <w:r>
        <w:rPr>
          <w:rFonts w:hint="eastAsia" w:hAnsi="Cambria Math"/>
          <w:i w:val="0"/>
          <w:lang w:val="en-US" w:eastAsia="zh-CN"/>
        </w:rPr>
        <w:tab/>
      </w:r>
      <m:oMath>
        <m:acc>
          <m:accPr>
            <m:chr m:val="̃"/>
            <m:ctrlPr>
              <w:rPr>
                <w:rFonts w:ascii="Cambria Math" w:hAnsi="Cambria Math"/>
                <w:i/>
                <w:lang w:val="en-US"/>
              </w:rPr>
            </m:ctrlPr>
          </m:accPr>
          <m:e>
            <m:r>
              <m:rPr/>
              <w:rPr>
                <w:rFonts w:hint="default" w:ascii="Cambria Math" w:hAnsi="Cambria Math"/>
                <w:lang w:val="en-US" w:eastAsia="zh-CN"/>
              </w:rPr>
              <m:t>z</m:t>
            </m:r>
            <m:ctrlPr>
              <w:rPr>
                <w:rFonts w:ascii="Cambria Math" w:hAnsi="Cambria Math"/>
                <w:i/>
                <w:lang w:val="en-US"/>
              </w:rPr>
            </m:ctrlPr>
          </m:e>
        </m:acc>
        <m:r>
          <m:rPr/>
          <w:rPr>
            <w:rFonts w:hint="default" w:ascii="Cambria Math" w:hAnsi="Cambria Math"/>
            <w:lang w:val="en-US" w:eastAsia="zh-CN"/>
          </w:rPr>
          <m:t>=</m:t>
        </m:r>
        <m:sSup>
          <m:sSupPr>
            <m:ctrlPr>
              <w:rPr>
                <w:rFonts w:hint="default" w:ascii="Cambria Math" w:hAnsi="Cambria Math"/>
                <w:i/>
                <w:lang w:val="en-US" w:eastAsia="zh-CN"/>
              </w:rPr>
            </m:ctrlPr>
          </m:sSupPr>
          <m:e>
            <m:r>
              <m:rPr/>
              <w:rPr>
                <w:rFonts w:hint="default" w:ascii="Cambria Math" w:hAnsi="Cambria Math"/>
                <w:lang w:val="en-US" w:eastAsia="zh-CN"/>
              </w:rPr>
              <m:t>V</m:t>
            </m:r>
            <m:ctrlPr>
              <w:rPr>
                <w:rFonts w:hint="default" w:ascii="Cambria Math" w:hAnsi="Cambria Math"/>
                <w:i/>
                <w:lang w:val="en-US" w:eastAsia="zh-CN"/>
              </w:rPr>
            </m:ctrlPr>
          </m:e>
          <m:sup>
            <m:r>
              <m:rPr/>
              <w:rPr>
                <w:rFonts w:hint="default" w:ascii="Cambria Math" w:hAnsi="Cambria Math"/>
                <w:lang w:val="en-US" w:eastAsia="zh-CN"/>
              </w:rPr>
              <m:t>−1/2</m:t>
            </m:r>
            <m:ctrlPr>
              <w:rPr>
                <w:rFonts w:hint="default" w:ascii="Cambria Math" w:hAnsi="Cambria Math"/>
                <w:i/>
                <w:lang w:val="en-US" w:eastAsia="zh-CN"/>
              </w:rPr>
            </m:ctrlPr>
          </m:sup>
        </m:sSup>
        <m:r>
          <m:rPr/>
          <w:rPr>
            <w:rFonts w:hint="default" w:ascii="Cambria Math" w:hAnsi="Cambria Math"/>
            <w:lang w:val="en-US" w:eastAsia="zh-CN"/>
          </w:rPr>
          <m:t>(z−E(z))</m:t>
        </m:r>
      </m:oMath>
      <w:r>
        <w:rPr>
          <w:rFonts w:hint="eastAsia" w:hAnsi="Cambria Math"/>
          <w:i w:val="0"/>
          <w:lang w:val="en-US" w:eastAsia="zh-CN"/>
        </w:rPr>
        <w:t xml:space="preserve">      </w:t>
      </w:r>
      <m:oMath>
        <m:r>
          <m:rPr>
            <m:sty m:val="p"/>
          </m:rPr>
          <w:rPr>
            <w:rFonts w:hint="default" w:ascii="Cambria Math" w:hAnsi="Cambria Math" w:cs="Times New Roman"/>
            <w:kern w:val="2"/>
            <w:sz w:val="24"/>
            <w:szCs w:val="24"/>
            <w:lang w:val="en-US" w:eastAsia="zh-CN" w:bidi="ar-SA"/>
          </w:rPr>
          <m:t>BN(</m:t>
        </m:r>
        <m:acc>
          <m:accPr>
            <m:chr m:val="̃"/>
            <m:ctrlPr>
              <w:rPr>
                <w:rFonts w:hint="default" w:ascii="Cambria Math" w:hAnsi="Cambria Math" w:cs="Times New Roman"/>
                <w:i w:val="0"/>
                <w:kern w:val="2"/>
                <w:sz w:val="24"/>
                <w:szCs w:val="24"/>
                <w:lang w:val="en-US" w:eastAsia="zh-CN" w:bidi="ar-SA"/>
              </w:rPr>
            </m:ctrlPr>
          </m:accPr>
          <m:e>
            <m:r>
              <m:rPr>
                <m:sty m:val="p"/>
              </m:rPr>
              <w:rPr>
                <w:rFonts w:hint="default" w:ascii="Cambria Math" w:hAnsi="Cambria Math" w:cs="Times New Roman"/>
                <w:kern w:val="2"/>
                <w:sz w:val="24"/>
                <w:szCs w:val="24"/>
                <w:lang w:val="en-US" w:eastAsia="zh-CN" w:bidi="ar-SA"/>
              </w:rPr>
              <m:t>z</m:t>
            </m:r>
            <m:ctrlPr>
              <w:rPr>
                <w:rFonts w:hint="default" w:ascii="Cambria Math" w:hAnsi="Cambria Math" w:cs="Times New Roman"/>
                <w:i w:val="0"/>
                <w:kern w:val="2"/>
                <w:sz w:val="24"/>
                <w:szCs w:val="24"/>
                <w:lang w:val="en-US" w:eastAsia="zh-CN"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acc>
          <m:accPr>
            <m:chr m:val="̃"/>
            <m:ctrlPr>
              <w:rPr>
                <w:rFonts w:ascii="Cambria Math" w:hAnsi="Cambria Math" w:cs="Times New Roman"/>
                <w:kern w:val="2"/>
                <w:sz w:val="24"/>
                <w:szCs w:val="24"/>
                <w:lang w:val="en-US" w:bidi="ar-SA"/>
              </w:rPr>
            </m:ctrlPr>
          </m:accPr>
          <m:e>
            <m:r>
              <m:rPr>
                <m:sty m:val="p"/>
              </m:rPr>
              <w:rPr>
                <w:rFonts w:hint="default" w:ascii="Cambria Math" w:hAnsi="Cambria Math" w:cs="Times New Roman"/>
                <w:kern w:val="2"/>
                <w:sz w:val="24"/>
                <w:szCs w:val="24"/>
                <w:lang w:val="en-US" w:eastAsia="zh-CN" w:bidi="ar-SA"/>
              </w:rPr>
              <m:t>z</m:t>
            </m:r>
            <m:ctrlPr>
              <w:rPr>
                <w:rFonts w:ascii="Cambria Math" w:hAnsi="Cambria Math" w:cs="Times New Roman"/>
                <w:kern w:val="2"/>
                <w:sz w:val="24"/>
                <w:szCs w:val="24"/>
                <w:lang w:val="en-US"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(2-10)</w:t>
      </w:r>
    </w:p>
    <w:p>
      <w:pPr>
        <w:ind w:firstLine="480" w:firstLineChars="0"/>
        <w:rPr>
          <w:rFonts w:hint="default"/>
          <w:lang w:val="en-US" w:eastAsia="zh-CN"/>
        </w:rPr>
      </w:pPr>
      <w:r>
        <w:rPr>
          <w:rFonts w:hint="default"/>
          <w:lang w:val="en-US" w:eastAsia="zh-CN"/>
        </w:rP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lang w:val="en-US" w:eastAsia="zh-CN"/>
        </w:rPr>
        <w:t>~</w:t>
      </w:r>
      <w:r>
        <w:rPr>
          <w:rFonts w:hint="default"/>
          <w:lang w:val="en-US" w:eastAsia="zh-CN"/>
        </w:rPr>
        <w:t xml:space="preserve"> CN(0, 1) 意味着：</w:t>
      </w:r>
    </w:p>
    <w:p>
      <w:pPr>
        <w:ind w:firstLine="480" w:firstLineChars="0"/>
        <w:rPr>
          <w:rFonts w:hint="default" w:hAnsi="Cambria Math" w:cs="Times New Roman"/>
          <w:b w:val="0"/>
          <w:i w:val="0"/>
          <w:kern w:val="2"/>
          <w:sz w:val="24"/>
          <w:szCs w:val="24"/>
          <w:lang w:val="en-US" w:eastAsia="zh-CN" w:bidi="ar-SA"/>
        </w:rPr>
      </w:pPr>
      <m:oMathPara>
        <m:oMathParaPr>
          <m:jc m:val="center"/>
        </m:oMathParaPr>
        <m:oMath>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I(z) and 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)~N(0,1/2) and I(z)~N(0,1/2)</m:t>
          </m:r>
        </m:oMath>
      </m:oMathPara>
    </w:p>
    <w:p>
      <w:pPr>
        <w:bidi w:val="0"/>
        <w:rPr>
          <w:rFonts w:hint="eastAsia"/>
          <w:lang w:val="en-US" w:eastAsia="zh-CN"/>
        </w:rPr>
      </w:pPr>
      <w:r>
        <w:rPr>
          <w:rFonts w:hint="default"/>
          <w:lang w:val="en-US" w:eastAsia="zh-CN"/>
        </w:rPr>
        <w:t>因此，我们可以将输入复信号的实部和虚部分别归一化为均值为零且方差为 1/2 的正态分布</w:t>
      </w:r>
      <w:r>
        <w:rPr>
          <w:rFonts w:hint="eastAsia"/>
          <w:lang w:val="en-US" w:eastAsia="zh-CN"/>
        </w:rPr>
        <w:t>,如下公式2-11所示:</w:t>
      </w:r>
    </w:p>
    <w:p>
      <w:pPr>
        <w:pStyle w:val="100"/>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acc>
          <m:accPr>
            <m:chr m:val="̃"/>
            <m:ctrlPr>
              <w:rPr>
                <w:rFonts w:ascii="Cambria Math" w:hAnsi="Cambria Math"/>
                <w:i/>
                <w:sz w:val="28"/>
                <w:szCs w:val="28"/>
                <w:lang w:val="en-US"/>
              </w:rPr>
            </m:ctrlPr>
          </m:accPr>
          <m:e>
            <m:r>
              <m:rPr/>
              <w:rPr>
                <w:rFonts w:hint="default" w:ascii="Cambria Math" w:hAnsi="Cambria Math"/>
                <w:sz w:val="28"/>
                <w:szCs w:val="28"/>
                <w:lang w:val="en-US" w:eastAsia="zh-CN"/>
              </w:rPr>
              <m:t>z</m:t>
            </m:r>
            <m:ctrlPr>
              <w:rPr>
                <w:rFonts w:ascii="Cambria Math" w:hAnsi="Cambria Math"/>
                <w:i/>
                <w:sz w:val="28"/>
                <w:szCs w:val="28"/>
                <w:lang w:val="en-US"/>
              </w:rPr>
            </m:ctrlPr>
          </m:e>
        </m:acc>
        <m:r>
          <m:rPr/>
          <w:rPr>
            <w:rFonts w:hint="default" w:ascii="Cambria Math" w:hAnsi="Cambria Math"/>
            <w:sz w:val="28"/>
            <w:szCs w:val="28"/>
            <w:lang w:val="en-US" w:eastAsia="zh-CN"/>
          </w:rPr>
          <m:t>=(</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r</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)+i(</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i</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m:t>
        </m:r>
      </m:oMath>
      <w:r>
        <w:rPr>
          <w:rFonts w:hint="eastAsia" w:hAnsi="Cambria Math"/>
          <w:i w:val="0"/>
          <w:lang w:val="en-US" w:eastAsia="zh-CN"/>
        </w:rPr>
        <w:tab/>
      </w:r>
      <w:r>
        <w:rPr>
          <w:rFonts w:hint="eastAsia" w:hAnsi="Cambria Math"/>
          <w:i w:val="0"/>
          <w:lang w:val="en-US" w:eastAsia="zh-CN"/>
        </w:rPr>
        <w:t>(2-11)</w:t>
      </w:r>
    </w:p>
    <w:p>
      <w:pPr>
        <w:bidi w:val="0"/>
        <w:rPr>
          <w:rFonts w:hint="default" w:eastAsia="宋体"/>
          <w:lang w:val="en-US" w:eastAsia="zh-CN"/>
        </w:rPr>
      </w:pPr>
      <w:r>
        <w:rPr>
          <w:rFonts w:hint="eastAsia"/>
          <w:lang w:val="en-US" w:eastAsia="zh-CN"/>
        </w:rPr>
        <w:t>且增益</w:t>
      </w:r>
      <w:r>
        <w:rPr>
          <w:rFonts w:hint="default"/>
          <w:lang w:val="en-US" w:eastAsia="zh-CN"/>
        </w:rPr>
        <w:t>参数和</w:t>
      </w:r>
      <w:r>
        <w:rPr>
          <w:rFonts w:hint="eastAsia"/>
          <w:lang w:val="en-US" w:eastAsia="zh-CN"/>
        </w:rPr>
        <w:t>偏置</w:t>
      </w:r>
      <w:r>
        <w:rPr>
          <w:rFonts w:hint="default"/>
          <w:lang w:val="en-US" w:eastAsia="zh-CN"/>
        </w:rPr>
        <w:t>参数是可学习的复数值，</w:t>
      </w:r>
      <w:r>
        <w:rPr>
          <w:rFonts w:hint="eastAsia"/>
          <w:lang w:val="en-US" w:eastAsia="zh-CN"/>
        </w:rPr>
        <w:t>所以复数高斯batch normalization</w:t>
      </w:r>
      <w:r>
        <w:rPr>
          <w:rFonts w:hint="default"/>
          <w:lang w:val="en-US" w:eastAsia="zh-CN"/>
        </w:rPr>
        <w:t>如下</w:t>
      </w:r>
      <w:r>
        <w:rPr>
          <w:rFonts w:hint="eastAsia"/>
          <w:lang w:val="en-US" w:eastAsia="zh-CN"/>
        </w:rPr>
        <w:t>公式2-12所示：其中增益参数γ和偏置参数β都是在训练中学习得来的，γ被初始化为</w:t>
      </w:r>
      <m:oMath>
        <m:f>
          <m:fPr>
            <m:ctrlPr>
              <w:rPr>
                <w:rFonts w:ascii="Cambria Math" w:hAnsi="Cambria Math"/>
                <w:i/>
                <w:lang w:val="en-US"/>
              </w:rPr>
            </m:ctrlPr>
          </m:fPr>
          <m:num>
            <m:r>
              <m:rPr/>
              <w:rPr>
                <w:rFonts w:hint="default" w:ascii="Cambria Math" w:hAnsi="Cambria Math"/>
                <w:lang w:val="en-US" w:eastAsia="zh-CN"/>
              </w:rPr>
              <m:t>1</m:t>
            </m:r>
            <m:ctrlPr>
              <w:rPr>
                <w:rFonts w:ascii="Cambria Math" w:hAnsi="Cambria Math"/>
                <w:i/>
                <w:lang w:val="en-US"/>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ascii="Cambria Math" w:hAnsi="Cambria Math"/>
                <w:i/>
                <w:lang w:val="en-US"/>
              </w:rPr>
            </m:ctrlPr>
          </m:den>
        </m:f>
        <m:r>
          <m:rPr/>
          <w:rPr>
            <w:rFonts w:hint="default" w:ascii="Cambria Math" w:hAnsi="Cambria Math"/>
            <w:lang w:val="en-US" w:eastAsia="zh-CN"/>
          </w:rPr>
          <m:t>+i</m:t>
        </m:r>
        <m:f>
          <m:fPr>
            <m:ctrlPr>
              <w:rPr>
                <w:rFonts w:hint="default" w:ascii="Cambria Math" w:hAnsi="Cambria Math"/>
                <w:i/>
                <w:lang w:val="en-US" w:eastAsia="zh-CN"/>
              </w:rPr>
            </m:ctrlPr>
          </m:fPr>
          <m:num>
            <m:r>
              <m:rPr/>
              <w:rPr>
                <w:rFonts w:hint="default" w:ascii="Cambria Math" w:hAnsi="Cambria Math"/>
                <w:lang w:val="en-US" w:eastAsia="zh-CN"/>
              </w:rPr>
              <m:t>1</m:t>
            </m:r>
            <m:ctrlPr>
              <w:rPr>
                <w:rFonts w:hint="default" w:ascii="Cambria Math" w:hAnsi="Cambria Math"/>
                <w:i/>
                <w:lang w:val="en-US" w:eastAsia="zh-CN"/>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hint="default" w:ascii="Cambria Math" w:hAnsi="Cambria Math"/>
                <w:i/>
                <w:lang w:val="en-US" w:eastAsia="zh-CN"/>
              </w:rPr>
            </m:ctrlPr>
          </m:den>
        </m:f>
      </m:oMath>
      <w:r>
        <w:rPr>
          <w:rFonts w:hint="eastAsia" w:hAnsi="Cambria Math"/>
          <w:i w:val="0"/>
          <w:lang w:val="en-US" w:eastAsia="zh-CN"/>
        </w:rPr>
        <w:t>，</w:t>
      </w:r>
      <w:r>
        <w:rPr>
          <w:rFonts w:hint="eastAsia"/>
          <w:lang w:val="en-US" w:eastAsia="zh-CN"/>
        </w:rPr>
        <w:t>β被初始化为0+i0。</w:t>
      </w:r>
    </w:p>
    <w:p>
      <w:pPr>
        <w:pStyle w:val="100"/>
        <w:bidi w:val="0"/>
        <w:ind w:left="0" w:leftChars="0" w:firstLine="0" w:firstLineChars="0"/>
        <w:jc w:val="both"/>
        <w:rPr>
          <w:rFonts w:hint="eastAsia"/>
          <w:lang w:val="en-US" w:eastAsia="zh-CN"/>
        </w:rPr>
      </w:pPr>
      <w:r>
        <w:rPr>
          <w:rFonts w:hint="eastAsia"/>
          <w:lang w:val="en-US" w:eastAsia="zh-CN"/>
        </w:rPr>
        <w:tab/>
      </w:r>
      <w:r>
        <w:rPr>
          <w:rFonts w:hint="default"/>
          <w:position w:val="-30"/>
          <w:lang w:val="en-US" w:eastAsia="zh-CN"/>
        </w:rPr>
        <w:object>
          <v:shape id="_x0000_i1028" o:spt="75" type="#_x0000_t75" style="height:36pt;width:281pt;" o:ole="t" filled="f" o:preferrelative="t" stroked="f" coordsize="21600,21600">
            <v:path/>
            <v:fill on="f" focussize="0,0"/>
            <v:stroke on="f"/>
            <v:imagedata r:id="rId59" o:title=""/>
            <o:lock v:ext="edit" aspectratio="t"/>
            <w10:wrap type="none"/>
            <w10:anchorlock/>
          </v:shape>
          <o:OLEObject Type="Embed" ProgID="Equation.KSEE3" ShapeID="_x0000_i1028" DrawAspect="Content" ObjectID="_1468075728" r:id="rId58">
            <o:LockedField>false</o:LockedField>
          </o:OLEObject>
        </w:object>
      </w:r>
      <w:r>
        <w:rPr>
          <w:rFonts w:hint="eastAsia"/>
          <w:lang w:val="en-US" w:eastAsia="zh-CN"/>
        </w:rPr>
        <w:tab/>
      </w:r>
      <w:r>
        <w:rPr>
          <w:rFonts w:hint="eastAsia"/>
          <w:lang w:val="en-US" w:eastAsia="zh-CN"/>
        </w:rPr>
        <w:t>（2-12）</w:t>
      </w:r>
    </w:p>
    <w:p>
      <w:pPr>
        <w:ind w:firstLine="480" w:firstLineChars="0"/>
        <w:rPr>
          <w:rFonts w:hint="default"/>
          <w:lang w:val="en-US" w:eastAsia="zh-CN"/>
        </w:rPr>
      </w:pPr>
      <w:r>
        <w:rPr>
          <w:rFonts w:hint="default"/>
          <w:lang w:val="en-US" w:eastAsia="zh-CN"/>
        </w:rPr>
        <w:t>与公式</w:t>
      </w:r>
      <w:r>
        <w:rPr>
          <w:rFonts w:hint="eastAsia"/>
          <w:lang w:val="en-US" w:eastAsia="zh-CN"/>
        </w:rPr>
        <w:t>2-10</w:t>
      </w:r>
      <w:r>
        <w:rPr>
          <w:rFonts w:hint="default"/>
          <w:lang w:val="en-US" w:eastAsia="zh-CN"/>
        </w:rPr>
        <w:t xml:space="preserve"> 相比，</w:t>
      </w:r>
      <w:r>
        <w:rPr>
          <w:rFonts w:hint="eastAsia"/>
          <w:lang w:val="en-US" w:eastAsia="zh-CN"/>
        </w:rPr>
        <w:t>CGBN</w:t>
      </w:r>
      <w:r>
        <w:rPr>
          <w:rFonts w:hint="default"/>
          <w:lang w:val="en-US" w:eastAsia="zh-CN"/>
        </w:rPr>
        <w:t>通过避免计算协方差矩阵的逆平方根，显着降低了计算复杂度。并且</w:t>
      </w:r>
      <w:r>
        <w:rPr>
          <w:rFonts w:hint="eastAsia"/>
          <w:lang w:val="en-US" w:eastAsia="zh-CN"/>
        </w:rPr>
        <w:t>实验数据表明，使用CGBN可以获得</w:t>
      </w:r>
      <w:r>
        <w:rPr>
          <w:rFonts w:hint="default"/>
          <w:lang w:val="en-US" w:eastAsia="zh-CN"/>
        </w:rPr>
        <w:t>更快的收敛速度</w:t>
      </w:r>
      <w:r>
        <w:rPr>
          <w:rFonts w:hint="eastAsia"/>
          <w:vertAlign w:val="superscript"/>
          <w:lang w:val="en-US" w:eastAsia="zh-CN"/>
        </w:rPr>
        <w:t>[15]</w:t>
      </w:r>
      <w:r>
        <w:rPr>
          <w:rFonts w:hint="default"/>
          <w:lang w:val="en-US" w:eastAsia="zh-CN"/>
        </w:rPr>
        <w:t>。</w:t>
      </w:r>
    </w:p>
    <w:p>
      <w:pPr>
        <w:pStyle w:val="4"/>
      </w:pPr>
      <w:r>
        <w:rPr>
          <w:rFonts w:hint="eastAsia"/>
          <w:lang w:val="en-US" w:eastAsia="zh-CN"/>
        </w:rPr>
        <w:t>BCNN的网络结构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下图对比了BCNN的原始的CNN的网络结构，其中图a表示原始的CNN的网络结构，由卷积层、偏置层、非线性激活函数层和池化层按顺序组成；而BCNN的网络结构不同于原始的CNN的，如图 的图b所示 ，卷积层之后紧跟着的是池化层和BN层，而且在BCNN中偏置层可以删除且不造成精度损失，最后是二值化层。对于BCNN来说，要想模型可收敛，BN层是必须存在的。</w:t>
      </w:r>
      <w:r>
        <w:rPr>
          <w:rFonts w:hint="eastAsia"/>
          <w:lang w:val="en-US" w:eastAsia="zh-CN"/>
        </w:rPr>
        <w:tab/>
      </w:r>
    </w:p>
    <w:p>
      <w:pPr>
        <w:keepNext w:val="0"/>
        <w:keepLines w:val="0"/>
        <w:pageBreakBefore w:val="0"/>
        <w:widowControl w:val="0"/>
        <w:tabs>
          <w:tab w:val="center" w:pos="2239"/>
        </w:tabs>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60"/>
                    <a:stretch>
                      <a:fillRect/>
                    </a:stretch>
                  </pic:blipFill>
                  <pic:spPr>
                    <a:xfrm>
                      <a:off x="0" y="0"/>
                      <a:ext cx="3582670" cy="2818765"/>
                    </a:xfrm>
                    <a:prstGeom prst="rect">
                      <a:avLst/>
                    </a:prstGeom>
                  </pic:spPr>
                </pic:pic>
              </a:graphicData>
            </a:graphic>
          </wp:inline>
        </w:drawing>
      </w:r>
    </w:p>
    <w:p>
      <w:pPr>
        <w:pStyle w:val="87"/>
        <w:bidi w:val="0"/>
        <w:rPr>
          <w:rFonts w:hint="eastAsia"/>
          <w:lang w:val="en-US" w:eastAsia="zh-CN"/>
        </w:rPr>
      </w:pPr>
      <w:r>
        <w:rPr>
          <w:rFonts w:hint="eastAsia"/>
          <w:lang w:val="en-US" w:eastAsia="zh-CN"/>
        </w:rPr>
        <w:t>图 BCNN与原始CNN网络结构对比</w:t>
      </w:r>
    </w:p>
    <w:p>
      <w:pPr>
        <w:pStyle w:val="87"/>
        <w:bidi w:val="0"/>
        <w:rPr>
          <w:rFonts w:hint="default"/>
          <w:lang w:val="en-US" w:eastAsia="zh-CN"/>
        </w:rPr>
      </w:pPr>
      <w:r>
        <w:rPr>
          <w:rFonts w:hint="eastAsia"/>
          <w:lang w:val="en-US" w:eastAsia="zh-CN"/>
        </w:rPr>
        <w:t>（图a为原始CNN的网络结构，图b为BCNN的网络结构）</w:t>
      </w:r>
    </w:p>
    <w:p>
      <w:pPr>
        <w:bidi w:val="0"/>
        <w:ind w:firstLine="480" w:firstLineChars="0"/>
      </w:pPr>
      <w:r>
        <w:rPr>
          <w:rFonts w:hint="eastAsia"/>
        </w:rPr>
        <w:t>对于具有三通道（RGB）作为输入的图像，初始输入仅包含实部。 为了生成</w:t>
      </w:r>
      <w:r>
        <w:rPr>
          <w:rFonts w:hint="eastAsia"/>
          <w:lang w:val="en-US" w:eastAsia="zh-CN"/>
        </w:rPr>
        <w:t>复数</w:t>
      </w:r>
      <w:r>
        <w:rPr>
          <w:rFonts w:hint="eastAsia"/>
        </w:rPr>
        <w:t>输入，</w:t>
      </w:r>
      <w:r>
        <w:rPr>
          <w:rFonts w:hint="eastAsia"/>
          <w:lang w:val="en-US" w:eastAsia="zh-CN"/>
        </w:rPr>
        <w:t>BCNN需要</w:t>
      </w:r>
      <w:r>
        <w:rPr>
          <w:rFonts w:hint="eastAsia"/>
        </w:rPr>
        <w:t>一个两层残差 CNN 来学习</w:t>
      </w:r>
      <w:r>
        <w:rPr>
          <w:rFonts w:hint="eastAsia"/>
          <w:lang w:val="en-US" w:eastAsia="zh-CN"/>
        </w:rPr>
        <w:t>得到</w:t>
      </w:r>
      <w:r>
        <w:rPr>
          <w:rFonts w:hint="eastAsia"/>
        </w:rPr>
        <w:t>虚部。 生成</w:t>
      </w:r>
      <w:r>
        <w:rPr>
          <w:rFonts w:hint="eastAsia"/>
          <w:lang w:val="en-US" w:eastAsia="zh-CN"/>
        </w:rPr>
        <w:t>复数</w:t>
      </w:r>
      <w:r>
        <w:rPr>
          <w:rFonts w:hint="eastAsia"/>
        </w:rPr>
        <w:t>输入的网络如图  所示。</w:t>
      </w:r>
    </w:p>
    <w:p>
      <w:pPr>
        <w:jc w:val="center"/>
        <w:rPr>
          <w:rFonts w:hint="eastAsia" w:eastAsia="宋体"/>
          <w:lang w:eastAsia="zh-CN"/>
        </w:rPr>
      </w:pPr>
      <w:r>
        <w:rPr>
          <w:rFonts w:hint="eastAsia" w:eastAsia="宋体"/>
          <w:lang w:eastAsia="zh-CN"/>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1"/>
                    <a:stretch>
                      <a:fillRect/>
                    </a:stretch>
                  </pic:blipFill>
                  <pic:spPr>
                    <a:xfrm>
                      <a:off x="0" y="0"/>
                      <a:ext cx="4165600" cy="2133600"/>
                    </a:xfrm>
                    <a:prstGeom prst="rect">
                      <a:avLst/>
                    </a:prstGeom>
                  </pic:spPr>
                </pic:pic>
              </a:graphicData>
            </a:graphic>
          </wp:inline>
        </w:drawing>
      </w:r>
    </w:p>
    <w:p>
      <w:pPr>
        <w:pStyle w:val="87"/>
        <w:bidi w:val="0"/>
        <w:rPr>
          <w:rFonts w:hint="default"/>
          <w:lang w:val="en-US" w:eastAsia="zh-CN"/>
        </w:rPr>
      </w:pPr>
      <w:r>
        <w:rPr>
          <w:rFonts w:hint="eastAsia"/>
          <w:lang w:val="en-US" w:eastAsia="zh-CN"/>
        </w:rPr>
        <w:t>图 复数虚部生成层</w:t>
      </w:r>
    </w:p>
    <w:p>
      <w:pPr>
        <w:pStyle w:val="4"/>
      </w:pPr>
      <w:r>
        <w:rPr>
          <w:rFonts w:hint="eastAsia"/>
          <w:lang w:val="en-US" w:eastAsia="zh-CN"/>
        </w:rPr>
        <w:t>矩阵向量阈值单元（MVTU）</w:t>
      </w:r>
    </w:p>
    <w:p>
      <w:pPr>
        <w:ind w:firstLine="480" w:firstLineChars="0"/>
        <w:rPr>
          <w:rFonts w:hint="eastAsia"/>
          <w:vertAlign w:val="baseline"/>
          <w:lang w:val="en-US" w:eastAsia="zh-CN"/>
        </w:rPr>
      </w:pPr>
      <w:r>
        <w:rPr>
          <w:rFonts w:hint="eastAsia"/>
          <w:lang w:val="en-US" w:eastAsia="zh-CN"/>
        </w:rPr>
        <w:t>矩阵向量阈值单元（Matrix-Vector-Threshold Unit，MVTU）由</w:t>
      </w:r>
      <w:r>
        <w:rPr>
          <w:rFonts w:hint="eastAsia"/>
        </w:rPr>
        <w:t>Yaman Umuroglu</w:t>
      </w:r>
      <w:r>
        <w:rPr>
          <w:rFonts w:hint="eastAsia"/>
          <w:lang w:val="en-US" w:eastAsia="zh-CN"/>
        </w:rPr>
        <w:t>等在文章</w:t>
      </w:r>
      <w:r>
        <w:rPr>
          <w:rFonts w:hint="eastAsia"/>
          <w:vertAlign w:val="superscript"/>
          <w:lang w:val="en-US" w:eastAsia="zh-CN"/>
        </w:rPr>
        <w:t>[46]</w:t>
      </w:r>
      <w:r>
        <w:rPr>
          <w:rFonts w:hint="eastAsia"/>
          <w:vertAlign w:val="baseline"/>
          <w:lang w:val="en-US" w:eastAsia="zh-CN"/>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firstLineChars="0"/>
        <w:rPr>
          <w:rFonts w:hint="eastAsia" w:hAnsi="Cambria Math" w:cs="Times New Roman"/>
          <w:i w:val="0"/>
          <w:kern w:val="2"/>
          <w:sz w:val="24"/>
          <w:szCs w:val="24"/>
          <w:vertAlign w:val="baseline"/>
          <w:lang w:val="en-US" w:eastAsia="zh-CN" w:bidi="ar-SA"/>
        </w:rPr>
      </w:pPr>
      <w:r>
        <w:rPr>
          <w:rFonts w:hint="eastAsia"/>
          <w:vertAlign w:val="baseline"/>
          <w:lang w:val="en-US" w:eastAsia="zh-CN"/>
        </w:rPr>
        <w:t>假设a</w:t>
      </w:r>
      <w:r>
        <w:rPr>
          <w:rFonts w:hint="eastAsia"/>
          <w:vertAlign w:val="subscript"/>
          <w:lang w:val="en-US" w:eastAsia="zh-CN"/>
        </w:rPr>
        <w:t>k</w:t>
      </w:r>
      <w:r>
        <w:rPr>
          <w:rFonts w:hint="eastAsia"/>
          <w:vertAlign w:val="baseline"/>
          <w:lang w:val="en-US" w:eastAsia="zh-CN"/>
        </w:rPr>
        <w:t>是神经元k的卷积层输出</w:t>
      </w:r>
      <w:r>
        <w:rPr>
          <w:rFonts w:hint="default" w:ascii="Times New Roman" w:hAnsi="Times New Roman" w:cs="Times New Roman"/>
          <w:vertAlign w:val="baseline"/>
          <w:lang w:val="en-US" w:eastAsia="zh-CN"/>
        </w:rPr>
        <w:t>，Θ</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=(γ</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μ</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i</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，B</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w:t>
      </w:r>
      <w:r>
        <w:rPr>
          <w:rFonts w:hint="eastAsia"/>
          <w:vertAlign w:val="baseline"/>
          <w:lang w:val="en-US" w:eastAsia="zh-CN"/>
        </w:rPr>
        <w:t>是该神经元在训练中学习得到BN的相关参数。所需要的BN-Sign的输出</w:t>
      </w:r>
      <m:oMath>
        <m:sSubSup>
          <m:sSubSupPr>
            <m:ctrlPr>
              <w:rPr>
                <w:rFonts w:hint="default" w:ascii="Cambria Math" w:hAnsi="Cambria Math" w:cs="Times New Roman"/>
                <w:kern w:val="2"/>
                <w:sz w:val="24"/>
                <w:szCs w:val="24"/>
                <w:vertAlign w:val="baseline"/>
                <w:lang w:val="en-US" w:eastAsia="zh-CN" w:bidi="ar-SA"/>
              </w:rPr>
            </m:ctrlPr>
          </m:sSubSupPr>
          <m:e>
            <m:r>
              <m:rPr>
                <m:sty m:val="p"/>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kern w:val="2"/>
                <w:sz w:val="24"/>
                <w:szCs w:val="24"/>
                <w:vertAlign w:val="baseline"/>
                <w:lang w:val="en-US" w:eastAsia="zh-CN" w:bidi="ar-SA"/>
              </w:rPr>
            </m:ctrlPr>
          </m:e>
          <m:sub>
            <m:r>
              <m:rPr>
                <m:sty m:val="p"/>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kern w:val="2"/>
                <w:sz w:val="24"/>
                <w:szCs w:val="24"/>
                <w:vertAlign w:val="baseline"/>
                <w:lang w:val="en-US" w:eastAsia="zh-CN" w:bidi="ar-SA"/>
              </w:rPr>
            </m:ctrlPr>
          </m:sub>
          <m:sup>
            <m:r>
              <m:rPr>
                <m:sty m:val="p"/>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kern w:val="2"/>
                <w:sz w:val="24"/>
                <w:szCs w:val="24"/>
                <w:vertAlign w:val="baseline"/>
                <w:lang w:val="en-US" w:eastAsia="zh-CN" w:bidi="ar-SA"/>
              </w:rPr>
            </m:ctrlPr>
          </m:sup>
        </m:sSubSup>
      </m:oMath>
      <w:r>
        <w:rPr>
          <w:rFonts w:hint="eastAsia" w:hAnsi="Cambria Math" w:cs="Times New Roman"/>
          <w:i w:val="0"/>
          <w:kern w:val="2"/>
          <w:sz w:val="24"/>
          <w:szCs w:val="24"/>
          <w:vertAlign w:val="baseline"/>
          <w:lang w:val="en-US" w:eastAsia="zh-CN" w:bidi="ar-SA"/>
        </w:rPr>
        <w:t>由公式2-13、2-14可得。</w:t>
      </w:r>
    </w:p>
    <w:p>
      <w:pPr>
        <w:pStyle w:val="100"/>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=Sign(BatcℎNorm(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(2-13)</w:t>
      </w:r>
    </w:p>
    <w:p>
      <w:pPr>
        <w:pStyle w:val="100"/>
        <w:bidi w:val="0"/>
        <w:rPr>
          <w:rFonts w:hint="eastAsia"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(2-14)</w:t>
      </w:r>
    </w:p>
    <w:p>
      <w:pPr>
        <w:pStyle w:val="100"/>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=0</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(2-15)</w:t>
      </w:r>
    </w:p>
    <w:p>
      <w:pPr>
        <w:rPr>
          <w:rFonts w:hint="default" w:hAnsi="Cambria Math" w:eastAsia="宋体"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下图 以三个神经元A、B、C为例表明了卷积输出a</w:t>
      </w:r>
      <w:r>
        <w:rPr>
          <w:rFonts w:hint="eastAsia" w:hAnsi="Cambria Math"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和BN-Sign的输出</w:t>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oMath>
      <w:r>
        <w:rPr>
          <w:rFonts w:hint="eastAsia" w:hAnsi="Cambria Math" w:cs="Times New Roman"/>
          <w:i w:val="0"/>
          <w:kern w:val="2"/>
          <w:sz w:val="24"/>
          <w:szCs w:val="24"/>
          <w:vertAlign w:val="baseline"/>
          <w:lang w:val="en-US" w:eastAsia="zh-CN" w:bidi="ar-SA"/>
        </w:rPr>
        <w:t>的关系，根据参数值，绘图可能向左或向右移动，或水平翻转，但输出激活值变化的阈值点</w:t>
      </w:r>
      <w:r>
        <w:rPr>
          <w:rFonts w:hint="default" w:ascii="Times New Roman" w:hAnsi="Times New Roman" w:cs="Times New Roman"/>
          <w:i w:val="0"/>
          <w:kern w:val="2"/>
          <w:sz w:val="24"/>
          <w:szCs w:val="24"/>
          <w:vertAlign w:val="baseline"/>
          <w:lang w:val="en-US" w:eastAsia="zh-CN" w:bidi="ar-SA"/>
        </w:rPr>
        <w:t>τ</w:t>
      </w:r>
      <w:r>
        <w:rPr>
          <w:rFonts w:hint="eastAsia"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始终存在。计算等式2-15可得</w:t>
      </w:r>
      <m:oMath>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。为了使得阈值恒为正值便于计算，可以将计算得到的阈值与神经元的扇入S求和后再平均获得</w:t>
      </w:r>
      <m:oMath>
        <m:sSubSup>
          <m:sSubSupPr>
            <m:ctrlPr>
              <w:rPr>
                <w:rFonts w:ascii="Cambria Math" w:hAnsi="Cambria Math" w:cs="Times New Roman"/>
                <w:i/>
                <w:kern w:val="2"/>
                <w:sz w:val="24"/>
                <w:szCs w:val="24"/>
                <w:vertAlign w:val="baseline"/>
                <w:lang w:val="en-US" w:bidi="ar-SA"/>
              </w:rPr>
            </m:ctrlPr>
          </m:sSubSupPr>
          <m:e>
            <m:r>
              <m:rPr/>
              <w:rPr>
                <w:rFonts w:ascii="Cambria Math" w:hAnsi="Cambria Math" w:cs="Times New Roman"/>
                <w:kern w:val="2"/>
                <w:sz w:val="24"/>
                <w:szCs w:val="24"/>
                <w:vertAlign w:val="baseline"/>
                <w:lang w:val="en-US" w:bidi="ar-SA"/>
              </w:rPr>
              <m:t>τ</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m:t>
            </m:r>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+S)/2</m:t>
        </m:r>
      </m:oMath>
      <w:r>
        <w:rPr>
          <w:rFonts w:hint="eastAsia" w:hAnsi="Cambria Math" w:cs="Times New Roman"/>
          <w:i w:val="0"/>
          <w:kern w:val="2"/>
          <w:sz w:val="24"/>
          <w:szCs w:val="24"/>
          <w:vertAlign w:val="baseline"/>
          <w:lang w:val="en-US" w:eastAsia="zh-CN" w:bidi="ar-SA"/>
        </w:rPr>
        <w:t>。通过该技术，我们仅使用一个无符号数的比较就避免了在神经网络的推理过程中进行复杂的BN层计算。</w:t>
      </w:r>
    </w:p>
    <w:p>
      <w:pPr>
        <w:ind w:firstLine="480" w:firstLineChars="0"/>
        <w:jc w:val="center"/>
        <w:rPr>
          <w:rFonts w:hint="default"/>
          <w:vertAlign w:val="baseline"/>
          <w:lang w:val="en-US" w:eastAsia="zh-CN"/>
        </w:rPr>
      </w:pPr>
      <w:r>
        <w:drawing>
          <wp:inline distT="0" distB="0" distL="114300" distR="114300">
            <wp:extent cx="2988310" cy="1066800"/>
            <wp:effectExtent l="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2"/>
                    <a:stretch>
                      <a:fillRect/>
                    </a:stretch>
                  </pic:blipFill>
                  <pic:spPr>
                    <a:xfrm>
                      <a:off x="0" y="0"/>
                      <a:ext cx="2988310" cy="1066800"/>
                    </a:xfrm>
                    <a:prstGeom prst="rect">
                      <a:avLst/>
                    </a:prstGeom>
                    <a:noFill/>
                    <a:ln>
                      <a:noFill/>
                    </a:ln>
                  </pic:spPr>
                </pic:pic>
              </a:graphicData>
            </a:graphic>
          </wp:inline>
        </w:drawing>
      </w:r>
    </w:p>
    <w:p>
      <w:pPr>
        <w:pStyle w:val="87"/>
        <w:bidi w:val="0"/>
        <w:rPr>
          <w:rFonts w:hint="eastAsia"/>
          <w:lang w:val="en-US" w:eastAsia="zh-CN"/>
        </w:rPr>
      </w:pPr>
      <w:r>
        <w:rPr>
          <w:rFonts w:hint="eastAsia"/>
          <w:lang w:val="en-US" w:eastAsia="zh-CN"/>
        </w:rPr>
        <w:t>图 三个采用BN的二值神经网络的输入与输出，</w:t>
      </w:r>
    </w:p>
    <w:p>
      <w:pPr>
        <w:pStyle w:val="87"/>
        <w:bidi w:val="0"/>
        <w:rPr>
          <w:rFonts w:hint="eastAsia"/>
          <w:vertAlign w:val="superscript"/>
          <w:lang w:val="en-US" w:eastAsia="zh-CN"/>
        </w:rPr>
      </w:pPr>
      <w:r>
        <w:rPr>
          <w:rFonts w:hint="eastAsia"/>
          <w:lang w:val="en-US" w:eastAsia="zh-CN"/>
        </w:rPr>
        <w:t>为了更好的说明，输出上稍加了偏置</w:t>
      </w:r>
      <w:r>
        <w:rPr>
          <w:rFonts w:hint="eastAsia"/>
          <w:vertAlign w:val="superscript"/>
          <w:lang w:val="en-US" w:eastAsia="zh-CN"/>
        </w:rPr>
        <w:t>[46]</w:t>
      </w:r>
    </w:p>
    <w:p>
      <w:pPr>
        <w:bidi w:val="0"/>
        <w:ind w:firstLine="480" w:firstLineChars="0"/>
        <w:rPr>
          <w:rFonts w:hint="default"/>
          <w:lang w:val="en-US" w:eastAsia="zh-CN"/>
        </w:rPr>
      </w:pPr>
      <w:r>
        <w:rPr>
          <w:rFonts w:hint="eastAsia"/>
          <w:lang w:val="en-US" w:eastAsia="zh-CN"/>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bidi w:val="0"/>
        <w:ind w:firstLine="480" w:firstLineChars="0"/>
        <w:jc w:val="center"/>
        <w:rPr>
          <w:rFonts w:hint="default"/>
          <w:lang w:val="en-US" w:eastAsia="zh-CN"/>
        </w:rPr>
      </w:pPr>
      <w:r>
        <w:rPr>
          <w:rFonts w:hint="default"/>
          <w:lang w:val="en-US" w:eastAsia="zh-CN"/>
        </w:rPr>
        <w:drawing>
          <wp:inline distT="0" distB="0" distL="114300" distR="114300">
            <wp:extent cx="3455035" cy="1306830"/>
            <wp:effectExtent l="0" t="0" r="12065" b="762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3"/>
                    <a:stretch>
                      <a:fillRect/>
                    </a:stretch>
                  </pic:blipFill>
                  <pic:spPr>
                    <a:xfrm>
                      <a:off x="0" y="0"/>
                      <a:ext cx="3455035" cy="1306830"/>
                    </a:xfrm>
                    <a:prstGeom prst="rect">
                      <a:avLst/>
                    </a:prstGeom>
                  </pic:spPr>
                </pic:pic>
              </a:graphicData>
            </a:graphic>
          </wp:inline>
        </w:drawing>
      </w:r>
    </w:p>
    <w:p>
      <w:pPr>
        <w:pStyle w:val="87"/>
        <w:bidi w:val="0"/>
        <w:rPr>
          <w:rFonts w:hint="eastAsia"/>
          <w:vertAlign w:val="superscript"/>
          <w:lang w:val="en-US" w:eastAsia="zh-CN"/>
        </w:rPr>
      </w:pPr>
      <w:r>
        <w:rPr>
          <w:rFonts w:hint="eastAsia"/>
          <w:lang w:val="en-US" w:eastAsia="zh-CN"/>
        </w:rPr>
        <w:t>图 MVTU的整体框架图</w:t>
      </w:r>
      <w:r>
        <w:rPr>
          <w:rFonts w:hint="eastAsia"/>
          <w:vertAlign w:val="superscript"/>
          <w:lang w:val="en-US" w:eastAsia="zh-CN"/>
        </w:rPr>
        <w:t>[46]</w:t>
      </w:r>
    </w:p>
    <w:p>
      <w:pPr>
        <w:bidi w:val="0"/>
        <w:ind w:firstLine="480" w:firstLineChars="0"/>
        <w:rPr>
          <w:rFonts w:hint="eastAsia"/>
          <w:lang w:val="en-US" w:eastAsia="zh-CN"/>
        </w:rPr>
      </w:pPr>
      <w:r>
        <w:rPr>
          <w:rFonts w:hint="eastAsia"/>
          <w:lang w:val="en-US" w:eastAsia="zh-CN"/>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bidi w:val="0"/>
        <w:ind w:firstLine="480" w:firstLineChars="0"/>
        <w:jc w:val="center"/>
        <w:rPr>
          <w:rFonts w:hint="eastAsia"/>
          <w:lang w:val="en-US" w:eastAsia="zh-CN"/>
        </w:rPr>
      </w:pPr>
      <w:r>
        <w:rPr>
          <w:rFonts w:hint="eastAsia"/>
          <w:lang w:val="en-US" w:eastAsia="zh-CN"/>
        </w:rPr>
        <w:drawing>
          <wp:inline distT="0" distB="0" distL="114300" distR="114300">
            <wp:extent cx="3355975" cy="1925955"/>
            <wp:effectExtent l="0" t="0" r="15875" b="17145"/>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4"/>
                    <a:stretch>
                      <a:fillRect/>
                    </a:stretch>
                  </pic:blipFill>
                  <pic:spPr>
                    <a:xfrm>
                      <a:off x="0" y="0"/>
                      <a:ext cx="3355975" cy="1925955"/>
                    </a:xfrm>
                    <a:prstGeom prst="rect">
                      <a:avLst/>
                    </a:prstGeom>
                  </pic:spPr>
                </pic:pic>
              </a:graphicData>
            </a:graphic>
          </wp:inline>
        </w:drawing>
      </w:r>
    </w:p>
    <w:p>
      <w:pPr>
        <w:pStyle w:val="87"/>
        <w:bidi w:val="0"/>
        <w:rPr>
          <w:rFonts w:hint="default"/>
          <w:lang w:val="en-US" w:eastAsia="zh-CN"/>
        </w:rPr>
      </w:pPr>
      <w:r>
        <w:rPr>
          <w:rFonts w:hint="eastAsia"/>
          <w:lang w:val="en-US" w:eastAsia="zh-CN"/>
        </w:rPr>
        <w:t>图 MVTU中PE的数据流示意图</w:t>
      </w:r>
    </w:p>
    <w:p>
      <w:pPr>
        <w:pStyle w:val="87"/>
        <w:bidi w:val="0"/>
        <w:rPr>
          <w:rFonts w:hint="eastAsia"/>
          <w:vertAlign w:val="superscript"/>
          <w:lang w:val="en-US" w:eastAsia="zh-CN"/>
        </w:rPr>
      </w:pPr>
    </w:p>
    <w:p>
      <w:pPr>
        <w:pStyle w:val="87"/>
        <w:bidi w:val="0"/>
        <w:rPr>
          <w:rFonts w:hint="default"/>
          <w:vertAlign w:val="superscript"/>
          <w:lang w:val="en-US" w:eastAsia="zh-CN"/>
        </w:rPr>
      </w:pPr>
    </w:p>
    <w:p>
      <w:pPr>
        <w:pStyle w:val="3"/>
      </w:pPr>
      <w:bookmarkStart w:id="131" w:name="_Toc4449"/>
      <w:r>
        <w:rPr>
          <w:rFonts w:hint="eastAsia"/>
        </w:rPr>
        <w:t>Z</w:t>
      </w:r>
      <w:r>
        <w:t>ero_DCE++</w:t>
      </w:r>
      <w:r>
        <w:rPr>
          <w:rFonts w:hint="eastAsia"/>
        </w:rPr>
        <w:t>算法概述</w:t>
      </w:r>
      <w:bookmarkEnd w:id="131"/>
    </w:p>
    <w:p>
      <w:pPr>
        <w:pStyle w:val="4"/>
      </w:pPr>
    </w:p>
    <w:p>
      <w:pPr>
        <w:pStyle w:val="3"/>
      </w:pPr>
      <w:bookmarkStart w:id="132" w:name="_Toc13467"/>
      <w:r>
        <w:rPr>
          <w:rFonts w:hint="eastAsia"/>
        </w:rPr>
        <w:t>本章小结</w:t>
      </w:r>
      <w:bookmarkEnd w:id="132"/>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ind w:firstLine="480" w:firstLineChars="200"/>
      </w:pPr>
    </w:p>
    <w:p>
      <w:pPr>
        <w:ind w:firstLine="480" w:firstLineChars="200"/>
      </w:pPr>
    </w:p>
    <w:p>
      <w:pPr>
        <w:pStyle w:val="2"/>
        <w:ind w:left="578" w:hanging="578"/>
      </w:pPr>
      <w:bookmarkStart w:id="133" w:name="_Toc21360"/>
      <w:r>
        <w:rPr>
          <w:rFonts w:hint="eastAsia"/>
        </w:rPr>
        <w:t>面向B</w:t>
      </w:r>
      <w:r>
        <w:t>CNN</w:t>
      </w:r>
      <w:r>
        <w:rPr>
          <w:rFonts w:hint="eastAsia"/>
        </w:rPr>
        <w:t>算法的协处理器设计</w:t>
      </w:r>
      <w:bookmarkEnd w:id="133"/>
    </w:p>
    <w:p>
      <w:pPr>
        <w:pStyle w:val="3"/>
        <w:rPr>
          <w:rFonts w:hint="default"/>
          <w:lang w:val="en-US" w:eastAsia="zh-CN"/>
        </w:rPr>
      </w:pPr>
      <w:bookmarkStart w:id="134" w:name="_Toc21975"/>
      <w:r>
        <w:rPr>
          <w:rFonts w:hint="eastAsia"/>
        </w:rPr>
        <w:t>引言</w:t>
      </w:r>
      <w:bookmarkEnd w:id="134"/>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近些年前</w:t>
      </w:r>
      <w:r>
        <w:rPr>
          <w:rFonts w:hint="default" w:eastAsia="宋体"/>
          <w:lang w:val="en-US" w:eastAsia="zh-CN"/>
        </w:rPr>
        <w:t>，</w:t>
      </w:r>
      <w:r>
        <w:rPr>
          <w:rFonts w:hint="eastAsia"/>
          <w:lang w:val="en-US" w:eastAsia="zh-CN"/>
        </w:rPr>
        <w:t>基于深度神经网络的AI芯片（又被成为深度学习加速器）行业正在蓬勃发展。目前主流的AI芯片，主要用于云端（数据中心）和边缘测（智能手机、无人机、自动驾驶汽车等），而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keepNext w:val="0"/>
        <w:keepLines w:val="0"/>
        <w:pageBreakBefore w:val="0"/>
        <w:widowControl w:val="0"/>
        <w:kinsoku/>
        <w:wordWrap/>
        <w:overflowPunct/>
        <w:topLinePunct w:val="0"/>
        <w:autoSpaceDE/>
        <w:autoSpaceDN/>
        <w:bidi w:val="0"/>
        <w:adjustRightInd/>
        <w:snapToGrid/>
        <w:ind w:firstLine="482" w:firstLineChars="0"/>
        <w:jc w:val="center"/>
        <w:textAlignment w:val="auto"/>
        <w:rPr>
          <w:rFonts w:hint="default"/>
          <w:lang w:val="en-US" w:eastAsia="zh-CN"/>
        </w:rPr>
      </w:pPr>
      <w:r>
        <w:rPr>
          <w:rFonts w:hint="default"/>
          <w:lang w:val="en-US" w:eastAsia="zh-CN"/>
        </w:rPr>
        <w:drawing>
          <wp:inline distT="0" distB="0" distL="114300" distR="114300">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5"/>
                    <a:stretch>
                      <a:fillRect/>
                    </a:stretch>
                  </pic:blipFill>
                  <pic:spPr>
                    <a:xfrm>
                      <a:off x="0" y="0"/>
                      <a:ext cx="5212715" cy="710565"/>
                    </a:xfrm>
                    <a:prstGeom prst="rect">
                      <a:avLst/>
                    </a:prstGeom>
                  </pic:spPr>
                </pic:pic>
              </a:graphicData>
            </a:graphic>
          </wp:inline>
        </w:drawing>
      </w:r>
    </w:p>
    <w:p>
      <w:pPr>
        <w:pStyle w:val="87"/>
        <w:bidi w:val="0"/>
        <w:rPr>
          <w:rFonts w:hint="default"/>
          <w:lang w:val="en-US" w:eastAsia="zh-CN"/>
        </w:rPr>
      </w:pPr>
      <w:r>
        <w:rPr>
          <w:rFonts w:hint="eastAsia"/>
          <w:lang w:val="en-US" w:eastAsia="zh-CN"/>
        </w:rPr>
        <w:t>图 AI芯片的设计流程</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default"/>
          <w:lang w:val="en-US" w:eastAsia="zh-CN"/>
        </w:rPr>
      </w:pPr>
      <w:r>
        <w:rPr>
          <w:rFonts w:hint="eastAsia"/>
          <w:lang w:val="en-US" w:eastAsia="zh-CN"/>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本文也是受此启发，从软硬件协同的角度提出了面向BCNN算法的人工智能加速器的解决方案，本章主要介绍人工智能加速器的协处理器部分的设计，主要包括协处理器设计的目标与整体架构、数据通路及其并行性设计、内存与数据存储方式设计、脉动阵列阈值单元设计（SATU）。</w:t>
      </w:r>
    </w:p>
    <w:p>
      <w:pPr>
        <w:pStyle w:val="3"/>
        <w:keepNext w:val="0"/>
        <w:keepLines w:val="0"/>
        <w:pageBreakBefore w:val="0"/>
        <w:widowControl w:val="0"/>
        <w:kinsoku/>
        <w:wordWrap/>
        <w:overflowPunct/>
        <w:topLinePunct w:val="0"/>
        <w:autoSpaceDE/>
        <w:autoSpaceDN/>
        <w:bidi w:val="0"/>
        <w:adjustRightInd/>
        <w:snapToGrid/>
        <w:textAlignment w:val="auto"/>
      </w:pPr>
      <w:bookmarkStart w:id="135" w:name="_Toc2207"/>
      <w:r>
        <w:rPr>
          <w:rFonts w:hint="eastAsia"/>
        </w:rPr>
        <w:t>协处理器设计目标与架构</w:t>
      </w:r>
      <w:bookmarkEnd w:id="135"/>
    </w:p>
    <w:p>
      <w:pPr>
        <w:ind w:firstLine="480" w:firstLineChars="0"/>
        <w:rPr>
          <w:rFonts w:hint="eastAsia"/>
          <w:lang w:val="en-US" w:eastAsia="zh-CN"/>
        </w:rPr>
      </w:pPr>
      <w:r>
        <w:rPr>
          <w:rFonts w:hint="eastAsia"/>
          <w:lang w:val="en-US" w:eastAsia="zh-CN"/>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firstLineChars="0"/>
        <w:rPr>
          <w:rFonts w:hint="default"/>
          <w:lang w:val="en-US" w:eastAsia="zh-CN"/>
        </w:rPr>
      </w:pPr>
      <w:r>
        <w:rPr>
          <w:rFonts w:hint="eastAsia"/>
          <w:lang w:val="en-US" w:eastAsia="zh-CN"/>
        </w:rPr>
        <w:t>经过第二章的铺垫后，我们已经确定了本次设计的加速器的协处理器是针对BCNN算法，且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设计目标</w:t>
      </w:r>
    </w:p>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设计架构</w:t>
      </w:r>
    </w:p>
    <w:p>
      <w:pPr>
        <w:ind w:firstLine="480" w:firstLineChars="0"/>
        <w:rPr>
          <w:rFonts w:ascii="Helvetica" w:hAnsi="Helvetica" w:eastAsia="Helvetica" w:cs="Helvetica"/>
          <w:i w:val="0"/>
          <w:iCs w:val="0"/>
          <w:caps w:val="0"/>
          <w:color w:val="333333"/>
          <w:spacing w:val="0"/>
          <w:sz w:val="24"/>
          <w:szCs w:val="24"/>
          <w:shd w:val="clear" w:fill="FFFFFF"/>
        </w:rPr>
      </w:pPr>
      <w:r>
        <w:rPr>
          <w:rFonts w:hint="eastAsia"/>
          <w:lang w:val="en-US" w:eastAsia="zh-CN"/>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Accelerator（VTA），采用了访问执行解耦合（Decoupled Access/Execute）架构，这就意味着”内存访问“和”执行“指令可以在硬件的不同区域同时执行，该机制可以极大的提高指令执行效率。我们把硬件分解为三个控制模块，分别是负责处理”excute"指令的Execute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i w:val="0"/>
          <w:iCs w:val="0"/>
          <w:caps w:val="0"/>
          <w:color w:val="333333"/>
          <w:spacing w:val="0"/>
          <w:sz w:val="24"/>
          <w:szCs w:val="24"/>
          <w:shd w:val="clear" w:fill="FFFFFF"/>
        </w:rPr>
        <w:t>。</w:t>
      </w:r>
    </w:p>
    <w:p>
      <w:pPr>
        <w:bidi w:val="0"/>
        <w:ind w:firstLine="480" w:firstLineChars="0"/>
        <w:rPr>
          <w:rFonts w:hint="eastAsia" w:eastAsia="宋体"/>
          <w:lang w:eastAsia="zh-CN"/>
        </w:rPr>
      </w:pPr>
      <w:r>
        <w:rPr>
          <w:rFonts w:hint="eastAsia" w:eastAsia="宋体"/>
          <w:lang w:eastAsia="zh-CN"/>
        </w:rPr>
        <w:drawing>
          <wp:inline distT="0" distB="0" distL="114300" distR="114300">
            <wp:extent cx="4693285" cy="2560320"/>
            <wp:effectExtent l="0" t="0" r="12065" b="11430"/>
            <wp:docPr id="35" name="图片 35"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BCNN协处理器架构"/>
                    <pic:cNvPicPr>
                      <a:picLocks noChangeAspect="1"/>
                    </pic:cNvPicPr>
                  </pic:nvPicPr>
                  <pic:blipFill>
                    <a:blip r:embed="rId66"/>
                    <a:stretch>
                      <a:fillRect/>
                    </a:stretch>
                  </pic:blipFill>
                  <pic:spPr>
                    <a:xfrm>
                      <a:off x="0" y="0"/>
                      <a:ext cx="4693285" cy="2560320"/>
                    </a:xfrm>
                    <a:prstGeom prst="rect">
                      <a:avLst/>
                    </a:prstGeom>
                  </pic:spPr>
                </pic:pic>
              </a:graphicData>
            </a:graphic>
          </wp:inline>
        </w:drawing>
      </w:r>
    </w:p>
    <w:p>
      <w:pPr>
        <w:pStyle w:val="87"/>
        <w:bidi w:val="0"/>
        <w:rPr>
          <w:rFonts w:hint="default"/>
          <w:lang w:val="en-US" w:eastAsia="zh-CN"/>
        </w:rPr>
      </w:pPr>
      <w:r>
        <w:rPr>
          <w:rFonts w:hint="eastAsia"/>
          <w:lang w:val="en-US" w:eastAsia="zh-CN"/>
        </w:rPr>
        <w:t>图 面向BCNN的深度学习加速器的协处理器的架构框图</w:t>
      </w:r>
    </w:p>
    <w:p>
      <w:pPr>
        <w:bidi w:val="0"/>
        <w:ind w:firstLine="480" w:firstLineChars="0"/>
        <w:rPr>
          <w:rFonts w:hint="eastAsia" w:eastAsia="宋体"/>
          <w:lang w:val="en-US" w:eastAsia="zh-CN"/>
        </w:rPr>
      </w:pPr>
    </w:p>
    <w:p>
      <w:pPr>
        <w:ind w:firstLine="480" w:firstLineChars="0"/>
        <w:rPr>
          <w:rFonts w:hint="default"/>
          <w:lang w:val="en-US" w:eastAsia="zh-CN"/>
        </w:rPr>
      </w:pPr>
      <w:r>
        <w:rPr>
          <w:rFonts w:hint="eastAsia"/>
          <w:lang w:val="en-US" w:eastAsia="zh-CN"/>
        </w:rPr>
        <w:t>除了这三个控制模块，本次设计的架构也有与VTA架构的不同之处，例如VTA架构中使用一个取指令模块（Instruction Fetch Module），直接与片外DRAM交互并取指令，这样的设计虽然简洁方便，但直接截断了与CPU集成的可能，无法将加速器在边缘智能设备中实际应用。为此我们引用并设计了保留站（Reservation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冒险，一旦检测到某一条指令与其他控制器中的指令间没有依赖关系，就将其送往对应的指令队列中，解决了相关性问题；除此之外，本次设计的保留站还含有RoCC接口，便于后续将协处理器与主处理器的集成，极大提高了硬件的可实用性。</w:t>
      </w:r>
    </w:p>
    <w:p>
      <w:pPr>
        <w:ind w:firstLine="480" w:firstLineChars="0"/>
        <w:rPr>
          <w:rFonts w:hint="default"/>
          <w:lang w:val="en-US" w:eastAsia="zh-CN"/>
        </w:rPr>
      </w:pPr>
      <w:r>
        <w:rPr>
          <w:rFonts w:hint="eastAsia"/>
          <w:lang w:val="en-US" w:eastAsia="zh-CN"/>
        </w:rPr>
        <w:t>与VTA架构另一个不同之处在于，VTA架构中忽略了片上存储SRAM的使用，直接在DRAM进行数据的访存，极大的降低了硬件的执行效率且增加了功耗，而我们为了提高计算的执行效率和数据的复用性，在架构中添加了一块很大的片上存储，其中包括简单的单端口SRAM、和双端口SRAM构成的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firstLineChars="0"/>
        <w:rPr>
          <w:rFonts w:hint="eastAsia"/>
          <w:lang w:val="en-US" w:eastAsia="zh-CN"/>
        </w:rPr>
      </w:pPr>
      <w:r>
        <w:rPr>
          <w:rFonts w:hint="eastAsia"/>
          <w:lang w:val="en-US" w:eastAsia="zh-CN"/>
        </w:rPr>
        <w:t>上文中我们提出了本次设计与VTA架构的两点不同，而在指令保留站完成对指令的预处理并将各指令按类别（如数据Load、数据Store、计算执行）分配到相应的队列后，各个模块会对队列中指令依次进行译码和执行，下面我们分别简要地介绍三个控制模块（Execute Controller模块、Load Controller模块、Store Controller模</w:t>
      </w:r>
      <w:r>
        <w:rPr>
          <w:rFonts w:ascii="Helvetica" w:hAnsi="Helvetica" w:eastAsia="Helvetica" w:cs="Helvetica"/>
          <w:i w:val="0"/>
          <w:iCs w:val="0"/>
          <w:caps w:val="0"/>
          <w:color w:val="333333"/>
          <w:spacing w:val="0"/>
          <w:sz w:val="24"/>
          <w:szCs w:val="24"/>
          <w:shd w:val="clear" w:fill="FFFFFF"/>
        </w:rPr>
        <w:t>块</w:t>
      </w:r>
      <w:r>
        <w:rPr>
          <w:rFonts w:hint="eastAsia"/>
          <w:lang w:val="en-US" w:eastAsia="zh-CN"/>
        </w:rPr>
        <w:t>）的结构和功能。</w:t>
      </w:r>
    </w:p>
    <w:p>
      <w:pPr>
        <w:numPr>
          <w:ilvl w:val="0"/>
          <w:numId w:val="7"/>
        </w:numPr>
        <w:ind w:left="425" w:leftChars="0" w:hanging="425" w:firstLineChars="0"/>
        <w:rPr>
          <w:rFonts w:hint="eastAsia"/>
          <w:lang w:val="en-US" w:eastAsia="zh-CN"/>
        </w:rPr>
      </w:pPr>
      <w:r>
        <w:rPr>
          <w:rFonts w:hint="eastAsia"/>
          <w:lang w:val="en-US" w:eastAsia="zh-CN"/>
        </w:rPr>
        <w:t>Execute Controller模块</w:t>
      </w:r>
    </w:p>
    <w:p>
      <w:pPr>
        <w:ind w:firstLine="480" w:firstLineChars="0"/>
        <w:rPr>
          <w:rFonts w:hint="eastAsia"/>
          <w:lang w:val="en-US" w:eastAsia="zh-CN"/>
        </w:rPr>
      </w:pPr>
      <w:r>
        <w:rPr>
          <w:rFonts w:hint="eastAsia"/>
          <w:lang w:val="en-US" w:eastAsia="zh-CN"/>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的提高了数据的并行计算能力和硬件友好性，进而提高了计算效率，而阈值单元使用一个比较器即可完成复杂的batch normalization和二值化的过程，极大的降低了硬件开销。</w:t>
      </w:r>
    </w:p>
    <w:p>
      <w:pPr>
        <w:ind w:firstLine="480" w:firstLineChars="0"/>
        <w:rPr>
          <w:rFonts w:hint="default"/>
          <w:lang w:val="en-US" w:eastAsia="zh-CN"/>
        </w:rPr>
      </w:pPr>
      <w:r>
        <w:rPr>
          <w:rFonts w:hint="eastAsia"/>
          <w:lang w:val="en-US" w:eastAsia="zh-CN"/>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例如乘加操作在时间（数据流在同一个PE上的串行顺序）和空间上（数据流在PE之间的并行顺序）、计算的执行顺序和周期数等等。</w:t>
      </w:r>
    </w:p>
    <w:p>
      <w:pPr>
        <w:ind w:firstLine="480" w:firstLineChars="0"/>
        <w:jc w:val="center"/>
        <w:rPr>
          <w:rFonts w:hint="eastAsia"/>
          <w:lang w:val="en-US" w:eastAsia="zh-CN"/>
        </w:rPr>
      </w:pPr>
      <w:r>
        <w:rPr>
          <w:rFonts w:hint="eastAsia"/>
          <w:lang w:val="en-US" w:eastAsia="zh-CN"/>
        </w:rPr>
        <w:drawing>
          <wp:inline distT="0" distB="0" distL="114300" distR="114300">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67"/>
                    <a:stretch>
                      <a:fillRect/>
                    </a:stretch>
                  </pic:blipFill>
                  <pic:spPr>
                    <a:xfrm>
                      <a:off x="0" y="0"/>
                      <a:ext cx="4281805" cy="1383665"/>
                    </a:xfrm>
                    <a:prstGeom prst="rect">
                      <a:avLst/>
                    </a:prstGeom>
                  </pic:spPr>
                </pic:pic>
              </a:graphicData>
            </a:graphic>
          </wp:inline>
        </w:drawing>
      </w:r>
    </w:p>
    <w:p>
      <w:pPr>
        <w:pStyle w:val="87"/>
        <w:bidi w:val="0"/>
        <w:rPr>
          <w:rFonts w:hint="default"/>
          <w:lang w:val="en-US" w:eastAsia="zh-CN"/>
        </w:rPr>
      </w:pPr>
      <w:r>
        <w:rPr>
          <w:rFonts w:hint="eastAsia"/>
          <w:lang w:val="en-US" w:eastAsia="zh-CN"/>
        </w:rPr>
        <w:t>图 ExecuteController模块状态机</w:t>
      </w:r>
    </w:p>
    <w:p>
      <w:pPr>
        <w:numPr>
          <w:ilvl w:val="0"/>
          <w:numId w:val="7"/>
        </w:numPr>
        <w:ind w:left="425" w:leftChars="0" w:hanging="425" w:firstLineChars="0"/>
        <w:rPr>
          <w:rFonts w:hint="eastAsia"/>
          <w:lang w:val="en-US" w:eastAsia="zh-CN"/>
        </w:rPr>
      </w:pPr>
      <w:r>
        <w:rPr>
          <w:rFonts w:hint="eastAsia"/>
          <w:lang w:val="en-US" w:eastAsia="zh-CN"/>
        </w:rPr>
        <w:t>LoadController模块</w:t>
      </w:r>
    </w:p>
    <w:p>
      <w:pPr>
        <w:ind w:firstLine="480" w:firstLineChars="0"/>
        <w:rPr>
          <w:rFonts w:hint="eastAsia"/>
          <w:lang w:val="en-US" w:eastAsia="zh-CN"/>
        </w:rPr>
      </w:pPr>
      <w:r>
        <w:rPr>
          <w:rFonts w:hint="eastAsia"/>
          <w:lang w:val="en-US" w:eastAsia="zh-CN"/>
        </w:rPr>
        <w:t>该部分负责执行从DRAM向协处理器的SRAM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bidi w:val="0"/>
        <w:ind w:firstLine="480" w:firstLineChars="0"/>
        <w:rPr>
          <w:rFonts w:hint="default"/>
          <w:lang w:val="en-US" w:eastAsia="zh-CN"/>
        </w:rPr>
      </w:pPr>
      <w:r>
        <w:rPr>
          <w:rFonts w:hint="eastAsia"/>
          <w:lang w:val="en-US" w:eastAsia="zh-CN"/>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SRAM或者Accumulator）中目的地址对应的位置。直至最后一行数据传输完成，则返回“等待指令“状态。</w:t>
      </w:r>
    </w:p>
    <w:p>
      <w:pPr>
        <w:ind w:firstLine="480" w:firstLineChars="0"/>
        <w:jc w:val="center"/>
        <w:rPr>
          <w:rFonts w:hint="eastAsia"/>
          <w:lang w:val="en-US" w:eastAsia="zh-CN"/>
        </w:rPr>
      </w:pPr>
      <w:r>
        <w:rPr>
          <w:rFonts w:hint="eastAsia"/>
          <w:lang w:val="en-US" w:eastAsia="zh-CN"/>
        </w:rPr>
        <w:drawing>
          <wp:inline distT="0" distB="0" distL="114300" distR="114300">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68"/>
                    <a:stretch>
                      <a:fillRect/>
                    </a:stretch>
                  </pic:blipFill>
                  <pic:spPr>
                    <a:xfrm>
                      <a:off x="0" y="0"/>
                      <a:ext cx="3366770" cy="1794510"/>
                    </a:xfrm>
                    <a:prstGeom prst="rect">
                      <a:avLst/>
                    </a:prstGeom>
                  </pic:spPr>
                </pic:pic>
              </a:graphicData>
            </a:graphic>
          </wp:inline>
        </w:drawing>
      </w:r>
    </w:p>
    <w:p>
      <w:pPr>
        <w:pStyle w:val="87"/>
        <w:bidi w:val="0"/>
        <w:rPr>
          <w:rFonts w:hint="default"/>
          <w:lang w:val="en-US" w:eastAsia="zh-CN"/>
        </w:rPr>
      </w:pPr>
      <w:r>
        <w:rPr>
          <w:rFonts w:hint="eastAsia"/>
          <w:lang w:val="en-US" w:eastAsia="zh-CN"/>
        </w:rPr>
        <w:t>图 LoadController模块状态机</w:t>
      </w:r>
    </w:p>
    <w:p>
      <w:pPr>
        <w:numPr>
          <w:ilvl w:val="0"/>
          <w:numId w:val="7"/>
        </w:numPr>
        <w:ind w:left="425" w:leftChars="0" w:hanging="425" w:firstLineChars="0"/>
        <w:rPr>
          <w:rFonts w:hint="eastAsia"/>
          <w:lang w:val="en-US" w:eastAsia="zh-CN"/>
        </w:rPr>
      </w:pPr>
      <w:r>
        <w:rPr>
          <w:rFonts w:hint="eastAsia"/>
          <w:lang w:val="en-US" w:eastAsia="zh-CN"/>
        </w:rPr>
        <w:t>StoreController模块</w:t>
      </w:r>
    </w:p>
    <w:p>
      <w:pPr>
        <w:ind w:firstLine="480" w:firstLineChars="0"/>
      </w:pPr>
      <w:r>
        <w:rPr>
          <w:rFonts w:hint="eastAsia"/>
          <w:lang w:val="en-US" w:eastAsia="zh-CN"/>
        </w:rPr>
        <w:t>该部分负责执行从协处理器的SRAM或者accumulator向DRAM传输数据的指令。结构和状态机都与LoadController模块类似，这里不再赘述。</w:t>
      </w:r>
    </w:p>
    <w:p>
      <w:pPr>
        <w:pStyle w:val="3"/>
      </w:pPr>
      <w:r>
        <w:rPr>
          <w:rFonts w:hint="eastAsia"/>
        </w:rPr>
        <w:t>指令集（I</w:t>
      </w:r>
      <w:r>
        <w:t>SA</w:t>
      </w:r>
      <w:r>
        <w:rPr>
          <w:rFonts w:hint="eastAsia"/>
        </w:rPr>
        <w:t>）设计</w:t>
      </w:r>
    </w:p>
    <w:p>
      <w:pPr>
        <w:ind w:firstLine="480" w:firstLineChars="0"/>
        <w:rPr>
          <w:rFonts w:hint="default"/>
          <w:lang w:val="en-US" w:eastAsia="zh-CN"/>
        </w:rPr>
      </w:pPr>
      <w:r>
        <w:rPr>
          <w:rFonts w:hint="eastAsia"/>
          <w:lang w:val="en-US" w:eastAsia="zh-CN"/>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bidi w:val="0"/>
        <w:ind w:firstLine="480" w:firstLineChars="0"/>
        <w:rPr>
          <w:rFonts w:hint="default"/>
          <w:lang w:val="en-US" w:eastAsia="zh-CN"/>
        </w:rPr>
      </w:pPr>
      <w:r>
        <w:rPr>
          <w:rFonts w:hint="eastAsia"/>
          <w:lang w:val="en-US" w:eastAsia="zh-CN"/>
        </w:rPr>
        <w:t>数据移动指令主要分为“mvin”和“mvout”两个，其中mvin指令主要负责将DRAM中的数据按照要求传输到协处理器中的片上存储中（SRAM或者Accumulator），mvout指令则相反，主要负责将片上存储的数据传输到DRAM中。经过保留站处理后，mvin指令将送往Load Controller模块，mvout指令将送到Store Controller模块。</w:t>
      </w:r>
    </w:p>
    <w:p>
      <w:pPr>
        <w:ind w:firstLine="480" w:firstLineChars="0"/>
        <w:rPr>
          <w:rFonts w:hint="default"/>
          <w:lang w:val="en-US" w:eastAsia="zh-CN"/>
        </w:rPr>
      </w:pPr>
      <w:r>
        <w:rPr>
          <w:rFonts w:hint="eastAsia"/>
          <w:lang w:val="en-US" w:eastAsia="zh-CN"/>
        </w:rPr>
        <w:t>为了更好的说明数据移动指令，下图以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ind w:firstLine="480" w:firstLineChars="0"/>
        <w:rPr>
          <w:rFonts w:hint="default"/>
          <w:lang w:val="en-US" w:eastAsia="zh-CN"/>
        </w:rPr>
      </w:pPr>
      <w:r>
        <w:rPr>
          <w:rFonts w:hint="default"/>
          <w:lang w:val="en-US" w:eastAsia="zh-CN"/>
        </w:rPr>
        <w:drawing>
          <wp:inline distT="0" distB="0" distL="114300" distR="114300">
            <wp:extent cx="4624705" cy="1709420"/>
            <wp:effectExtent l="0" t="0" r="4445" b="5080"/>
            <wp:docPr id="56" name="图片 56"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memory"/>
                    <pic:cNvPicPr>
                      <a:picLocks noChangeAspect="1"/>
                    </pic:cNvPicPr>
                  </pic:nvPicPr>
                  <pic:blipFill>
                    <a:blip r:embed="rId69"/>
                    <a:stretch>
                      <a:fillRect/>
                    </a:stretch>
                  </pic:blipFill>
                  <pic:spPr>
                    <a:xfrm>
                      <a:off x="0" y="0"/>
                      <a:ext cx="4624705" cy="1709420"/>
                    </a:xfrm>
                    <a:prstGeom prst="rect">
                      <a:avLst/>
                    </a:prstGeom>
                  </pic:spPr>
                </pic:pic>
              </a:graphicData>
            </a:graphic>
          </wp:inline>
        </w:drawing>
      </w:r>
    </w:p>
    <w:p>
      <w:pPr>
        <w:pStyle w:val="87"/>
        <w:bidi w:val="0"/>
        <w:rPr>
          <w:rFonts w:hint="eastAsia"/>
          <w:lang w:val="en-US" w:eastAsia="zh-CN"/>
        </w:rPr>
      </w:pPr>
      <w:r>
        <w:rPr>
          <w:rFonts w:hint="eastAsia"/>
          <w:lang w:val="en-US" w:eastAsia="zh-CN"/>
        </w:rPr>
        <w:t>图 mvin指令的示意图</w:t>
      </w:r>
    </w:p>
    <w:p>
      <w:pPr>
        <w:pStyle w:val="4"/>
      </w:pPr>
      <w:r>
        <w:rPr>
          <w:rFonts w:hint="eastAsia"/>
          <w:lang w:val="en-US" w:eastAsia="zh-CN"/>
        </w:rPr>
        <w:t>计算</w:t>
      </w:r>
      <w:r>
        <w:rPr>
          <w:rFonts w:hint="eastAsia"/>
        </w:rPr>
        <w:t>指令</w:t>
      </w:r>
    </w:p>
    <w:p>
      <w:pPr>
        <w:ind w:firstLine="480" w:firstLineChars="0"/>
        <w:rPr>
          <w:rFonts w:hint="eastAsia"/>
          <w:lang w:val="en-US" w:eastAsia="zh-CN"/>
        </w:rPr>
      </w:pPr>
      <w:r>
        <w:rPr>
          <w:rFonts w:hint="eastAsia"/>
          <w:lang w:val="en-US" w:eastAsia="zh-CN"/>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firstLineChars="0"/>
        <w:rPr>
          <w:rFonts w:hint="default"/>
          <w:lang w:val="en-US" w:eastAsia="zh-CN"/>
        </w:rPr>
      </w:pPr>
      <w:r>
        <w:rPr>
          <w:rFonts w:hint="eastAsia"/>
          <w:lang w:val="en-US" w:eastAsia="zh-CN"/>
        </w:rPr>
        <w:t>其中preload指令负责将SRAM中存储的权重或者偏置数据提前加载到脉动阵列的寄存器中并固定，因为我们本此设计的脉动阵列采用的是权重固定的数据流（本章3.4节将会详细说明），所以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后，同步输出到SRAM或者累加器中。computed.accumulated指令与compute.preloaded类似，都是将输入激活值与和偏置数据与之前preloaded的权重进行卷积，不同的是输出激活值将会和目的地址的数据进行累加操作，而compute.preloaded的输出激活值将会覆盖目的地址的数据。</w:t>
      </w:r>
    </w:p>
    <w:p>
      <w:pPr>
        <w:pStyle w:val="4"/>
      </w:pPr>
      <w:r>
        <w:rPr>
          <w:rFonts w:hint="eastAsia"/>
        </w:rPr>
        <w:t>配置指令</w:t>
      </w:r>
    </w:p>
    <w:p>
      <w:pPr>
        <w:ind w:firstLine="480" w:firstLineChars="0"/>
        <w:rPr>
          <w:rFonts w:hint="default" w:eastAsia="宋体"/>
          <w:lang w:val="en-US" w:eastAsia="zh-CN"/>
        </w:rPr>
      </w:pPr>
      <w:r>
        <w:rPr>
          <w:rFonts w:hint="eastAsia"/>
          <w:lang w:val="en-US" w:eastAsia="zh-CN"/>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w:t>
      </w: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6" w:name="_Toc28629"/>
      <w:r>
        <w:rPr>
          <w:rFonts w:hint="eastAsia"/>
          <w:lang w:val="en-US" w:eastAsia="zh-CN"/>
        </w:rPr>
        <w:t>SATU</w:t>
      </w:r>
      <w:r>
        <w:rPr>
          <w:rFonts w:hint="eastAsia"/>
        </w:rPr>
        <w:t>设计</w:t>
      </w:r>
      <w:bookmarkEnd w:id="136"/>
    </w:p>
    <w:p>
      <w:pPr>
        <w:bidi w:val="0"/>
        <w:ind w:firstLine="480" w:firstLineChars="0"/>
        <w:rPr>
          <w:rFonts w:hint="eastAsia"/>
          <w:lang w:val="en-US" w:eastAsia="zh-CN"/>
        </w:rPr>
      </w:pPr>
      <w:r>
        <w:rPr>
          <w:rFonts w:hint="eastAsia"/>
          <w:lang w:val="en-US" w:eastAsia="zh-CN"/>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367"/>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计算类型</w:t>
            </w:r>
          </w:p>
        </w:tc>
        <w:tc>
          <w:tcPr>
            <w:tcW w:w="3367"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计算量（MOPS）</w:t>
            </w:r>
          </w:p>
        </w:tc>
        <w:tc>
          <w:tcPr>
            <w:tcW w:w="2132"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34,275</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反卷积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576</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ReLU</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123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池化</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0.1%</w:t>
            </w:r>
          </w:p>
        </w:tc>
      </w:tr>
    </w:tbl>
    <w:p>
      <w:pPr>
        <w:pStyle w:val="87"/>
        <w:bidi w:val="0"/>
        <w:rPr>
          <w:rFonts w:hint="eastAsia"/>
          <w:lang w:val="en-US" w:eastAsia="zh-CN"/>
        </w:rPr>
      </w:pPr>
      <w:r>
        <w:rPr>
          <w:rFonts w:hint="eastAsia"/>
          <w:lang w:val="en-US" w:eastAsia="zh-CN"/>
        </w:rPr>
        <w:t>表 某加速器芯片的计算量实际测试结果</w:t>
      </w:r>
    </w:p>
    <w:p>
      <w:pPr>
        <w:bidi w:val="0"/>
        <w:ind w:firstLine="480" w:firstLineChars="0"/>
        <w:rPr>
          <w:rFonts w:hint="default"/>
          <w:lang w:val="en-US" w:eastAsia="zh-CN"/>
        </w:rPr>
      </w:pPr>
      <w:r>
        <w:rPr>
          <w:rFonts w:hint="eastAsia"/>
          <w:lang w:val="en-US" w:eastAsia="zh-CN"/>
        </w:rPr>
        <w:t>从基本需求出发，卷积层的本质就是要完成对数据的加权求和，这一过程就需要MAC（对应电路中的一个PE）来完成。AI芯片中常以TOPS来衡量性能，即该芯片可实现的峰值吞吐量，因为芯片电路中大多数的操作是MAC，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首次采用了这一方法，目前这一方法也广泛应用于深度学习加速器领域。</w:t>
      </w:r>
    </w:p>
    <w:p>
      <w:pPr>
        <w:pStyle w:val="100"/>
        <w:bidi w:val="0"/>
        <w:ind w:left="0" w:leftChars="0" w:firstLine="0" w:firstLineChars="0"/>
        <w:jc w:val="both"/>
        <w:rPr>
          <w:rFonts w:hint="default" w:eastAsia="宋体"/>
          <w:lang w:val="en-US" w:eastAsia="zh-CN"/>
        </w:rPr>
      </w:pPr>
      <w:r>
        <m:rP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TOPS=MAC</m:t>
        </m:r>
        <m:r>
          <m:rPr>
            <m:sty m:val="p"/>
          </m:rPr>
          <w:rPr>
            <w:rFonts w:hint="eastAsia" w:ascii="Cambria Math" w:hAnsi="Cambria Math" w:cs="Times New Roman"/>
            <w:kern w:val="2"/>
            <w:sz w:val="24"/>
            <w:szCs w:val="24"/>
            <w:lang w:val="en-US" w:eastAsia="zh-CN" w:bidi="ar-SA"/>
          </w:rPr>
          <m:t>单元数</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MAC</m:t>
        </m:r>
        <m:r>
          <m:rPr>
            <m:sty m:val="p"/>
          </m:rPr>
          <w:rPr>
            <w:rFonts w:hint="eastAsia" w:ascii="Cambria Math" w:hAnsi="Cambria Math" w:cs="Times New Roman"/>
            <w:kern w:val="2"/>
            <w:sz w:val="24"/>
            <w:szCs w:val="24"/>
            <w:lang w:val="en-US" w:eastAsia="zh-CN" w:bidi="ar-SA"/>
          </w:rPr>
          <m:t>操作频率</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2</m:t>
        </m:r>
      </m:oMath>
      <w:r>
        <m:rPr/>
        <w:rPr>
          <w:rFonts w:hint="eastAsia" w:hAnsi="Cambria Math" w:cs="Times New Roman"/>
          <w:i w:val="0"/>
          <w:kern w:val="2"/>
          <w:sz w:val="24"/>
          <w:szCs w:val="24"/>
          <w:lang w:val="en-US" w:eastAsia="zh-CN" w:bidi="ar-SA"/>
        </w:rPr>
        <w:tab/>
        <w:t>（3-）</w:t>
      </w:r>
    </w:p>
    <w:p>
      <w:pPr>
        <w:bidi w:val="0"/>
        <w:ind w:firstLine="480" w:firstLineChars="0"/>
        <w:rPr>
          <w:rFonts w:hint="default"/>
          <w:lang w:val="en-US" w:eastAsia="zh-CN"/>
        </w:rPr>
      </w:pPr>
      <w:r>
        <w:rPr>
          <w:rFonts w:hint="eastAsia"/>
          <w:lang w:val="en-US" w:eastAsia="zh-CN"/>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atch normalization和二值化过程，通过添加一个简单</w:t>
      </w:r>
      <w:r>
        <w:rPr>
          <w:rFonts w:hint="eastAsia"/>
          <w:lang w:val="en-US" w:eastAsia="zh-CN"/>
        </w:rPr>
        <w:t>的</w:t>
      </w:r>
      <w:r>
        <w:fldChar w:fldCharType="begin"/>
      </w:r>
      <w:r>
        <w:instrText xml:space="preserve"> HYPERLINK "https://cn.bing.com/dict/search?q=comparator&amp;FORM=BDVSP6&amp;cc=cn" </w:instrText>
      </w:r>
      <w:r>
        <w:fldChar w:fldCharType="separate"/>
      </w:r>
      <w:r>
        <w:rPr>
          <w:rFonts w:hint="default"/>
        </w:rPr>
        <w:t>comparator</w:t>
      </w:r>
      <w:r>
        <w:rPr>
          <w:rFonts w:hint="default"/>
        </w:rPr>
        <w:fldChar w:fldCharType="end"/>
      </w:r>
      <w:r>
        <w:rPr>
          <w:rFonts w:hint="eastAsia"/>
          <w:lang w:eastAsia="zh-CN"/>
        </w:rPr>
        <w:t>，</w:t>
      </w:r>
      <w:r>
        <w:rPr>
          <w:rFonts w:hint="eastAsia"/>
          <w:lang w:val="en-US" w:eastAsia="zh-CN"/>
        </w:rPr>
        <w:t>而避免了复杂的bn和sign计算，降低了芯片的功耗和成本。</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SATU结构设计</w:t>
      </w:r>
    </w:p>
    <w:p>
      <w:pPr>
        <w:bidi w:val="0"/>
        <w:ind w:firstLine="480" w:firstLineChars="0"/>
        <w:rPr>
          <w:rFonts w:hint="default" w:eastAsia="宋体"/>
          <w:lang w:val="en-US" w:eastAsia="zh-CN"/>
        </w:rPr>
      </w:pPr>
      <w:r>
        <w:rPr>
          <w:rFonts w:hint="eastAsia"/>
          <w:lang w:val="en-US" w:eastAsia="zh-CN"/>
        </w:rPr>
        <w:t>在脉动阵列中，计算结果从一个PE直接传输到另一个PE，不经过寄存器的读写并自动完成乘加计算，相比于CPU中的标量计算，功耗可以降低10到15倍。</w:t>
      </w:r>
    </w:p>
    <w:p>
      <w:pPr>
        <w:pStyle w:val="4"/>
        <w:keepNext/>
        <w:keepLines/>
        <w:pageBreakBefore w:val="0"/>
        <w:widowControl w:val="0"/>
        <w:kinsoku/>
        <w:wordWrap/>
        <w:overflowPunct/>
        <w:topLinePunct w:val="0"/>
        <w:autoSpaceDE/>
        <w:autoSpaceDN/>
        <w:bidi w:val="0"/>
        <w:adjustRightInd/>
        <w:snapToGrid/>
        <w:textAlignment w:val="auto"/>
      </w:pPr>
      <w:r>
        <w:rPr>
          <w:rFonts w:hint="eastAsia"/>
        </w:rPr>
        <w:t>复数卷积运算单元设计</w:t>
      </w:r>
    </w:p>
    <w:p/>
    <w:p>
      <w:pPr>
        <w:pStyle w:val="3"/>
        <w:keepNext/>
        <w:keepLines/>
        <w:pageBreakBefore w:val="0"/>
        <w:widowControl w:val="0"/>
        <w:kinsoku/>
        <w:wordWrap/>
        <w:overflowPunct/>
        <w:topLinePunct w:val="0"/>
        <w:autoSpaceDE/>
        <w:autoSpaceDN/>
        <w:bidi w:val="0"/>
        <w:adjustRightInd/>
        <w:snapToGrid/>
        <w:textAlignment w:val="auto"/>
      </w:pPr>
      <w:r>
        <w:rPr>
          <w:rFonts w:hint="eastAsia"/>
        </w:rPr>
        <w:t>内存设计及数据存储方式</w:t>
      </w:r>
    </w:p>
    <w:p>
      <w:pPr>
        <w:ind w:firstLine="480" w:firstLineChars="0"/>
        <w:rPr>
          <w:rFonts w:hint="eastAsia"/>
          <w:lang w:val="en-US" w:eastAsia="zh-CN"/>
        </w:rPr>
      </w:pPr>
      <w:r>
        <w:rPr>
          <w:rFonts w:hint="eastAsia"/>
          <w:lang w:val="en-US" w:eastAsia="zh-CN"/>
        </w:rPr>
        <w:t>除计算引擎的设计外，设计一个高效且合理的存储系统也是边缘智能设备乃至整个深度学习加速器领域的关键点。一个加速器的存储架构至少要满足以下两个条件：</w:t>
      </w:r>
    </w:p>
    <w:p>
      <w:pPr>
        <w:numPr>
          <w:ilvl w:val="0"/>
          <w:numId w:val="8"/>
        </w:numPr>
        <w:ind w:left="425" w:leftChars="0" w:hanging="425" w:firstLineChars="0"/>
        <w:rPr>
          <w:rFonts w:hint="default"/>
          <w:lang w:val="en-US" w:eastAsia="zh-CN"/>
        </w:rPr>
      </w:pPr>
      <w:r>
        <w:rPr>
          <w:rFonts w:hint="eastAsia"/>
          <w:lang w:val="en-US" w:eastAsia="zh-CN"/>
        </w:rPr>
        <w:t>内存足够大，能够存储神经网络中的初始输入、权重、中间激活值等；</w:t>
      </w:r>
    </w:p>
    <w:p>
      <w:pPr>
        <w:numPr>
          <w:ilvl w:val="0"/>
          <w:numId w:val="8"/>
        </w:numPr>
        <w:ind w:left="425" w:leftChars="0" w:hanging="425" w:firstLineChars="0"/>
        <w:rPr>
          <w:rFonts w:hint="default"/>
          <w:lang w:val="en-US" w:eastAsia="zh-CN"/>
        </w:rPr>
      </w:pPr>
      <w:r>
        <w:rPr>
          <w:rFonts w:hint="eastAsia"/>
          <w:lang w:val="en-US" w:eastAsia="zh-CN"/>
        </w:rPr>
        <w:t>带宽足够宽，以足够大的带宽向脉动阵列传输权重和激活值或者接收输出激活值，并跟上脉动阵列的执行速度；</w:t>
      </w:r>
    </w:p>
    <w:p>
      <w:pPr>
        <w:ind w:firstLine="480" w:firstLineChars="0"/>
        <w:rPr>
          <w:rFonts w:hint="eastAsia"/>
          <w:lang w:val="en-US" w:eastAsia="zh-CN"/>
        </w:rPr>
      </w:pPr>
      <w:r>
        <w:rPr>
          <w:rFonts w:hint="eastAsia"/>
          <w:lang w:val="en-US" w:eastAsia="zh-CN"/>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同理我们也不能为降低成本而全盘使用片外DRAM，因为实验证明了神经网络计算过程中的绝大多数功耗都是来自DRAM访问，而不是乘加计算本身，且DRAM的访问延迟过高，也会限制计算引擎的执行效率。因此我们必须要采用分布式多级存储系统，即通过使用一块或者两块DRAM和少量的分布式本地SRAM来实现较高的MAC利用率，从而在实现高吞吐量的同时降低成本和功耗。</w:t>
      </w:r>
      <w:bookmarkStart w:id="198" w:name="_GoBack"/>
      <w:bookmarkEnd w:id="198"/>
    </w:p>
    <w:p>
      <w:pPr>
        <w:ind w:firstLine="480" w:firstLineChars="0"/>
        <w:rPr>
          <w:rFonts w:hint="default"/>
          <w:lang w:val="en-US" w:eastAsia="zh-CN"/>
        </w:rPr>
      </w:pPr>
      <w:r>
        <w:rPr>
          <w:rFonts w:hint="eastAsia"/>
          <w:lang w:val="en-US" w:eastAsia="zh-CN"/>
        </w:rPr>
        <w:t>本节中设计的存储系统不仅采用了分布式多级的方式，且针对二值复数神经网络的数据还提出了新型的存储方式，提高了内存空间的利用率和计算的并行性。</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rPr>
        <w:t>内存设计</w:t>
      </w:r>
    </w:p>
    <w:p/>
    <w:p>
      <w:pPr>
        <w:pStyle w:val="4"/>
        <w:keepNext/>
        <w:keepLines/>
        <w:pageBreakBefore w:val="0"/>
        <w:widowControl w:val="0"/>
        <w:kinsoku/>
        <w:wordWrap/>
        <w:overflowPunct/>
        <w:topLinePunct w:val="0"/>
        <w:autoSpaceDE/>
        <w:autoSpaceDN/>
        <w:bidi w:val="0"/>
        <w:adjustRightInd/>
        <w:snapToGrid/>
        <w:textAlignment w:val="auto"/>
      </w:pPr>
      <w:r>
        <w:rPr>
          <w:rFonts w:hint="eastAsia"/>
        </w:rPr>
        <w:t>数据存储方式</w:t>
      </w:r>
    </w:p>
    <w:p>
      <w:pPr>
        <w:bidi w:val="0"/>
        <w:ind w:firstLine="480" w:firstLineChars="0"/>
        <w:rPr>
          <w:rFonts w:hint="default"/>
          <w:lang w:val="en-US" w:eastAsia="zh-CN"/>
        </w:rPr>
      </w:pPr>
      <w:r>
        <w:rPr>
          <w:rFonts w:hint="eastAsia"/>
          <w:lang w:val="en-US" w:eastAsia="zh-CN"/>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bidi w:val="0"/>
        <w:ind w:firstLine="480" w:firstLineChars="0"/>
      </w:pPr>
      <w:r>
        <w:rPr>
          <w:rFonts w:hint="eastAsia"/>
          <w:lang w:val="en-US" w:eastAsia="zh-CN"/>
        </w:rPr>
        <w:t>无论逻辑表达上是几维的数据，在计算机中存储时都是按照一维形式来存储的。例如普通的</w:t>
      </w:r>
      <w:r>
        <w:t>NHWC格式</w:t>
      </w:r>
      <w:r>
        <w:rPr>
          <w:rFonts w:hint="eastAsia"/>
          <w:lang w:val="en-US" w:eastAsia="zh-CN"/>
        </w:rPr>
        <w:t>的</w:t>
      </w:r>
      <w:r>
        <w:t>物理存储方式，即先取C方向数据；然后W方向；再H方向；最后N方向</w:t>
      </w:r>
      <w:r>
        <w:rPr>
          <w:rFonts w:hint="eastAsia"/>
          <w:lang w:eastAsia="zh-CN"/>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9"/>
        </w:numPr>
        <w:bidi w:val="0"/>
        <w:ind w:left="425" w:leftChars="0" w:hanging="425" w:firstLineChars="0"/>
      </w:pPr>
      <w:r>
        <w:t>二值神经网络的</w:t>
      </w:r>
      <w:r>
        <w:rPr>
          <w:rFonts w:hint="eastAsia"/>
          <w:lang w:val="en-US" w:eastAsia="zh-CN"/>
        </w:rPr>
        <w:t>每个通道中</w:t>
      </w:r>
      <w:r>
        <w:t>每个像素点的数据</w:t>
      </w:r>
      <w:r>
        <w:rPr>
          <w:rFonts w:hint="eastAsia"/>
          <w:lang w:val="en-US" w:eastAsia="zh-CN"/>
        </w:rPr>
        <w:t>位宽</w:t>
      </w:r>
      <w:r>
        <w:t>仅为</w:t>
      </w:r>
      <w:r>
        <w:rPr>
          <w:rFonts w:hint="eastAsia"/>
          <w:lang w:val="en-US" w:eastAsia="zh-CN"/>
        </w:rPr>
        <w:t>2比特</w:t>
      </w:r>
      <w:r>
        <w:rPr>
          <w:rFonts w:hint="eastAsia"/>
          <w:lang w:eastAsia="zh-CN"/>
        </w:rPr>
        <w:t>（</w:t>
      </w:r>
      <w:r>
        <w:rPr>
          <w:rFonts w:hint="eastAsia"/>
          <w:lang w:val="en-US" w:eastAsia="zh-CN"/>
        </w:rPr>
        <w:t>实部和虚部各1比特</w:t>
      </w:r>
      <w:r>
        <w:rPr>
          <w:rFonts w:hint="eastAsia"/>
          <w:lang w:eastAsia="zh-CN"/>
        </w:rPr>
        <w:t>）</w:t>
      </w:r>
      <w:r>
        <w:t>，若使用32</w:t>
      </w:r>
      <w:r>
        <w:rPr>
          <w:rFonts w:hint="eastAsia"/>
          <w:lang w:val="en-US" w:eastAsia="zh-CN"/>
        </w:rPr>
        <w:t>比特</w:t>
      </w:r>
      <w:r>
        <w:t>的</w:t>
      </w:r>
      <w:r>
        <w:rPr>
          <w:rFonts w:hint="eastAsia"/>
          <w:lang w:val="en-US" w:eastAsia="zh-CN"/>
        </w:rPr>
        <w:t>存储空间</w:t>
      </w:r>
      <w:r>
        <w:t>去</w:t>
      </w:r>
      <w:r>
        <w:rPr>
          <w:rFonts w:hint="eastAsia"/>
          <w:lang w:val="en-US" w:eastAsia="zh-CN"/>
        </w:rPr>
        <w:t>存储2比特</w:t>
      </w:r>
      <w:r>
        <w:t>的数据，显然是十分浪费且不合理的；</w:t>
      </w:r>
    </w:p>
    <w:p>
      <w:pPr>
        <w:numPr>
          <w:ilvl w:val="0"/>
          <w:numId w:val="9"/>
        </w:numPr>
        <w:bidi w:val="0"/>
        <w:ind w:left="425" w:leftChars="0" w:hanging="425" w:firstLineChars="0"/>
      </w:pPr>
      <w:r>
        <w:t>将单bit的数据合并存储后，可以减少memory的访问次数，极大的增加访问效率和计算效率，还降低了多次数访问带来的功耗浪费；</w:t>
      </w:r>
    </w:p>
    <w:p>
      <w:pPr>
        <w:numPr>
          <w:ilvl w:val="0"/>
          <w:numId w:val="9"/>
        </w:numPr>
        <w:ind w:left="425" w:leftChars="0" w:hanging="425" w:firstLineChars="0"/>
        <w:rPr>
          <w:rFonts w:hint="eastAsia"/>
          <w:lang w:eastAsia="zh-CN"/>
        </w:rPr>
      </w:pPr>
      <w:r>
        <w:t>另外一个优势，在于channel数的巧妙，two byte addressed 的存储方式对应16或者32的通道数，可完美的实现多通道的并行处理</w:t>
      </w:r>
      <w:r>
        <w:rPr>
          <w:rFonts w:hint="eastAsia"/>
          <w:lang w:eastAsia="zh-CN"/>
        </w:rPr>
        <w:t>。</w:t>
      </w:r>
    </w:p>
    <w:p>
      <w:pPr>
        <w:numPr>
          <w:numId w:val="0"/>
        </w:numPr>
        <w:ind w:leftChars="0" w:firstLine="480" w:firstLineChars="0"/>
        <w:rPr>
          <w:rFonts w:hint="default"/>
          <w:color w:val="0000FF"/>
          <w:lang w:val="en-US" w:eastAsia="zh-CN"/>
        </w:rPr>
      </w:pPr>
      <w:r>
        <w:rPr>
          <w:rFonts w:hint="eastAsia"/>
          <w:color w:val="0000FF"/>
          <w:lang w:val="en-US" w:eastAsia="zh-CN"/>
        </w:rPr>
        <w:t>而且为了提高SRAM的数据传输带宽以适配脉动阵列的计算速度，我们采用了“row_addressed</w:t>
      </w:r>
      <w:r>
        <w:rPr>
          <w:rFonts w:hint="default"/>
          <w:color w:val="0000FF"/>
          <w:lang w:val="en-US" w:eastAsia="zh-CN"/>
        </w:rPr>
        <w:t>”</w:t>
      </w:r>
      <w:r>
        <w:rPr>
          <w:rFonts w:hint="eastAsia"/>
          <w:color w:val="0000FF"/>
          <w:lang w:val="en-US" w:eastAsia="zh-CN"/>
        </w:rPr>
        <w:t>的SRAM的内存结构</w:t>
      </w:r>
    </w:p>
    <w:p>
      <w:pPr>
        <w:keepNext/>
        <w:keepLines/>
        <w:pageBreakBefore w:val="0"/>
        <w:widowControl w:val="0"/>
        <w:kinsoku/>
        <w:wordWrap/>
        <w:overflowPunct/>
        <w:topLinePunct w:val="0"/>
        <w:autoSpaceDE/>
        <w:autoSpaceDN/>
        <w:bidi w:val="0"/>
        <w:adjustRightInd/>
        <w:snapToGrid/>
        <w:textAlignment w:val="auto"/>
        <w:rPr>
          <w:rFonts w:hint="eastAsia" w:eastAsia="宋体"/>
          <w:sz w:val="21"/>
          <w:szCs w:val="21"/>
          <w:lang w:eastAsia="zh-CN"/>
        </w:rPr>
      </w:pPr>
      <w:r>
        <w:rPr>
          <w:rFonts w:hint="eastAsia" w:eastAsia="宋体"/>
          <w:sz w:val="21"/>
          <w:szCs w:val="21"/>
          <w:lang w:eastAsia="zh-CN"/>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70"/>
                    <a:stretch>
                      <a:fillRect/>
                    </a:stretch>
                  </pic:blipFill>
                  <pic:spPr>
                    <a:xfrm>
                      <a:off x="0" y="0"/>
                      <a:ext cx="5684520" cy="3548380"/>
                    </a:xfrm>
                    <a:prstGeom prst="rect">
                      <a:avLst/>
                    </a:prstGeom>
                  </pic:spPr>
                </pic:pic>
              </a:graphicData>
            </a:graphic>
          </wp:inline>
        </w:drawing>
      </w:r>
    </w:p>
    <w:p>
      <w:pPr>
        <w:pStyle w:val="87"/>
        <w:bidi w:val="0"/>
        <w:rPr>
          <w:rFonts w:hint="default"/>
          <w:lang w:val="en-US" w:eastAsia="zh-CN"/>
        </w:rPr>
      </w:pPr>
      <w:r>
        <w:rPr>
          <w:rFonts w:hint="eastAsia"/>
          <w:lang w:val="en-US" w:eastAsia="zh-CN"/>
        </w:rPr>
        <w:t>图 类NHWC与NHWC存储方式对比示意图</w:t>
      </w:r>
    </w:p>
    <w:p>
      <w:pPr>
        <w:pStyle w:val="3"/>
        <w:keepNext/>
        <w:keepLines/>
        <w:pageBreakBefore w:val="0"/>
        <w:widowControl w:val="0"/>
        <w:kinsoku/>
        <w:wordWrap/>
        <w:overflowPunct/>
        <w:topLinePunct w:val="0"/>
        <w:autoSpaceDE/>
        <w:autoSpaceDN/>
        <w:bidi w:val="0"/>
        <w:adjustRightInd/>
        <w:snapToGrid/>
        <w:textAlignment w:val="auto"/>
      </w:pPr>
      <w:bookmarkStart w:id="137" w:name="_Toc12186"/>
      <w:r>
        <w:rPr>
          <w:rFonts w:hint="eastAsia"/>
        </w:rPr>
        <w:t>B</w:t>
      </w:r>
      <w:r>
        <w:t>atch Normalization</w:t>
      </w:r>
      <w:r>
        <w:rPr>
          <w:rFonts w:hint="eastAsia"/>
        </w:rPr>
        <w:t>硬件设计</w:t>
      </w:r>
      <w:bookmarkEnd w:id="137"/>
    </w:p>
    <w:p>
      <w:pPr>
        <w:keepNext/>
        <w:keepLines/>
        <w:pageBreakBefore w:val="0"/>
        <w:widowControl w:val="0"/>
        <w:kinsoku/>
        <w:wordWrap/>
        <w:overflowPunct/>
        <w:topLinePunct w:val="0"/>
        <w:autoSpaceDE/>
        <w:autoSpaceDN/>
        <w:bidi w:val="0"/>
        <w:adjustRightInd/>
        <w:snapToGrid/>
        <w:textAlignment w:val="auto"/>
      </w:pP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8" w:name="_Toc13992"/>
      <w:r>
        <w:rPr>
          <w:rFonts w:hint="eastAsia"/>
        </w:rPr>
        <w:t>本章小结</w:t>
      </w:r>
      <w:bookmarkEnd w:id="138"/>
    </w:p>
    <w:p/>
    <w:p>
      <w:pPr>
        <w:ind w:firstLine="480" w:firstLineChars="200"/>
      </w:pPr>
    </w:p>
    <w:p>
      <w:pPr>
        <w:pStyle w:val="2"/>
        <w:ind w:left="578" w:hanging="578"/>
      </w:pPr>
      <w:bookmarkStart w:id="139" w:name="_Toc10647"/>
      <w:r>
        <w:rPr>
          <w:rFonts w:hint="eastAsia"/>
        </w:rPr>
        <w:t>B</w:t>
      </w:r>
      <w:r>
        <w:t>CNN</w:t>
      </w:r>
      <w:r>
        <w:rPr>
          <w:rFonts w:hint="eastAsia"/>
        </w:rPr>
        <w:t>专用加速器的系统设计</w:t>
      </w:r>
      <w:bookmarkEnd w:id="139"/>
    </w:p>
    <w:p>
      <w:pPr>
        <w:pStyle w:val="3"/>
      </w:pPr>
      <w:bookmarkStart w:id="140" w:name="_Toc26353"/>
      <w:r>
        <w:rPr>
          <w:rFonts w:hint="eastAsia"/>
        </w:rPr>
        <w:t>引言</w:t>
      </w:r>
      <w:bookmarkEnd w:id="140"/>
    </w:p>
    <w:p/>
    <w:p>
      <w:pPr>
        <w:pStyle w:val="3"/>
      </w:pPr>
      <w:bookmarkStart w:id="141" w:name="_Toc8483"/>
      <w:r>
        <w:rPr>
          <w:rFonts w:hint="eastAsia"/>
        </w:rPr>
        <w:t>R</w:t>
      </w:r>
      <w:r>
        <w:t>ISC-V</w:t>
      </w:r>
      <w:r>
        <w:rPr>
          <w:rFonts w:hint="eastAsia"/>
        </w:rPr>
        <w:t>处理器及其协处理器</w:t>
      </w:r>
      <w:bookmarkEnd w:id="141"/>
    </w:p>
    <w:p>
      <w:pPr>
        <w:ind w:left="480"/>
      </w:pPr>
    </w:p>
    <w:p>
      <w:pPr>
        <w:pStyle w:val="4"/>
      </w:pPr>
      <w:r>
        <w:rPr>
          <w:rFonts w:hint="eastAsia"/>
        </w:rPr>
        <w:t>开源处理器Ro</w:t>
      </w:r>
      <w:r>
        <w:t>cket</w:t>
      </w:r>
      <w:r>
        <w:rPr>
          <w:rFonts w:hint="eastAsia"/>
        </w:rPr>
        <w:t>概述</w:t>
      </w:r>
    </w:p>
    <w:p>
      <w:pPr>
        <w:rPr>
          <w:sz w:val="21"/>
          <w:szCs w:val="21"/>
        </w:rPr>
      </w:pPr>
    </w:p>
    <w:p>
      <w:pPr>
        <w:pStyle w:val="4"/>
      </w:pPr>
      <w:r>
        <w:rPr>
          <w:rFonts w:hint="eastAsia"/>
        </w:rPr>
        <w:t>协处理器Ge</w:t>
      </w:r>
      <w:r>
        <w:t>mmini</w:t>
      </w:r>
      <w:r>
        <w:rPr>
          <w:rFonts w:hint="eastAsia"/>
        </w:rPr>
        <w:t>概述</w:t>
      </w:r>
    </w:p>
    <w:p/>
    <w:p>
      <w:pPr>
        <w:pStyle w:val="3"/>
      </w:pPr>
      <w:bookmarkStart w:id="142" w:name="_Toc24719"/>
      <w:r>
        <w:rPr>
          <w:rFonts w:hint="eastAsia"/>
        </w:rPr>
        <w:t>系统硬件架构设计</w:t>
      </w:r>
      <w:bookmarkEnd w:id="142"/>
    </w:p>
    <w:p/>
    <w:p>
      <w:pPr>
        <w:pStyle w:val="3"/>
      </w:pPr>
      <w:bookmarkStart w:id="143" w:name="_Toc16302"/>
      <w:r>
        <w:rPr>
          <w:rFonts w:hint="eastAsia"/>
        </w:rPr>
        <w:t>系统软件架构设计</w:t>
      </w:r>
      <w:bookmarkEnd w:id="143"/>
    </w:p>
    <w:p>
      <w:pPr>
        <w:rPr>
          <w:sz w:val="21"/>
          <w:szCs w:val="21"/>
        </w:rPr>
      </w:pPr>
    </w:p>
    <w:p>
      <w:pPr>
        <w:pStyle w:val="3"/>
      </w:pPr>
      <w:bookmarkStart w:id="144" w:name="_Toc30524"/>
      <w:r>
        <w:rPr>
          <w:rFonts w:hint="eastAsia"/>
        </w:rPr>
        <w:t>本章小结</w:t>
      </w:r>
      <w:bookmarkEnd w:id="144"/>
    </w:p>
    <w:p>
      <w:pPr>
        <w:ind w:firstLine="480" w:firstLineChars="200"/>
      </w:pPr>
      <w:r>
        <w:rPr>
          <w:rFonts w:hint="eastAsia"/>
        </w:rPr>
        <w:t>本章</w:t>
      </w:r>
    </w:p>
    <w:p>
      <w:pPr>
        <w:pStyle w:val="2"/>
        <w:ind w:left="578" w:hanging="578"/>
        <w:rPr>
          <w:bCs/>
        </w:rPr>
      </w:pPr>
      <w:r>
        <w:rPr>
          <w:rFonts w:hint="eastAsia"/>
        </w:rPr>
        <w:t>仿真与性能评估</w:t>
      </w:r>
    </w:p>
    <w:p>
      <w:pPr>
        <w:pStyle w:val="3"/>
      </w:pPr>
      <w:bookmarkStart w:id="145" w:name="_Toc5836"/>
      <w:r>
        <w:rPr>
          <w:rFonts w:hint="eastAsia"/>
        </w:rPr>
        <w:t>引言</w:t>
      </w:r>
      <w:bookmarkEnd w:id="145"/>
    </w:p>
    <w:p>
      <w:pPr>
        <w:ind w:firstLine="420" w:firstLineChars="200"/>
        <w:rPr>
          <w:sz w:val="21"/>
          <w:szCs w:val="21"/>
        </w:rPr>
      </w:pPr>
    </w:p>
    <w:p>
      <w:pPr>
        <w:pStyle w:val="3"/>
      </w:pPr>
      <w:bookmarkStart w:id="146" w:name="_Toc14149"/>
      <w:r>
        <w:rPr>
          <w:rFonts w:hint="eastAsia"/>
        </w:rPr>
        <w:t>功能仿真</w:t>
      </w:r>
      <w:bookmarkEnd w:id="146"/>
    </w:p>
    <w:p>
      <w:pPr>
        <w:pStyle w:val="4"/>
      </w:pPr>
    </w:p>
    <w:p>
      <w:pPr>
        <w:pStyle w:val="3"/>
      </w:pPr>
      <w:bookmarkStart w:id="147" w:name="_Toc32460"/>
      <w:r>
        <w:rPr>
          <w:rFonts w:hint="eastAsia"/>
        </w:rPr>
        <w:t>性能评估</w:t>
      </w:r>
      <w:bookmarkEnd w:id="147"/>
    </w:p>
    <w:p/>
    <w:p>
      <w:pPr>
        <w:pStyle w:val="3"/>
      </w:pPr>
      <w:bookmarkStart w:id="148" w:name="_Toc30035"/>
      <w:r>
        <w:rPr>
          <w:rFonts w:hint="eastAsia"/>
        </w:rPr>
        <w:t>本章小结</w:t>
      </w:r>
      <w:bookmarkEnd w:id="148"/>
    </w:p>
    <w:p/>
    <w:p>
      <w:pPr>
        <w:pStyle w:val="2"/>
        <w:ind w:left="576" w:hanging="576"/>
        <w:rPr>
          <w:b w:val="0"/>
        </w:rPr>
      </w:pPr>
      <w:bookmarkStart w:id="149" w:name="_Toc89981333"/>
      <w:bookmarkStart w:id="150" w:name="_Toc4761"/>
      <w:bookmarkStart w:id="151" w:name="_Toc57978759"/>
      <w:bookmarkStart w:id="152" w:name="_Toc57189257"/>
      <w:r>
        <w:rPr>
          <w:b w:val="0"/>
        </w:rPr>
        <w:t>总结与展望</w:t>
      </w:r>
      <w:bookmarkEnd w:id="149"/>
      <w:bookmarkEnd w:id="150"/>
      <w:bookmarkEnd w:id="151"/>
      <w:bookmarkEnd w:id="152"/>
    </w:p>
    <w:p>
      <w:pPr>
        <w:pStyle w:val="3"/>
      </w:pPr>
      <w:bookmarkStart w:id="153" w:name="_Toc57978760"/>
      <w:bookmarkStart w:id="154" w:name="_Toc46962986"/>
      <w:bookmarkStart w:id="155" w:name="_Toc57189258"/>
      <w:bookmarkStart w:id="156" w:name="_Toc45060463"/>
      <w:bookmarkStart w:id="157" w:name="_Toc16293"/>
      <w:r>
        <w:t>本文主要内容及结论</w:t>
      </w:r>
      <w:bookmarkEnd w:id="153"/>
      <w:bookmarkEnd w:id="154"/>
      <w:bookmarkEnd w:id="155"/>
      <w:bookmarkEnd w:id="156"/>
      <w:bookmarkEnd w:id="157"/>
    </w:p>
    <w:p/>
    <w:p>
      <w:pPr>
        <w:pStyle w:val="3"/>
      </w:pPr>
      <w:bookmarkStart w:id="158" w:name="_Toc57189259"/>
      <w:bookmarkStart w:id="159" w:name="_Toc21399"/>
      <w:bookmarkStart w:id="160" w:name="_Toc57978761"/>
      <w:bookmarkStart w:id="161" w:name="_Toc46962987"/>
      <w:bookmarkStart w:id="162" w:name="_Toc45060464"/>
      <w:r>
        <w:t>本文的主要创新点</w:t>
      </w:r>
      <w:bookmarkEnd w:id="158"/>
      <w:bookmarkEnd w:id="159"/>
      <w:bookmarkEnd w:id="160"/>
      <w:bookmarkEnd w:id="161"/>
      <w:bookmarkEnd w:id="162"/>
    </w:p>
    <w:p/>
    <w:p>
      <w:pPr>
        <w:pStyle w:val="3"/>
      </w:pPr>
      <w:bookmarkStart w:id="163" w:name="_Toc45060465"/>
      <w:bookmarkStart w:id="164" w:name="_Toc57189260"/>
      <w:bookmarkStart w:id="165" w:name="_Toc57978762"/>
      <w:bookmarkStart w:id="166" w:name="_Toc46962988"/>
      <w:bookmarkStart w:id="167" w:name="_Toc2421"/>
      <w:r>
        <w:t>展望</w:t>
      </w:r>
      <w:bookmarkEnd w:id="163"/>
      <w:bookmarkEnd w:id="164"/>
      <w:bookmarkEnd w:id="165"/>
      <w:bookmarkEnd w:id="166"/>
      <w:bookmarkEnd w:id="167"/>
    </w:p>
    <w:p/>
    <w:p>
      <w:pPr>
        <w:pStyle w:val="2"/>
        <w:numPr>
          <w:ilvl w:val="0"/>
          <w:numId w:val="0"/>
        </w:numPr>
        <w:rPr>
          <w:b w:val="0"/>
        </w:rPr>
      </w:pPr>
      <w:bookmarkStart w:id="168" w:name="_Toc45060466"/>
      <w:bookmarkStart w:id="169" w:name="_Toc2542"/>
      <w:bookmarkStart w:id="170" w:name="_Toc57189261"/>
      <w:bookmarkStart w:id="171" w:name="_Toc46962989"/>
      <w:bookmarkStart w:id="172" w:name="_Toc437362354"/>
      <w:bookmarkStart w:id="173" w:name="_Toc377235997"/>
      <w:bookmarkStart w:id="174" w:name="_Toc229915060"/>
      <w:bookmarkStart w:id="175" w:name="_Toc379915082"/>
      <w:bookmarkStart w:id="176" w:name="_Toc444250111"/>
      <w:r>
        <w:rPr>
          <w:b w:val="0"/>
        </w:rPr>
        <w:t>致  谢</w:t>
      </w:r>
      <w:bookmarkEnd w:id="168"/>
      <w:bookmarkEnd w:id="169"/>
      <w:bookmarkEnd w:id="170"/>
      <w:bookmarkEnd w:id="171"/>
    </w:p>
    <w:p>
      <w:pPr>
        <w:rPr>
          <w:rFonts w:eastAsiaTheme="majorEastAsia"/>
          <w:bCs/>
        </w:rPr>
      </w:pPr>
    </w:p>
    <w:p>
      <w:pPr>
        <w:rPr>
          <w:rFonts w:eastAsiaTheme="majorEastAsia"/>
          <w:bCs/>
        </w:rPr>
      </w:pPr>
    </w:p>
    <w:p/>
    <w:p>
      <w:pPr>
        <w:pStyle w:val="2"/>
        <w:numPr>
          <w:ilvl w:val="0"/>
          <w:numId w:val="0"/>
        </w:numPr>
        <w:rPr>
          <w:b w:val="0"/>
        </w:rPr>
      </w:pPr>
      <w:bookmarkStart w:id="177" w:name="_Toc46962990"/>
      <w:bookmarkStart w:id="178" w:name="_Toc45060467"/>
      <w:bookmarkStart w:id="179" w:name="_Toc57189262"/>
      <w:bookmarkStart w:id="180" w:name="_Toc31928"/>
      <w:r>
        <w:rPr>
          <w:b w:val="0"/>
        </w:rPr>
        <w:t>参考文献</w:t>
      </w:r>
      <w:bookmarkEnd w:id="172"/>
      <w:bookmarkEnd w:id="173"/>
      <w:bookmarkEnd w:id="174"/>
      <w:bookmarkEnd w:id="175"/>
      <w:bookmarkEnd w:id="176"/>
      <w:bookmarkEnd w:id="177"/>
      <w:bookmarkEnd w:id="178"/>
      <w:bookmarkEnd w:id="179"/>
      <w:bookmarkEnd w:id="180"/>
      <w:bookmarkStart w:id="181" w:name="_Toc199381024"/>
      <w:bookmarkStart w:id="182" w:name="_Toc199901761"/>
      <w:bookmarkStart w:id="183" w:name="_Toc229791457"/>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lang w:val="en-US" w:eastAsia="zh-CN"/>
        </w:rPr>
        <w:t>76</w:t>
      </w:r>
      <w:r>
        <w:t>]</w:t>
      </w:r>
      <w:r>
        <w:rPr>
          <w:rFonts w:hint="eastAsia"/>
          <w:lang w:val="en-US" w:eastAsia="zh-CN"/>
        </w:rPr>
        <w:t xml:space="preserve"> </w:t>
      </w:r>
      <w:r>
        <w:t>Y. LeCun,L. Bottou,Y. Bengio,P. Haffner. Gradient-based learning applied to document recognition[J]. Proceedings of the IEEE,1998,86(11).</w:t>
      </w:r>
    </w:p>
    <w:bookmarkEnd w:id="181"/>
    <w:bookmarkEnd w:id="182"/>
    <w:bookmarkEnd w:id="183"/>
    <w:p>
      <w:pPr>
        <w:pStyle w:val="2"/>
        <w:numPr>
          <w:ilvl w:val="0"/>
          <w:numId w:val="0"/>
        </w:numPr>
        <w:rPr>
          <w:b w:val="0"/>
        </w:rPr>
      </w:pPr>
      <w:bookmarkStart w:id="184" w:name="_Toc30828"/>
      <w:bookmarkStart w:id="185" w:name="_Toc57189263"/>
      <w:bookmarkStart w:id="186" w:name="_Toc46962991"/>
      <w:bookmarkStart w:id="187" w:name="_Toc379915083"/>
      <w:bookmarkStart w:id="188" w:name="_Toc45060468"/>
      <w:bookmarkStart w:id="189" w:name="_Toc444250112"/>
      <w:bookmarkStart w:id="190" w:name="_Toc437362355"/>
      <w:bookmarkStart w:id="191" w:name="_Toc377235998"/>
      <w:r>
        <w:rPr>
          <w:b w:val="0"/>
        </w:rPr>
        <w:t>附录1</w:t>
      </w:r>
      <w:r>
        <w:rPr>
          <w:rFonts w:hint="eastAsia"/>
          <w:b w:val="0"/>
        </w:rPr>
        <w:t xml:space="preserve">  </w:t>
      </w:r>
      <w:r>
        <w:rPr>
          <w:b w:val="0"/>
        </w:rPr>
        <w:t>攻读硕士学位期间取得的学术成果</w:t>
      </w:r>
      <w:bookmarkEnd w:id="184"/>
      <w:bookmarkEnd w:id="185"/>
      <w:bookmarkEnd w:id="186"/>
      <w:bookmarkEnd w:id="187"/>
      <w:bookmarkEnd w:id="188"/>
      <w:bookmarkEnd w:id="189"/>
      <w:bookmarkEnd w:id="190"/>
      <w:bookmarkEnd w:id="191"/>
    </w:p>
    <w:p>
      <w:pPr>
        <w:rPr>
          <w:rFonts w:eastAsiaTheme="majorEastAsia"/>
          <w:bCs/>
          <w:color w:val="000000" w:themeColor="text1"/>
          <w14:textFill>
            <w14:solidFill>
              <w14:schemeClr w14:val="tx1"/>
            </w14:solidFill>
          </w14:textFill>
        </w:rPr>
      </w:pPr>
      <w:bookmarkStart w:id="192" w:name="_Toc444250113"/>
    </w:p>
    <w:p>
      <w:pPr>
        <w:widowControl/>
        <w:jc w:val="left"/>
      </w:pPr>
      <w:bookmarkStart w:id="193" w:name="_Toc45060469"/>
    </w:p>
    <w:bookmarkEnd w:id="192"/>
    <w:bookmarkEnd w:id="193"/>
    <w:p>
      <w:pPr>
        <w:pStyle w:val="2"/>
        <w:numPr>
          <w:ilvl w:val="0"/>
          <w:numId w:val="0"/>
        </w:numPr>
        <w:rPr>
          <w:b w:val="0"/>
        </w:rPr>
      </w:pPr>
      <w:bookmarkStart w:id="194" w:name="_Toc45060470"/>
      <w:bookmarkStart w:id="195" w:name="_Toc46962993"/>
      <w:bookmarkStart w:id="196" w:name="_Toc57189264"/>
      <w:bookmarkStart w:id="197" w:name="_Toc14086"/>
      <w:r>
        <w:rPr>
          <w:b w:val="0"/>
        </w:rPr>
        <w:t>附录2</w:t>
      </w:r>
      <w:r>
        <w:rPr>
          <w:rFonts w:hint="eastAsia"/>
          <w:b w:val="0"/>
        </w:rPr>
        <w:t xml:space="preserve">  </w:t>
      </w:r>
      <w:bookmarkEnd w:id="194"/>
      <w:bookmarkEnd w:id="195"/>
      <w:bookmarkEnd w:id="196"/>
      <w:r>
        <w:rPr>
          <w:rFonts w:hint="eastAsia"/>
          <w:b w:val="0"/>
        </w:rPr>
        <w:t>部分程序代码</w:t>
      </w:r>
      <w:bookmarkEnd w:id="197"/>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083F40CA">
      <w:pPr>
        <w:pStyle w:val="15"/>
        <w:numPr>
          <w:ilvl w:val="0"/>
          <w:numId w:val="2"/>
        </w:numPr>
        <w:rPr>
          <w:lang w:val="en-US"/>
        </w:rPr>
      </w:pPr>
      <w:r>
        <w:rPr>
          <w:rFonts w:hint="eastAsia"/>
          <w:lang w:val="en-US"/>
        </w:rPr>
        <w:t>首先说清楚边缘人工智能的重要性</w:t>
      </w:r>
    </w:p>
    <w:p w14:paraId="5C304279">
      <w:pPr>
        <w:pStyle w:val="15"/>
        <w:numPr>
          <w:ilvl w:val="0"/>
          <w:numId w:val="2"/>
        </w:numPr>
        <w:rPr>
          <w:lang w:val="en-US"/>
        </w:rPr>
      </w:pPr>
      <w:r>
        <w:rPr>
          <w:rFonts w:hint="eastAsia"/>
          <w:lang w:val="en-US"/>
        </w:rPr>
        <w:t>其次说明边缘人工智能的现状（模型上，降低数值精度，模型剪枝与蒸馏；边缘端处理器上）</w:t>
      </w:r>
    </w:p>
    <w:p w14:paraId="68ED074A">
      <w:pPr>
        <w:pStyle w:val="15"/>
        <w:numPr>
          <w:ilvl w:val="0"/>
          <w:numId w:val="2"/>
        </w:numPr>
        <w:rPr>
          <w:lang w:val="en-US"/>
        </w:rPr>
      </w:pPr>
      <w:r>
        <w:rPr>
          <w:rFonts w:hint="eastAsia"/>
          <w:lang w:val="en-US"/>
        </w:rPr>
        <w:t>再提出BNN与BCNN</w:t>
      </w:r>
    </w:p>
  </w:comment>
  <w:comment w:id="1" w:author="Xiaodong Zhang" w:date="2022-09-09T09:56:00Z" w:initials="ZXD">
    <w:p w14:paraId="576F781F">
      <w:pPr>
        <w:pStyle w:val="15"/>
        <w:rPr>
          <w:lang w:val="en-US"/>
        </w:rPr>
      </w:pPr>
      <w:r>
        <w:rPr>
          <w:rFonts w:hint="eastAsia"/>
          <w:lang w:val="en-US"/>
        </w:rPr>
        <w:t>来自论文Recent Advances in Deep Learning-An Overview</w:t>
      </w:r>
    </w:p>
    <w:p w14:paraId="7152573A">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4"/>
          <w:rFonts w:ascii="宋体" w:hAnsi="宋体" w:cs="宋体"/>
          <w:lang w:val="en-US"/>
        </w:rPr>
        <w:t xml:space="preserve">AI | </w:t>
      </w:r>
      <w:r>
        <w:rPr>
          <w:rStyle w:val="44"/>
          <w:rFonts w:ascii="宋体" w:hAnsi="宋体" w:cs="宋体"/>
        </w:rPr>
        <w:t>【综述】一篇适合新手的深度学习综述</w:t>
      </w:r>
      <w:r>
        <w:rPr>
          <w:rStyle w:val="44"/>
          <w:rFonts w:ascii="宋体" w:hAnsi="宋体" w:cs="宋体"/>
          <w:lang w:val="en-US"/>
        </w:rPr>
        <w:t xml:space="preserve"> - </w:t>
      </w:r>
      <w:r>
        <w:rPr>
          <w:rStyle w:val="44"/>
          <w:rFonts w:ascii="宋体" w:hAnsi="宋体" w:cs="宋体"/>
        </w:rPr>
        <w:t>知乎</w:t>
      </w:r>
      <w:r>
        <w:rPr>
          <w:rStyle w:val="44"/>
          <w:rFonts w:ascii="宋体" w:hAnsi="宋体" w:cs="宋体"/>
          <w:lang w:val="en-US"/>
        </w:rPr>
        <w:t xml:space="preserve"> (zhihu.com)</w:t>
      </w:r>
      <w:r>
        <w:rPr>
          <w:rStyle w:val="44"/>
          <w:rFonts w:ascii="宋体" w:hAnsi="宋体" w:cs="宋体"/>
          <w:lang w:val="en-US"/>
        </w:rPr>
        <w:fldChar w:fldCharType="end"/>
      </w:r>
    </w:p>
  </w:comment>
  <w:comment w:id="2" w:author="Xiaodong Zhang" w:date="2022-09-09T10:17:00Z" w:initials="ZXD">
    <w:p w14:paraId="0C7A3E8F">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4"/>
          <w:rFonts w:ascii="宋体" w:hAnsi="宋体" w:cs="宋体"/>
          <w:lang w:val="en-US"/>
        </w:rPr>
        <w:t>[1907.08349] Convergence of Edge Computing and Deep Learning: A Comprehensive Survey (arxiv.org)</w:t>
      </w:r>
      <w:r>
        <w:rPr>
          <w:rStyle w:val="44"/>
          <w:rFonts w:ascii="宋体" w:hAnsi="宋体" w:cs="宋体"/>
          <w:lang w:val="en-US"/>
        </w:rPr>
        <w:fldChar w:fldCharType="end"/>
      </w:r>
    </w:p>
    <w:p w14:paraId="09092941">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4"/>
          <w:rFonts w:ascii="宋体" w:hAnsi="宋体" w:cs="宋体"/>
          <w:lang w:val="en-US"/>
        </w:rPr>
        <w:t>Edge Intelligence: Paving the Last Mile of Artificial Intelligence With Edge Computing | IEEE Journals &amp; Magazine | IEEE Xplore</w:t>
      </w:r>
      <w:r>
        <w:rPr>
          <w:rStyle w:val="44"/>
          <w:rFonts w:ascii="宋体" w:hAnsi="宋体" w:cs="宋体"/>
          <w:lang w:val="en-US"/>
        </w:rPr>
        <w:fldChar w:fldCharType="end"/>
      </w:r>
    </w:p>
  </w:comment>
  <w:comment w:id="3" w:author="Xiaodong Zhang" w:date="2022-09-06T14:45:00Z" w:initials="ZXD">
    <w:p w14:paraId="1BE02A4C">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323B4180">
      <w:pPr>
        <w:pStyle w:val="15"/>
      </w:pPr>
      <w:r>
        <w:fldChar w:fldCharType="begin"/>
      </w:r>
      <w:r>
        <w:instrText xml:space="preserve"> HYPERLINK "https://zhuanlan.zhihu.com/p/341808108" </w:instrText>
      </w:r>
      <w:r>
        <w:fldChar w:fldCharType="separate"/>
      </w:r>
      <w:r>
        <w:rPr>
          <w:rStyle w:val="44"/>
          <w:rFonts w:ascii="宋体" w:hAnsi="宋体" w:cs="宋体"/>
        </w:rPr>
        <w:t>什么是边缘人工智能和边缘计算？ - 知乎 (zhihu.com)</w:t>
      </w:r>
      <w:r>
        <w:rPr>
          <w:rStyle w:val="44"/>
          <w:rFonts w:ascii="宋体" w:hAnsi="宋体" w:cs="宋体"/>
        </w:rPr>
        <w:fldChar w:fldCharType="end"/>
      </w:r>
    </w:p>
  </w:comment>
  <w:comment w:id="4" w:author="Xiaodong Zhang" w:date="2022-09-06T14:50:00Z" w:initials="ZXD">
    <w:p w14:paraId="5F300929">
      <w:pPr>
        <w:pStyle w:val="15"/>
        <w:rPr>
          <w:lang w:val="en-US"/>
        </w:rPr>
      </w:pPr>
      <w:r>
        <w:rPr>
          <w:rFonts w:hint="eastAsia"/>
          <w:lang w:val="en-US"/>
        </w:rPr>
        <w:t>先写BNN，再写BCNN</w:t>
      </w:r>
    </w:p>
  </w:comment>
  <w:comment w:id="5" w:author="Xiaodong Zhang" w:date="2022-09-06T14:51:00Z" w:initials="ZXD">
    <w:p w14:paraId="0A130A19">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8ED074A" w15:done="0"/>
  <w15:commentEx w15:paraId="7152573A" w15:done="0"/>
  <w15:commentEx w15:paraId="09092941" w15:done="0"/>
  <w15:commentEx w15:paraId="323B4180" w15:done="0"/>
  <w15:commentEx w15:paraId="5F300929" w15:done="0"/>
  <w15:commentEx w15:paraId="0A130A1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1"/>
      </w:rPr>
    </w:pPr>
    <w:r>
      <w:rPr>
        <w:rStyle w:val="41"/>
      </w:rPr>
      <w:fldChar w:fldCharType="begin"/>
    </w:r>
    <w:r>
      <w:rPr>
        <w:rStyle w:val="41"/>
      </w:rPr>
      <w:instrText xml:space="preserve">PAGE  </w:instrText>
    </w:r>
    <w:r>
      <w:rPr>
        <w:rStyle w:val="41"/>
      </w:rPr>
      <w:fldChar w:fldCharType="separate"/>
    </w:r>
    <w:r>
      <w:rPr>
        <w:rStyle w:val="41"/>
      </w:rPr>
      <w:t>17</w:t>
    </w:r>
    <w:r>
      <w:rPr>
        <w:rStyle w:val="41"/>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1"/>
      </w:rPr>
    </w:pPr>
    <w:r>
      <w:rPr>
        <w:rStyle w:val="41"/>
      </w:rPr>
      <w:fldChar w:fldCharType="begin"/>
    </w:r>
    <w:r>
      <w:rPr>
        <w:rStyle w:val="41"/>
      </w:rPr>
      <w:instrText xml:space="preserve">PAGE  </w:instrText>
    </w:r>
    <w:r>
      <w:rPr>
        <w:rStyle w:val="41"/>
      </w:rPr>
      <w:fldChar w:fldCharType="separate"/>
    </w:r>
    <w:r>
      <w:rPr>
        <w:rStyle w:val="41"/>
      </w:rPr>
      <w:t>I</w:t>
    </w:r>
    <w:r>
      <w:rPr>
        <w:rStyle w:val="41"/>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1302DEC"/>
    <w:multiLevelType w:val="singleLevel"/>
    <w:tmpl w:val="D1302DEC"/>
    <w:lvl w:ilvl="0" w:tentative="0">
      <w:start w:val="1"/>
      <w:numFmt w:val="decimal"/>
      <w:lvlText w:val="(%1)"/>
      <w:lvlJc w:val="left"/>
      <w:pPr>
        <w:ind w:left="425" w:hanging="425"/>
      </w:pPr>
      <w:rPr>
        <w:rFonts w:hint="default"/>
      </w:rPr>
    </w:lvl>
  </w:abstractNum>
  <w:abstractNum w:abstractNumId="1">
    <w:nsid w:val="DEC7666D"/>
    <w:multiLevelType w:val="singleLevel"/>
    <w:tmpl w:val="DEC7666D"/>
    <w:lvl w:ilvl="0" w:tentative="0">
      <w:start w:val="1"/>
      <w:numFmt w:val="decimal"/>
      <w:lvlText w:val="(%1)"/>
      <w:lvlJc w:val="left"/>
      <w:pPr>
        <w:ind w:left="425" w:hanging="425"/>
      </w:pPr>
      <w:rPr>
        <w:rFonts w:hint="default"/>
      </w:rPr>
    </w:lvl>
  </w:abstractNum>
  <w:abstractNum w:abstractNumId="2">
    <w:nsid w:val="E0D46C44"/>
    <w:multiLevelType w:val="singleLevel"/>
    <w:tmpl w:val="E0D46C44"/>
    <w:lvl w:ilvl="0" w:tentative="0">
      <w:start w:val="1"/>
      <w:numFmt w:val="decimal"/>
      <w:lvlText w:val="(%1)"/>
      <w:lvlJc w:val="left"/>
      <w:pPr>
        <w:ind w:left="425" w:hanging="425"/>
      </w:pPr>
      <w:rPr>
        <w:rFonts w:hint="default"/>
      </w:rPr>
    </w:lvl>
  </w:abstractNum>
  <w:abstractNum w:abstractNumId="3">
    <w:nsid w:val="E0EE0CC0"/>
    <w:multiLevelType w:val="singleLevel"/>
    <w:tmpl w:val="E0EE0CC0"/>
    <w:lvl w:ilvl="0" w:tentative="0">
      <w:start w:val="1"/>
      <w:numFmt w:val="decimal"/>
      <w:suff w:val="space"/>
      <w:lvlText w:val="%1."/>
      <w:lvlJc w:val="left"/>
    </w:lvl>
  </w:abstractNum>
  <w:abstractNum w:abstractNumId="4">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21FDA14"/>
    <w:multiLevelType w:val="singleLevel"/>
    <w:tmpl w:val="221FDA14"/>
    <w:lvl w:ilvl="0" w:tentative="0">
      <w:start w:val="1"/>
      <w:numFmt w:val="decimal"/>
      <w:lvlText w:val="(%1)"/>
      <w:lvlJc w:val="left"/>
      <w:pPr>
        <w:ind w:left="420" w:hanging="420"/>
      </w:pPr>
      <w:rPr>
        <w:rFonts w:hint="default"/>
      </w:rPr>
    </w:lvl>
  </w:abstractNum>
  <w:abstractNum w:abstractNumId="6">
    <w:nsid w:val="352E2956"/>
    <w:multiLevelType w:val="singleLevel"/>
    <w:tmpl w:val="352E2956"/>
    <w:lvl w:ilvl="0" w:tentative="0">
      <w:start w:val="1"/>
      <w:numFmt w:val="decimal"/>
      <w:lvlText w:val="(%1)"/>
      <w:lvlJc w:val="left"/>
      <w:pPr>
        <w:ind w:left="425" w:hanging="425"/>
      </w:pPr>
      <w:rPr>
        <w:rFonts w:hint="default"/>
      </w:rPr>
    </w:lvl>
  </w:abstractNum>
  <w:abstractNum w:abstractNumId="7">
    <w:nsid w:val="6EBC0D84"/>
    <w:multiLevelType w:val="singleLevel"/>
    <w:tmpl w:val="6EBC0D84"/>
    <w:lvl w:ilvl="0" w:tentative="0">
      <w:start w:val="1"/>
      <w:numFmt w:val="decimal"/>
      <w:suff w:val="space"/>
      <w:lvlText w:val="%1."/>
      <w:lvlJc w:val="left"/>
    </w:lvl>
  </w:abstractNum>
  <w:abstractNum w:abstractNumId="8">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8"/>
  </w:num>
  <w:num w:numId="2">
    <w:abstractNumId w:val="3"/>
  </w:num>
  <w:num w:numId="3">
    <w:abstractNumId w:val="7"/>
  </w:num>
  <w:num w:numId="4">
    <w:abstractNumId w:val="5"/>
  </w:num>
  <w:num w:numId="5">
    <w:abstractNumId w:val="4"/>
  </w:num>
  <w:num w:numId="6">
    <w:abstractNumId w:val="6"/>
  </w:num>
  <w:num w:numId="7">
    <w:abstractNumId w:val="2"/>
  </w:num>
  <w:num w:numId="8">
    <w:abstractNumId w:val="1"/>
  </w:num>
  <w:num w:numId="9">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F24FB"/>
    <w:rsid w:val="031339EC"/>
    <w:rsid w:val="05750A1C"/>
    <w:rsid w:val="065E7AFD"/>
    <w:rsid w:val="06791ED9"/>
    <w:rsid w:val="06A66D03"/>
    <w:rsid w:val="07216565"/>
    <w:rsid w:val="076864F8"/>
    <w:rsid w:val="08495D9A"/>
    <w:rsid w:val="09713BDC"/>
    <w:rsid w:val="099B3D3A"/>
    <w:rsid w:val="09A11C11"/>
    <w:rsid w:val="09E85885"/>
    <w:rsid w:val="0BDB00FD"/>
    <w:rsid w:val="0E012A71"/>
    <w:rsid w:val="0E4F7133"/>
    <w:rsid w:val="104A0148"/>
    <w:rsid w:val="10764547"/>
    <w:rsid w:val="117233EF"/>
    <w:rsid w:val="11A948BA"/>
    <w:rsid w:val="127A708B"/>
    <w:rsid w:val="12900868"/>
    <w:rsid w:val="14302302"/>
    <w:rsid w:val="14871665"/>
    <w:rsid w:val="15E11B06"/>
    <w:rsid w:val="166F4405"/>
    <w:rsid w:val="17544559"/>
    <w:rsid w:val="18CC230B"/>
    <w:rsid w:val="196C502B"/>
    <w:rsid w:val="1C474DB4"/>
    <w:rsid w:val="1F4B7FF0"/>
    <w:rsid w:val="20A165B1"/>
    <w:rsid w:val="230D26F2"/>
    <w:rsid w:val="239B0B24"/>
    <w:rsid w:val="23CF6DDF"/>
    <w:rsid w:val="24B30A10"/>
    <w:rsid w:val="252A36E2"/>
    <w:rsid w:val="27F20E86"/>
    <w:rsid w:val="2A1A432E"/>
    <w:rsid w:val="2A5320FA"/>
    <w:rsid w:val="2BA267CE"/>
    <w:rsid w:val="2FB608D0"/>
    <w:rsid w:val="30C006D8"/>
    <w:rsid w:val="333D3C9C"/>
    <w:rsid w:val="39027E84"/>
    <w:rsid w:val="39AE1450"/>
    <w:rsid w:val="3AC10E9C"/>
    <w:rsid w:val="3B781B7E"/>
    <w:rsid w:val="3DE70137"/>
    <w:rsid w:val="3FC96FE3"/>
    <w:rsid w:val="40880C4C"/>
    <w:rsid w:val="40934458"/>
    <w:rsid w:val="40A46B0B"/>
    <w:rsid w:val="4295240D"/>
    <w:rsid w:val="43A713E9"/>
    <w:rsid w:val="4472565D"/>
    <w:rsid w:val="44F235AD"/>
    <w:rsid w:val="458777B7"/>
    <w:rsid w:val="4649053A"/>
    <w:rsid w:val="464C6278"/>
    <w:rsid w:val="466822EB"/>
    <w:rsid w:val="473C5F80"/>
    <w:rsid w:val="476D294A"/>
    <w:rsid w:val="481A7635"/>
    <w:rsid w:val="48B325DE"/>
    <w:rsid w:val="4A69140A"/>
    <w:rsid w:val="4ABA5EA6"/>
    <w:rsid w:val="4F7374BE"/>
    <w:rsid w:val="53C56794"/>
    <w:rsid w:val="54B25E40"/>
    <w:rsid w:val="589C692A"/>
    <w:rsid w:val="5C043425"/>
    <w:rsid w:val="5C1D481C"/>
    <w:rsid w:val="5C916464"/>
    <w:rsid w:val="5CA42512"/>
    <w:rsid w:val="5E0B11BC"/>
    <w:rsid w:val="5E3F0AE5"/>
    <w:rsid w:val="60C71092"/>
    <w:rsid w:val="626976C0"/>
    <w:rsid w:val="626E4AA1"/>
    <w:rsid w:val="6488543D"/>
    <w:rsid w:val="65885548"/>
    <w:rsid w:val="67CC7647"/>
    <w:rsid w:val="698F23E2"/>
    <w:rsid w:val="69DD3DFD"/>
    <w:rsid w:val="6ACC0AB6"/>
    <w:rsid w:val="6BA359C9"/>
    <w:rsid w:val="6CB93517"/>
    <w:rsid w:val="6EC0417E"/>
    <w:rsid w:val="6FE336DC"/>
    <w:rsid w:val="725103E9"/>
    <w:rsid w:val="73D019E7"/>
    <w:rsid w:val="74601620"/>
    <w:rsid w:val="74CE0E3F"/>
    <w:rsid w:val="76171B4F"/>
    <w:rsid w:val="767744A1"/>
    <w:rsid w:val="76FC4335"/>
    <w:rsid w:val="78F87B7D"/>
    <w:rsid w:val="7AAC6B1D"/>
    <w:rsid w:val="7B567F82"/>
    <w:rsid w:val="7BB56AC8"/>
    <w:rsid w:val="7BE348A4"/>
    <w:rsid w:val="7D62085D"/>
    <w:rsid w:val="7E5F4093"/>
    <w:rsid w:val="7F883FA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3"/>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7"/>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48"/>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89"/>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0"/>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1"/>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2"/>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0"/>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58"/>
    <w:qFormat/>
    <w:uiPriority w:val="0"/>
    <w:rPr>
      <w:sz w:val="18"/>
      <w:szCs w:val="18"/>
      <w:lang w:val="zh-CN"/>
    </w:rPr>
  </w:style>
  <w:style w:type="paragraph" w:styleId="24">
    <w:name w:val="footer"/>
    <w:basedOn w:val="1"/>
    <w:link w:val="53"/>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2"/>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1"/>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page number"/>
    <w:basedOn w:val="40"/>
    <w:qFormat/>
    <w:uiPriority w:val="0"/>
  </w:style>
  <w:style w:type="character" w:styleId="42">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3">
    <w:name w:val="Emphasis"/>
    <w:qFormat/>
    <w:uiPriority w:val="0"/>
    <w:rPr>
      <w:i/>
      <w:iCs/>
    </w:rPr>
  </w:style>
  <w:style w:type="character" w:styleId="44">
    <w:name w:val="Hyperlink"/>
    <w:qFormat/>
    <w:uiPriority w:val="99"/>
    <w:rPr>
      <w:color w:val="0000FF"/>
      <w:u w:val="single"/>
    </w:rPr>
  </w:style>
  <w:style w:type="character" w:styleId="45">
    <w:name w:val="annotation reference"/>
    <w:qFormat/>
    <w:uiPriority w:val="0"/>
    <w:rPr>
      <w:sz w:val="21"/>
      <w:szCs w:val="21"/>
    </w:rPr>
  </w:style>
  <w:style w:type="character" w:styleId="46">
    <w:name w:val="footnote reference"/>
    <w:semiHidden/>
    <w:qFormat/>
    <w:uiPriority w:val="0"/>
    <w:rPr>
      <w:rFonts w:eastAsia="嬋体"/>
      <w:sz w:val="24"/>
      <w:szCs w:val="24"/>
      <w:vertAlign w:val="superscript"/>
      <w:lang w:val="en-US" w:eastAsia="en-US" w:bidi="ar-SA"/>
    </w:rPr>
  </w:style>
  <w:style w:type="character" w:customStyle="1" w:styleId="47">
    <w:name w:val="标题 3 字符"/>
    <w:link w:val="4"/>
    <w:qFormat/>
    <w:uiPriority w:val="0"/>
    <w:rPr>
      <w:rFonts w:eastAsia="黑体"/>
      <w:kern w:val="2"/>
      <w:sz w:val="24"/>
      <w:szCs w:val="32"/>
    </w:rPr>
  </w:style>
  <w:style w:type="character" w:customStyle="1" w:styleId="48">
    <w:name w:val="标题 4 字符"/>
    <w:link w:val="5"/>
    <w:qFormat/>
    <w:uiPriority w:val="0"/>
    <w:rPr>
      <w:b/>
      <w:bCs/>
      <w:kern w:val="2"/>
      <w:sz w:val="24"/>
      <w:szCs w:val="28"/>
    </w:rPr>
  </w:style>
  <w:style w:type="paragraph" w:customStyle="1" w:styleId="49">
    <w:name w:val="标题2"/>
    <w:basedOn w:val="3"/>
    <w:qFormat/>
    <w:uiPriority w:val="0"/>
    <w:rPr>
      <w:bCs w:val="0"/>
    </w:rPr>
  </w:style>
  <w:style w:type="paragraph" w:customStyle="1" w:styleId="50">
    <w:name w:val="标题3"/>
    <w:basedOn w:val="4"/>
    <w:next w:val="5"/>
    <w:qFormat/>
    <w:uiPriority w:val="0"/>
  </w:style>
  <w:style w:type="paragraph" w:customStyle="1" w:styleId="51">
    <w:name w:val="表格"/>
    <w:basedOn w:val="1"/>
    <w:qFormat/>
    <w:uiPriority w:val="0"/>
    <w:pPr>
      <w:jc w:val="center"/>
    </w:pPr>
  </w:style>
  <w:style w:type="character" w:customStyle="1" w:styleId="52">
    <w:name w:val="页眉 字符"/>
    <w:link w:val="25"/>
    <w:qFormat/>
    <w:uiPriority w:val="99"/>
    <w:rPr>
      <w:rFonts w:eastAsia="宋体"/>
      <w:kern w:val="2"/>
      <w:sz w:val="18"/>
      <w:szCs w:val="18"/>
      <w:lang w:val="en-US" w:eastAsia="zh-CN" w:bidi="ar-SA"/>
    </w:rPr>
  </w:style>
  <w:style w:type="character" w:customStyle="1" w:styleId="53">
    <w:name w:val="页脚 字符"/>
    <w:link w:val="24"/>
    <w:qFormat/>
    <w:uiPriority w:val="0"/>
    <w:rPr>
      <w:rFonts w:eastAsia="宋体"/>
      <w:kern w:val="2"/>
      <w:sz w:val="18"/>
      <w:szCs w:val="18"/>
      <w:lang w:val="en-US" w:eastAsia="zh-CN" w:bidi="ar-SA"/>
    </w:rPr>
  </w:style>
  <w:style w:type="paragraph" w:customStyle="1" w:styleId="54">
    <w:name w:val="SPIE reference listing"/>
    <w:basedOn w:val="1"/>
    <w:qFormat/>
    <w:uiPriority w:val="0"/>
    <w:pPr>
      <w:widowControl/>
    </w:pPr>
    <w:rPr>
      <w:kern w:val="0"/>
      <w:sz w:val="20"/>
      <w:szCs w:val="20"/>
      <w:lang w:eastAsia="en-US"/>
    </w:rPr>
  </w:style>
  <w:style w:type="paragraph" w:customStyle="1" w:styleId="55">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6">
    <w:name w:val="word"/>
    <w:basedOn w:val="40"/>
    <w:qFormat/>
    <w:uiPriority w:val="0"/>
  </w:style>
  <w:style w:type="character" w:customStyle="1" w:styleId="57">
    <w:name w:val="trans"/>
    <w:basedOn w:val="40"/>
    <w:qFormat/>
    <w:uiPriority w:val="0"/>
  </w:style>
  <w:style w:type="character" w:customStyle="1" w:styleId="58">
    <w:name w:val="批注框文本 字符"/>
    <w:link w:val="23"/>
    <w:qFormat/>
    <w:uiPriority w:val="0"/>
    <w:rPr>
      <w:rFonts w:eastAsia="宋体"/>
      <w:kern w:val="2"/>
      <w:sz w:val="18"/>
      <w:szCs w:val="18"/>
      <w:lang w:val="zh-CN" w:eastAsia="zh-CN" w:bidi="ar-SA"/>
    </w:rPr>
  </w:style>
  <w:style w:type="paragraph" w:customStyle="1" w:styleId="59">
    <w:name w:val="Char1 Char Char Char"/>
    <w:basedOn w:val="1"/>
    <w:qFormat/>
    <w:uiPriority w:val="0"/>
    <w:rPr>
      <w:szCs w:val="20"/>
    </w:rPr>
  </w:style>
  <w:style w:type="paragraph" w:customStyle="1" w:styleId="60">
    <w:name w:val="中等深浅网格 1 - 强调文字颜色 21"/>
    <w:basedOn w:val="1"/>
    <w:qFormat/>
    <w:uiPriority w:val="0"/>
    <w:pPr>
      <w:ind w:firstLine="420" w:firstLineChars="200"/>
    </w:pPr>
    <w:rPr>
      <w:szCs w:val="22"/>
    </w:rPr>
  </w:style>
  <w:style w:type="paragraph" w:customStyle="1" w:styleId="61">
    <w:name w:val="样式1"/>
    <w:basedOn w:val="5"/>
    <w:qFormat/>
    <w:uiPriority w:val="0"/>
    <w:pPr>
      <w:keepNext w:val="0"/>
      <w:keepLines w:val="0"/>
      <w:spacing w:before="100" w:line="300" w:lineRule="auto"/>
    </w:pPr>
    <w:rPr>
      <w:b w:val="0"/>
      <w:lang w:val="zh-CN"/>
    </w:rPr>
  </w:style>
  <w:style w:type="paragraph" w:customStyle="1" w:styleId="62">
    <w:name w:val="样式4"/>
    <w:basedOn w:val="5"/>
    <w:qFormat/>
    <w:uiPriority w:val="0"/>
    <w:pPr>
      <w:keepNext w:val="0"/>
      <w:keepLines w:val="0"/>
      <w:spacing w:before="100" w:line="377" w:lineRule="auto"/>
    </w:pPr>
    <w:rPr>
      <w:b w:val="0"/>
      <w:szCs w:val="24"/>
      <w:lang w:val="zh-CN"/>
    </w:rPr>
  </w:style>
  <w:style w:type="paragraph" w:customStyle="1" w:styleId="63">
    <w:name w:val="样式2"/>
    <w:basedOn w:val="5"/>
    <w:qFormat/>
    <w:uiPriority w:val="0"/>
    <w:pPr>
      <w:keepNext w:val="0"/>
      <w:keepLines w:val="0"/>
      <w:spacing w:before="100" w:line="377" w:lineRule="auto"/>
    </w:pPr>
    <w:rPr>
      <w:b w:val="0"/>
      <w:szCs w:val="24"/>
      <w:lang w:val="zh-CN"/>
    </w:rPr>
  </w:style>
  <w:style w:type="character" w:customStyle="1" w:styleId="64">
    <w:name w:val="apple-style-span"/>
    <w:basedOn w:val="40"/>
    <w:qFormat/>
    <w:uiPriority w:val="0"/>
  </w:style>
  <w:style w:type="character" w:customStyle="1" w:styleId="65">
    <w:name w:val="apple-converted-space"/>
    <w:basedOn w:val="40"/>
    <w:qFormat/>
    <w:uiPriority w:val="0"/>
  </w:style>
  <w:style w:type="paragraph" w:customStyle="1" w:styleId="66">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7">
    <w:name w:val="标题 4+"/>
    <w:basedOn w:val="1"/>
    <w:link w:val="68"/>
    <w:qFormat/>
    <w:uiPriority w:val="0"/>
    <w:rPr>
      <w:b/>
    </w:rPr>
  </w:style>
  <w:style w:type="character" w:customStyle="1" w:styleId="68">
    <w:name w:val="标题 4+ Char"/>
    <w:link w:val="67"/>
    <w:qFormat/>
    <w:uiPriority w:val="0"/>
    <w:rPr>
      <w:rFonts w:eastAsia="宋体"/>
      <w:b/>
      <w:kern w:val="2"/>
      <w:sz w:val="24"/>
      <w:szCs w:val="24"/>
      <w:lang w:val="en-US" w:eastAsia="zh-CN" w:bidi="ar-SA"/>
    </w:rPr>
  </w:style>
  <w:style w:type="paragraph" w:customStyle="1" w:styleId="69">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0">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1">
    <w:name w:val="author"/>
    <w:qFormat/>
    <w:uiPriority w:val="0"/>
  </w:style>
  <w:style w:type="character" w:customStyle="1" w:styleId="72">
    <w:name w:val="pubyear"/>
    <w:qFormat/>
    <w:uiPriority w:val="0"/>
  </w:style>
  <w:style w:type="character" w:customStyle="1" w:styleId="73">
    <w:name w:val="chaptertitle"/>
    <w:qFormat/>
    <w:uiPriority w:val="0"/>
  </w:style>
  <w:style w:type="character" w:customStyle="1" w:styleId="74">
    <w:name w:val="editor"/>
    <w:qFormat/>
    <w:uiPriority w:val="0"/>
  </w:style>
  <w:style w:type="character" w:customStyle="1" w:styleId="75">
    <w:name w:val="booktitle"/>
    <w:qFormat/>
    <w:uiPriority w:val="0"/>
  </w:style>
  <w:style w:type="character" w:customStyle="1" w:styleId="76">
    <w:name w:val="edition"/>
    <w:qFormat/>
    <w:uiPriority w:val="0"/>
  </w:style>
  <w:style w:type="character" w:customStyle="1" w:styleId="77">
    <w:name w:val="publisherlocation"/>
    <w:qFormat/>
    <w:uiPriority w:val="0"/>
  </w:style>
  <w:style w:type="paragraph" w:customStyle="1" w:styleId="78">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79">
    <w:name w:val="description"/>
    <w:qFormat/>
    <w:uiPriority w:val="0"/>
  </w:style>
  <w:style w:type="character" w:customStyle="1" w:styleId="80">
    <w:name w:val="批注文字 字符"/>
    <w:link w:val="15"/>
    <w:qFormat/>
    <w:uiPriority w:val="0"/>
    <w:rPr>
      <w:rFonts w:eastAsia="宋体"/>
      <w:kern w:val="2"/>
      <w:sz w:val="21"/>
      <w:szCs w:val="24"/>
      <w:lang w:val="zh-CN" w:eastAsia="zh-CN" w:bidi="ar-SA"/>
    </w:rPr>
  </w:style>
  <w:style w:type="character" w:customStyle="1" w:styleId="81">
    <w:name w:val="批注主题 字符"/>
    <w:link w:val="35"/>
    <w:qFormat/>
    <w:uiPriority w:val="0"/>
    <w:rPr>
      <w:rFonts w:eastAsia="宋体"/>
      <w:b/>
      <w:bCs/>
      <w:kern w:val="2"/>
      <w:sz w:val="21"/>
      <w:szCs w:val="24"/>
      <w:lang w:val="zh-CN" w:eastAsia="zh-CN" w:bidi="ar-SA"/>
    </w:rPr>
  </w:style>
  <w:style w:type="paragraph" w:styleId="82">
    <w:name w:val="List Paragraph"/>
    <w:basedOn w:val="1"/>
    <w:qFormat/>
    <w:uiPriority w:val="34"/>
    <w:pPr>
      <w:ind w:firstLine="420" w:firstLineChars="200"/>
    </w:pPr>
  </w:style>
  <w:style w:type="character" w:customStyle="1" w:styleId="83">
    <w:name w:val="标题 2 字符"/>
    <w:basedOn w:val="40"/>
    <w:link w:val="3"/>
    <w:qFormat/>
    <w:uiPriority w:val="0"/>
    <w:rPr>
      <w:rFonts w:eastAsia="黑体"/>
      <w:bCs/>
      <w:kern w:val="2"/>
      <w:sz w:val="28"/>
      <w:szCs w:val="32"/>
    </w:rPr>
  </w:style>
  <w:style w:type="character" w:customStyle="1" w:styleId="84">
    <w:name w:val="body31"/>
    <w:basedOn w:val="40"/>
    <w:qFormat/>
    <w:uiPriority w:val="0"/>
    <w:rPr>
      <w:rFonts w:hint="default" w:ascii="Verdana" w:hAnsi="Verdana"/>
      <w:color w:val="000000"/>
      <w:sz w:val="13"/>
      <w:szCs w:val="13"/>
    </w:rPr>
  </w:style>
  <w:style w:type="paragraph" w:customStyle="1" w:styleId="85">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6">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7">
    <w:name w:val="图表样式"/>
    <w:basedOn w:val="1"/>
    <w:link w:val="88"/>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88">
    <w:name w:val="图表样式 字符"/>
    <w:link w:val="87"/>
    <w:qFormat/>
    <w:uiPriority w:val="0"/>
    <w:rPr>
      <w:rFonts w:cs="宋体"/>
      <w:kern w:val="2"/>
      <w:sz w:val="21"/>
      <w:szCs w:val="21"/>
      <w:shd w:val="clear" w:color="auto" w:fill="FFFFFF"/>
    </w:rPr>
  </w:style>
  <w:style w:type="character" w:customStyle="1" w:styleId="89">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0">
    <w:name w:val="标题 7 字符"/>
    <w:basedOn w:val="40"/>
    <w:link w:val="8"/>
    <w:semiHidden/>
    <w:qFormat/>
    <w:uiPriority w:val="0"/>
    <w:rPr>
      <w:b/>
      <w:bCs/>
      <w:kern w:val="2"/>
      <w:sz w:val="24"/>
      <w:szCs w:val="24"/>
    </w:rPr>
  </w:style>
  <w:style w:type="character" w:customStyle="1" w:styleId="91">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2">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3">
    <w:name w:val="未处理的提及1"/>
    <w:basedOn w:val="40"/>
    <w:semiHidden/>
    <w:unhideWhenUsed/>
    <w:qFormat/>
    <w:uiPriority w:val="99"/>
    <w:rPr>
      <w:color w:val="605E5C"/>
      <w:shd w:val="clear" w:color="auto" w:fill="E1DFDD"/>
    </w:rPr>
  </w:style>
  <w:style w:type="character" w:styleId="94">
    <w:name w:val="Placeholder Text"/>
    <w:basedOn w:val="40"/>
    <w:semiHidden/>
    <w:qFormat/>
    <w:uiPriority w:val="99"/>
    <w:rPr>
      <w:color w:val="808080"/>
    </w:rPr>
  </w:style>
  <w:style w:type="character" w:customStyle="1" w:styleId="95">
    <w:name w:val="MTEquationSection"/>
    <w:basedOn w:val="40"/>
    <w:qFormat/>
    <w:uiPriority w:val="0"/>
    <w:rPr>
      <w:b/>
      <w:bCs/>
      <w:vanish/>
      <w:color w:val="FF0000"/>
    </w:rPr>
  </w:style>
  <w:style w:type="paragraph" w:customStyle="1" w:styleId="96">
    <w:name w:val="MTDisplayEquation"/>
    <w:basedOn w:val="1"/>
    <w:next w:val="1"/>
    <w:link w:val="97"/>
    <w:qFormat/>
    <w:uiPriority w:val="0"/>
    <w:pPr>
      <w:tabs>
        <w:tab w:val="center" w:pos="4480"/>
        <w:tab w:val="right" w:pos="8960"/>
      </w:tabs>
      <w:ind w:firstLine="480" w:firstLineChars="200"/>
      <w:jc w:val="center"/>
    </w:pPr>
  </w:style>
  <w:style w:type="character" w:customStyle="1" w:styleId="97">
    <w:name w:val="MTDisplayEquation 字符"/>
    <w:basedOn w:val="40"/>
    <w:link w:val="96"/>
    <w:qFormat/>
    <w:uiPriority w:val="0"/>
    <w:rPr>
      <w:kern w:val="2"/>
      <w:sz w:val="24"/>
      <w:szCs w:val="24"/>
    </w:rPr>
  </w:style>
  <w:style w:type="character" w:customStyle="1" w:styleId="98">
    <w:name w:val="b_regtxt"/>
    <w:basedOn w:val="40"/>
    <w:qFormat/>
    <w:uiPriority w:val="0"/>
  </w:style>
  <w:style w:type="character" w:customStyle="1" w:styleId="99">
    <w:name w:val="q4iawc"/>
    <w:basedOn w:val="40"/>
    <w:qFormat/>
    <w:uiPriority w:val="0"/>
  </w:style>
  <w:style w:type="paragraph" w:customStyle="1" w:styleId="100">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5" Type="http://schemas.microsoft.com/office/2011/relationships/people" Target="people.xml"/><Relationship Id="rId74" Type="http://schemas.openxmlformats.org/officeDocument/2006/relationships/fontTable" Target="fontTable.xml"/><Relationship Id="rId73" Type="http://schemas.openxmlformats.org/officeDocument/2006/relationships/customXml" Target="../customXml/item2.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wmf"/><Relationship Id="rId58" Type="http://schemas.openxmlformats.org/officeDocument/2006/relationships/oleObject" Target="embeddings/oleObject4.bin"/><Relationship Id="rId57" Type="http://schemas.openxmlformats.org/officeDocument/2006/relationships/image" Target="media/image35.wmf"/><Relationship Id="rId56" Type="http://schemas.openxmlformats.org/officeDocument/2006/relationships/oleObject" Target="embeddings/oleObject3.bin"/><Relationship Id="rId55" Type="http://schemas.openxmlformats.org/officeDocument/2006/relationships/image" Target="media/image34.png"/><Relationship Id="rId54" Type="http://schemas.openxmlformats.org/officeDocument/2006/relationships/image" Target="media/image33.wmf"/><Relationship Id="rId53" Type="http://schemas.openxmlformats.org/officeDocument/2006/relationships/oleObject" Target="embeddings/oleObject2.bin"/><Relationship Id="rId52" Type="http://schemas.openxmlformats.org/officeDocument/2006/relationships/image" Target="media/image32.wmf"/><Relationship Id="rId51" Type="http://schemas.openxmlformats.org/officeDocument/2006/relationships/oleObject" Target="embeddings/oleObject1.bin"/><Relationship Id="rId50" Type="http://schemas.openxmlformats.org/officeDocument/2006/relationships/image" Target="media/image31.png"/><Relationship Id="rId5" Type="http://schemas.openxmlformats.org/officeDocument/2006/relationships/footnotes" Target="footnotes.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jpe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jpeg"/><Relationship Id="rId35" Type="http://schemas.openxmlformats.org/officeDocument/2006/relationships/image" Target="media/image16.jpeg"/><Relationship Id="rId34" Type="http://schemas.openxmlformats.org/officeDocument/2006/relationships/image" Target="media/image15.jpeg"/><Relationship Id="rId33" Type="http://schemas.openxmlformats.org/officeDocument/2006/relationships/image" Target="media/image14.jpe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69</Pages>
  <Words>26776</Words>
  <Characters>41172</Characters>
  <Lines>217</Lines>
  <Paragraphs>61</Paragraphs>
  <TotalTime>7</TotalTime>
  <ScaleCrop>false</ScaleCrop>
  <LinksUpToDate>false</LinksUpToDate>
  <CharactersWithSpaces>45717</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2022-10-09T13:18:48Z</dcterms:modified>
  <dc:title>分类号</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2052-11.1.0.12358</vt:lpwstr>
  </property>
  <property fmtid="{D5CDD505-2E9C-101B-9397-08002B2CF9AE}" pid="6" name="ICV">
    <vt:lpwstr>154E5494FEF74592B673A598E7868BAB</vt:lpwstr>
  </property>
</Properties>
</file>