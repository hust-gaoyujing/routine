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44250078"/>
    <w:bookmarkStart w:id="2" w:name="_Toc437362296"/>
    <w:bookmarkStart w:id="3" w:name="_Toc439328357"/>
    <w:bookmarkStart w:id="4" w:name="_Toc437362256"/>
    <w:bookmarkStart w:id="5" w:name="_Toc377235966"/>
    <w:bookmarkStart w:id="6" w:name="_Toc229791430"/>
    <w:bookmarkStart w:id="7" w:name="_Toc229915031"/>
    <w:bookmarkStart w:id="8" w:name="_Toc379915050"/>
    <w:bookmarkEnd w:id="0"/>
    <w:p w14:paraId="3ECB6381" w14:textId="77777777" w:rsidR="00A875D5"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1BB52927" w14:textId="77777777" w:rsidR="00A875D5"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0FF8761E" w14:textId="77777777" w:rsidR="00A875D5" w:rsidRDefault="00A875D5">
      <w:pPr>
        <w:spacing w:line="600" w:lineRule="exact"/>
        <w:rPr>
          <w:b/>
          <w:bCs/>
          <w:color w:val="000000" w:themeColor="text1"/>
          <w:sz w:val="28"/>
        </w:rPr>
      </w:pPr>
    </w:p>
    <w:p w14:paraId="49D8122C" w14:textId="77777777" w:rsidR="00A875D5" w:rsidRDefault="00A875D5">
      <w:pPr>
        <w:jc w:val="center"/>
        <w:rPr>
          <w:rFonts w:eastAsia="华文行楷"/>
          <w:color w:val="000000" w:themeColor="text1"/>
          <w:sz w:val="21"/>
          <w:szCs w:val="21"/>
        </w:rPr>
      </w:pPr>
    </w:p>
    <w:p w14:paraId="013E0172" w14:textId="77777777" w:rsidR="00A875D5" w:rsidRDefault="00000000">
      <w:pPr>
        <w:spacing w:line="240" w:lineRule="auto"/>
        <w:jc w:val="center"/>
        <w:rPr>
          <w:rFonts w:eastAsia="黑体"/>
          <w:color w:val="000000" w:themeColor="text1"/>
          <w:sz w:val="36"/>
        </w:rPr>
      </w:pPr>
      <w:r>
        <w:rPr>
          <w:noProof/>
        </w:rPr>
        <w:drawing>
          <wp:inline distT="0" distB="0" distL="0" distR="0" wp14:anchorId="653C7307" wp14:editId="5B15C6A2">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42CA35A0" w14:textId="77777777" w:rsidR="00A875D5"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62781257" w14:textId="77777777" w:rsidR="00A875D5" w:rsidRDefault="00A875D5">
      <w:pPr>
        <w:ind w:left="74" w:right="74"/>
        <w:jc w:val="center"/>
        <w:rPr>
          <w:b/>
          <w:bCs/>
        </w:rPr>
      </w:pPr>
    </w:p>
    <w:p w14:paraId="33648965" w14:textId="77777777" w:rsidR="00A875D5" w:rsidRDefault="00A875D5">
      <w:pPr>
        <w:ind w:left="74" w:right="74"/>
        <w:jc w:val="center"/>
        <w:rPr>
          <w:b/>
          <w:bCs/>
        </w:rPr>
      </w:pPr>
    </w:p>
    <w:p w14:paraId="32F7AFD9" w14:textId="77777777" w:rsidR="00A875D5" w:rsidRDefault="00000000">
      <w:pPr>
        <w:spacing w:line="288" w:lineRule="auto"/>
        <w:jc w:val="center"/>
        <w:outlineLvl w:val="0"/>
        <w:rPr>
          <w:b/>
          <w:bCs/>
          <w:sz w:val="52"/>
        </w:rPr>
      </w:pPr>
      <w:bookmarkStart w:id="9" w:name="_Toc4923"/>
      <w:r>
        <w:rPr>
          <w:rFonts w:hint="eastAsia"/>
          <w:b/>
          <w:bCs/>
          <w:sz w:val="52"/>
        </w:rPr>
        <w:t>二值虚数神经网络</w:t>
      </w:r>
      <w:r>
        <w:rPr>
          <w:rFonts w:hint="eastAsia"/>
          <w:b/>
          <w:bCs/>
          <w:sz w:val="52"/>
        </w:rPr>
        <w:t>(BCNN)</w:t>
      </w:r>
      <w:r>
        <w:rPr>
          <w:rFonts w:hint="eastAsia"/>
          <w:b/>
          <w:bCs/>
          <w:sz w:val="52"/>
        </w:rPr>
        <w:t>专用加速芯片的研究与设计</w:t>
      </w:r>
      <w:bookmarkEnd w:id="9"/>
    </w:p>
    <w:p w14:paraId="6321EE99" w14:textId="77777777" w:rsidR="00A875D5" w:rsidRDefault="00A875D5">
      <w:pPr>
        <w:spacing w:line="240" w:lineRule="exact"/>
        <w:ind w:firstLineChars="100" w:firstLine="360"/>
        <w:jc w:val="left"/>
        <w:rPr>
          <w:rFonts w:eastAsia="黑体"/>
          <w:sz w:val="36"/>
        </w:rPr>
      </w:pPr>
    </w:p>
    <w:p w14:paraId="27CB4A76" w14:textId="77777777" w:rsidR="00A875D5" w:rsidRDefault="00A875D5">
      <w:pPr>
        <w:spacing w:line="240" w:lineRule="exact"/>
        <w:ind w:firstLineChars="100" w:firstLine="360"/>
        <w:jc w:val="left"/>
        <w:rPr>
          <w:rFonts w:eastAsia="黑体"/>
          <w:sz w:val="36"/>
        </w:rPr>
      </w:pPr>
    </w:p>
    <w:p w14:paraId="3CF45367" w14:textId="77777777" w:rsidR="00A875D5" w:rsidRDefault="00A875D5">
      <w:pPr>
        <w:spacing w:line="240" w:lineRule="exact"/>
        <w:ind w:firstLineChars="100" w:firstLine="360"/>
        <w:jc w:val="left"/>
        <w:rPr>
          <w:rFonts w:eastAsia="黑体"/>
          <w:sz w:val="36"/>
        </w:rPr>
      </w:pPr>
    </w:p>
    <w:p w14:paraId="04307BA6" w14:textId="77777777" w:rsidR="00A875D5" w:rsidRDefault="00A875D5">
      <w:pPr>
        <w:spacing w:line="240" w:lineRule="exact"/>
        <w:jc w:val="left"/>
        <w:rPr>
          <w:rFonts w:eastAsia="黑体"/>
          <w:sz w:val="36"/>
        </w:rPr>
      </w:pPr>
    </w:p>
    <w:p w14:paraId="530451FD" w14:textId="77777777" w:rsidR="00A875D5" w:rsidRDefault="00A875D5">
      <w:pPr>
        <w:spacing w:line="240" w:lineRule="exact"/>
        <w:ind w:firstLineChars="100" w:firstLine="360"/>
        <w:jc w:val="left"/>
        <w:rPr>
          <w:rFonts w:eastAsia="黑体"/>
          <w:sz w:val="36"/>
        </w:rPr>
      </w:pPr>
    </w:p>
    <w:p w14:paraId="67CA4A13" w14:textId="77777777" w:rsidR="00A875D5" w:rsidRDefault="00A875D5">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A875D5" w14:paraId="7D43BD29" w14:textId="77777777">
        <w:trPr>
          <w:trHeight w:val="737"/>
          <w:jc w:val="center"/>
        </w:trPr>
        <w:tc>
          <w:tcPr>
            <w:tcW w:w="0" w:type="auto"/>
          </w:tcPr>
          <w:p w14:paraId="56889BB5" w14:textId="77777777" w:rsidR="00A875D5" w:rsidRDefault="00000000">
            <w:pPr>
              <w:jc w:val="distribute"/>
              <w:rPr>
                <w:b/>
                <w:bCs/>
                <w:sz w:val="30"/>
              </w:rPr>
            </w:pPr>
            <w:r>
              <w:rPr>
                <w:rFonts w:hint="eastAsia"/>
                <w:b/>
                <w:bCs/>
                <w:sz w:val="30"/>
              </w:rPr>
              <w:t>学位申请人</w:t>
            </w:r>
          </w:p>
        </w:tc>
        <w:tc>
          <w:tcPr>
            <w:tcW w:w="0" w:type="auto"/>
          </w:tcPr>
          <w:p w14:paraId="51CA62AB" w14:textId="77777777" w:rsidR="00A875D5" w:rsidRDefault="00000000">
            <w:pPr>
              <w:jc w:val="left"/>
              <w:rPr>
                <w:b/>
                <w:bCs/>
                <w:sz w:val="30"/>
              </w:rPr>
            </w:pPr>
            <w:r>
              <w:rPr>
                <w:rFonts w:hint="eastAsia"/>
                <w:b/>
                <w:bCs/>
                <w:sz w:val="30"/>
              </w:rPr>
              <w:t>：</w:t>
            </w:r>
          </w:p>
        </w:tc>
        <w:tc>
          <w:tcPr>
            <w:tcW w:w="0" w:type="auto"/>
          </w:tcPr>
          <w:p w14:paraId="5C3813E2" w14:textId="77777777" w:rsidR="00A875D5" w:rsidRDefault="00A875D5">
            <w:pPr>
              <w:jc w:val="left"/>
              <w:rPr>
                <w:b/>
                <w:bCs/>
                <w:sz w:val="30"/>
              </w:rPr>
            </w:pPr>
          </w:p>
        </w:tc>
        <w:tc>
          <w:tcPr>
            <w:tcW w:w="0" w:type="auto"/>
          </w:tcPr>
          <w:p w14:paraId="6E5FB62A" w14:textId="77777777" w:rsidR="00A875D5" w:rsidRDefault="00000000">
            <w:pPr>
              <w:jc w:val="left"/>
              <w:rPr>
                <w:b/>
                <w:bCs/>
                <w:sz w:val="30"/>
              </w:rPr>
            </w:pPr>
            <w:proofErr w:type="gramStart"/>
            <w:r>
              <w:rPr>
                <w:rFonts w:hint="eastAsia"/>
                <w:b/>
                <w:bCs/>
                <w:sz w:val="30"/>
              </w:rPr>
              <w:t>高余敬</w:t>
            </w:r>
            <w:proofErr w:type="gramEnd"/>
          </w:p>
        </w:tc>
        <w:tc>
          <w:tcPr>
            <w:tcW w:w="0" w:type="auto"/>
          </w:tcPr>
          <w:p w14:paraId="68DC6D21" w14:textId="77777777" w:rsidR="00A875D5" w:rsidRDefault="00A875D5">
            <w:pPr>
              <w:rPr>
                <w:b/>
                <w:bCs/>
                <w:sz w:val="30"/>
              </w:rPr>
            </w:pPr>
          </w:p>
        </w:tc>
        <w:tc>
          <w:tcPr>
            <w:tcW w:w="0" w:type="auto"/>
          </w:tcPr>
          <w:p w14:paraId="6B537F33" w14:textId="77777777" w:rsidR="00A875D5" w:rsidRDefault="00A875D5">
            <w:pPr>
              <w:rPr>
                <w:b/>
                <w:sz w:val="30"/>
              </w:rPr>
            </w:pPr>
          </w:p>
        </w:tc>
      </w:tr>
      <w:tr w:rsidR="00A875D5" w14:paraId="428FC9CE" w14:textId="77777777">
        <w:trPr>
          <w:trHeight w:val="737"/>
          <w:jc w:val="center"/>
        </w:trPr>
        <w:tc>
          <w:tcPr>
            <w:tcW w:w="0" w:type="auto"/>
          </w:tcPr>
          <w:p w14:paraId="2ABCD4FE" w14:textId="77777777" w:rsidR="00A875D5" w:rsidRDefault="00000000">
            <w:pPr>
              <w:jc w:val="distribute"/>
              <w:rPr>
                <w:b/>
                <w:bCs/>
                <w:sz w:val="30"/>
              </w:rPr>
            </w:pPr>
            <w:r>
              <w:rPr>
                <w:rFonts w:hint="eastAsia"/>
                <w:b/>
                <w:bCs/>
                <w:sz w:val="30"/>
              </w:rPr>
              <w:t>学科专业</w:t>
            </w:r>
          </w:p>
        </w:tc>
        <w:tc>
          <w:tcPr>
            <w:tcW w:w="0" w:type="auto"/>
          </w:tcPr>
          <w:p w14:paraId="2943DAEF" w14:textId="77777777" w:rsidR="00A875D5" w:rsidRDefault="00000000">
            <w:pPr>
              <w:jc w:val="left"/>
              <w:rPr>
                <w:b/>
                <w:bCs/>
                <w:sz w:val="30"/>
              </w:rPr>
            </w:pPr>
            <w:r>
              <w:rPr>
                <w:rFonts w:hint="eastAsia"/>
                <w:b/>
                <w:bCs/>
                <w:sz w:val="30"/>
              </w:rPr>
              <w:t>：</w:t>
            </w:r>
          </w:p>
        </w:tc>
        <w:tc>
          <w:tcPr>
            <w:tcW w:w="0" w:type="auto"/>
          </w:tcPr>
          <w:p w14:paraId="2B32C151" w14:textId="77777777" w:rsidR="00A875D5" w:rsidRDefault="00A875D5">
            <w:pPr>
              <w:jc w:val="left"/>
              <w:rPr>
                <w:b/>
                <w:sz w:val="30"/>
              </w:rPr>
            </w:pPr>
          </w:p>
        </w:tc>
        <w:tc>
          <w:tcPr>
            <w:tcW w:w="0" w:type="auto"/>
          </w:tcPr>
          <w:p w14:paraId="552F06A2" w14:textId="77777777" w:rsidR="00A875D5" w:rsidRDefault="00000000">
            <w:pPr>
              <w:jc w:val="left"/>
              <w:rPr>
                <w:b/>
                <w:bCs/>
                <w:sz w:val="30"/>
              </w:rPr>
            </w:pPr>
            <w:r>
              <w:rPr>
                <w:rFonts w:hint="eastAsia"/>
                <w:b/>
                <w:bCs/>
                <w:sz w:val="30"/>
              </w:rPr>
              <w:t>电子信息</w:t>
            </w:r>
          </w:p>
        </w:tc>
        <w:tc>
          <w:tcPr>
            <w:tcW w:w="0" w:type="auto"/>
          </w:tcPr>
          <w:p w14:paraId="081E5643" w14:textId="77777777" w:rsidR="00A875D5" w:rsidRDefault="00A875D5">
            <w:pPr>
              <w:rPr>
                <w:b/>
                <w:bCs/>
                <w:sz w:val="30"/>
              </w:rPr>
            </w:pPr>
          </w:p>
        </w:tc>
        <w:tc>
          <w:tcPr>
            <w:tcW w:w="0" w:type="auto"/>
          </w:tcPr>
          <w:p w14:paraId="0EE000EA" w14:textId="77777777" w:rsidR="00A875D5" w:rsidRDefault="00A875D5">
            <w:pPr>
              <w:rPr>
                <w:b/>
                <w:sz w:val="30"/>
              </w:rPr>
            </w:pPr>
          </w:p>
        </w:tc>
      </w:tr>
      <w:tr w:rsidR="00A875D5" w14:paraId="18B6851F" w14:textId="77777777">
        <w:trPr>
          <w:trHeight w:val="737"/>
          <w:jc w:val="center"/>
        </w:trPr>
        <w:tc>
          <w:tcPr>
            <w:tcW w:w="0" w:type="auto"/>
          </w:tcPr>
          <w:p w14:paraId="213DB18A" w14:textId="77777777" w:rsidR="00A875D5" w:rsidRDefault="00000000">
            <w:pPr>
              <w:jc w:val="distribute"/>
              <w:rPr>
                <w:b/>
                <w:bCs/>
                <w:sz w:val="30"/>
              </w:rPr>
            </w:pPr>
            <w:r>
              <w:rPr>
                <w:rFonts w:hint="eastAsia"/>
                <w:b/>
                <w:bCs/>
                <w:sz w:val="30"/>
              </w:rPr>
              <w:t>指导教师</w:t>
            </w:r>
          </w:p>
        </w:tc>
        <w:tc>
          <w:tcPr>
            <w:tcW w:w="0" w:type="auto"/>
          </w:tcPr>
          <w:p w14:paraId="56D0BC78" w14:textId="77777777" w:rsidR="00A875D5" w:rsidRDefault="00000000">
            <w:pPr>
              <w:jc w:val="left"/>
              <w:rPr>
                <w:b/>
                <w:bCs/>
                <w:sz w:val="30"/>
              </w:rPr>
            </w:pPr>
            <w:r>
              <w:rPr>
                <w:rFonts w:hint="eastAsia"/>
                <w:b/>
                <w:bCs/>
                <w:sz w:val="30"/>
              </w:rPr>
              <w:t>：</w:t>
            </w:r>
          </w:p>
        </w:tc>
        <w:tc>
          <w:tcPr>
            <w:tcW w:w="0" w:type="auto"/>
          </w:tcPr>
          <w:p w14:paraId="20DB306C" w14:textId="77777777" w:rsidR="00A875D5" w:rsidRDefault="00A875D5">
            <w:pPr>
              <w:jc w:val="left"/>
              <w:rPr>
                <w:b/>
                <w:bCs/>
                <w:sz w:val="30"/>
              </w:rPr>
            </w:pPr>
          </w:p>
        </w:tc>
        <w:tc>
          <w:tcPr>
            <w:tcW w:w="0" w:type="auto"/>
          </w:tcPr>
          <w:p w14:paraId="13DD5722" w14:textId="77777777" w:rsidR="00A875D5"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2D647A29" w14:textId="77777777" w:rsidR="00A875D5" w:rsidRDefault="00A875D5">
            <w:pPr>
              <w:rPr>
                <w:b/>
                <w:bCs/>
                <w:sz w:val="30"/>
              </w:rPr>
            </w:pPr>
          </w:p>
        </w:tc>
        <w:tc>
          <w:tcPr>
            <w:tcW w:w="0" w:type="auto"/>
          </w:tcPr>
          <w:p w14:paraId="02AF4353" w14:textId="77777777" w:rsidR="00A875D5" w:rsidRDefault="00A875D5">
            <w:pPr>
              <w:rPr>
                <w:b/>
                <w:bCs/>
                <w:sz w:val="30"/>
              </w:rPr>
            </w:pPr>
          </w:p>
        </w:tc>
      </w:tr>
      <w:tr w:rsidR="00A875D5" w14:paraId="2974B920" w14:textId="77777777">
        <w:trPr>
          <w:trHeight w:val="737"/>
          <w:jc w:val="center"/>
        </w:trPr>
        <w:tc>
          <w:tcPr>
            <w:tcW w:w="0" w:type="auto"/>
          </w:tcPr>
          <w:p w14:paraId="2D1DB20F" w14:textId="77777777" w:rsidR="00A875D5" w:rsidRDefault="00000000">
            <w:pPr>
              <w:jc w:val="distribute"/>
              <w:rPr>
                <w:b/>
                <w:bCs/>
                <w:sz w:val="30"/>
              </w:rPr>
            </w:pPr>
            <w:r>
              <w:rPr>
                <w:rFonts w:hint="eastAsia"/>
                <w:b/>
                <w:bCs/>
                <w:sz w:val="30"/>
              </w:rPr>
              <w:t>答辩日期</w:t>
            </w:r>
          </w:p>
        </w:tc>
        <w:tc>
          <w:tcPr>
            <w:tcW w:w="0" w:type="auto"/>
          </w:tcPr>
          <w:p w14:paraId="6744B1FA" w14:textId="77777777" w:rsidR="00A875D5" w:rsidRDefault="00000000">
            <w:pPr>
              <w:rPr>
                <w:b/>
                <w:sz w:val="30"/>
                <w:szCs w:val="28"/>
                <w:lang w:val="en-GB"/>
              </w:rPr>
            </w:pPr>
            <w:r>
              <w:rPr>
                <w:rFonts w:hint="eastAsia"/>
                <w:b/>
                <w:sz w:val="30"/>
                <w:szCs w:val="28"/>
                <w:lang w:val="en-GB"/>
              </w:rPr>
              <w:t>：</w:t>
            </w:r>
          </w:p>
        </w:tc>
        <w:tc>
          <w:tcPr>
            <w:tcW w:w="0" w:type="auto"/>
          </w:tcPr>
          <w:p w14:paraId="516CBD6E" w14:textId="77777777" w:rsidR="00A875D5" w:rsidRDefault="00A875D5">
            <w:pPr>
              <w:jc w:val="center"/>
              <w:rPr>
                <w:b/>
                <w:bCs/>
                <w:sz w:val="30"/>
              </w:rPr>
            </w:pPr>
          </w:p>
        </w:tc>
        <w:tc>
          <w:tcPr>
            <w:tcW w:w="0" w:type="auto"/>
          </w:tcPr>
          <w:p w14:paraId="53ABF73B" w14:textId="77777777" w:rsidR="00A875D5"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07387D36" w14:textId="77777777" w:rsidR="00A875D5" w:rsidRDefault="00A875D5">
            <w:pPr>
              <w:rPr>
                <w:b/>
                <w:sz w:val="30"/>
                <w:szCs w:val="28"/>
                <w:lang w:val="en-GB"/>
              </w:rPr>
            </w:pPr>
          </w:p>
        </w:tc>
        <w:tc>
          <w:tcPr>
            <w:tcW w:w="0" w:type="auto"/>
          </w:tcPr>
          <w:p w14:paraId="1D282DE0" w14:textId="77777777" w:rsidR="00A875D5" w:rsidRDefault="00A875D5">
            <w:pPr>
              <w:jc w:val="center"/>
              <w:rPr>
                <w:b/>
                <w:bCs/>
                <w:sz w:val="30"/>
              </w:rPr>
            </w:pPr>
          </w:p>
        </w:tc>
      </w:tr>
    </w:tbl>
    <w:p w14:paraId="7DEED6CA" w14:textId="77777777" w:rsidR="00A875D5" w:rsidRDefault="00000000">
      <w:pPr>
        <w:widowControl/>
        <w:spacing w:line="240" w:lineRule="auto"/>
        <w:jc w:val="left"/>
        <w:rPr>
          <w:b/>
          <w:bCs/>
          <w:sz w:val="30"/>
          <w:szCs w:val="30"/>
        </w:rPr>
      </w:pPr>
      <w:bookmarkStart w:id="10" w:name="_Toc444265028"/>
      <w:bookmarkStart w:id="11" w:name="_Toc44096299"/>
      <w:bookmarkStart w:id="12" w:name="_Toc57189218"/>
      <w:bookmarkStart w:id="13" w:name="_Toc46962370"/>
      <w:bookmarkStart w:id="14" w:name="_Toc44853111"/>
      <w:bookmarkStart w:id="15" w:name="_Toc45060427"/>
      <w:bookmarkStart w:id="16" w:name="_Toc47372390"/>
      <w:bookmarkStart w:id="17" w:name="_Toc44175098"/>
      <w:bookmarkStart w:id="18" w:name="_Toc45060582"/>
      <w:bookmarkStart w:id="19" w:name="_Toc47005419"/>
      <w:bookmarkStart w:id="20" w:name="_Toc46962947"/>
      <w:r>
        <w:rPr>
          <w:b/>
          <w:bCs/>
          <w:sz w:val="30"/>
          <w:szCs w:val="30"/>
        </w:rPr>
        <w:lastRenderedPageBreak/>
        <w:br w:type="page"/>
      </w:r>
    </w:p>
    <w:p w14:paraId="4EB2FF3D" w14:textId="77777777" w:rsidR="00A875D5" w:rsidRDefault="00000000">
      <w:pPr>
        <w:jc w:val="center"/>
        <w:outlineLvl w:val="0"/>
        <w:rPr>
          <w:b/>
          <w:bCs/>
          <w:sz w:val="30"/>
          <w:szCs w:val="30"/>
        </w:rPr>
      </w:pPr>
      <w:bookmarkStart w:id="21" w:name="_Toc89981293"/>
      <w:bookmarkStart w:id="22" w:name="_Toc89829605"/>
      <w:bookmarkStart w:id="23" w:name="_Toc11119"/>
      <w:bookmarkStart w:id="24" w:name="_Toc88743113"/>
      <w:bookmarkStart w:id="25" w:name="_Toc88758923"/>
      <w:bookmarkStart w:id="26" w:name="_Toc57978727"/>
      <w:bookmarkStart w:id="27" w:name="_Toc89975359"/>
      <w:bookmarkStart w:id="28" w:name="_Toc89975119"/>
      <w:bookmarkStart w:id="29" w:name="_Toc89174325"/>
      <w:bookmarkStart w:id="30" w:name="_Toc89960271"/>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3F6AABD" w14:textId="77777777" w:rsidR="00A875D5" w:rsidRDefault="00000000">
      <w:pPr>
        <w:jc w:val="center"/>
        <w:outlineLvl w:val="0"/>
        <w:rPr>
          <w:b/>
          <w:bCs/>
          <w:sz w:val="30"/>
          <w:szCs w:val="30"/>
        </w:rPr>
      </w:pPr>
      <w:bookmarkStart w:id="31" w:name="_Toc47005420"/>
      <w:bookmarkStart w:id="32" w:name="_Toc45060428"/>
      <w:bookmarkStart w:id="33" w:name="_Toc44096300"/>
      <w:bookmarkStart w:id="34" w:name="_Toc44853112"/>
      <w:bookmarkStart w:id="35" w:name="_Toc444250079"/>
      <w:bookmarkStart w:id="36" w:name="_Toc46962948"/>
      <w:bookmarkStart w:id="37" w:name="_Toc437362297"/>
      <w:bookmarkStart w:id="38" w:name="_Toc47372391"/>
      <w:bookmarkStart w:id="39" w:name="_Toc437362257"/>
      <w:bookmarkStart w:id="40" w:name="_Toc439328358"/>
      <w:bookmarkStart w:id="41" w:name="_Toc444265029"/>
      <w:bookmarkStart w:id="42" w:name="_Toc46962371"/>
      <w:bookmarkStart w:id="43" w:name="_Toc45060583"/>
      <w:bookmarkStart w:id="44" w:name="_Toc44175099"/>
      <w:bookmarkStart w:id="45" w:name="_Toc89981294"/>
      <w:bookmarkStart w:id="46" w:name="_Toc89975120"/>
      <w:bookmarkStart w:id="47" w:name="_Toc89829606"/>
      <w:bookmarkStart w:id="48" w:name="_Toc89960272"/>
      <w:bookmarkStart w:id="49" w:name="_Toc10521"/>
      <w:bookmarkStart w:id="50" w:name="_Toc88743114"/>
      <w:bookmarkStart w:id="51" w:name="_Toc89975360"/>
      <w:bookmarkStart w:id="52" w:name="_Toc88758924"/>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6900FDDB" w14:textId="77777777" w:rsidR="00A875D5" w:rsidRDefault="00A875D5">
      <w:pPr>
        <w:rPr>
          <w:sz w:val="30"/>
          <w:szCs w:val="30"/>
        </w:rPr>
      </w:pPr>
    </w:p>
    <w:p w14:paraId="6617BBA8" w14:textId="77777777" w:rsidR="00A875D5" w:rsidRDefault="00A875D5">
      <w:pPr>
        <w:rPr>
          <w:sz w:val="30"/>
          <w:szCs w:val="30"/>
        </w:rPr>
      </w:pPr>
    </w:p>
    <w:p w14:paraId="37871AF6" w14:textId="77777777" w:rsidR="00A875D5" w:rsidRDefault="00A875D5">
      <w:pPr>
        <w:rPr>
          <w:sz w:val="30"/>
          <w:szCs w:val="30"/>
        </w:rPr>
      </w:pPr>
    </w:p>
    <w:p w14:paraId="55221DAB" w14:textId="77777777" w:rsidR="00A875D5" w:rsidRDefault="00A875D5">
      <w:pPr>
        <w:rPr>
          <w:sz w:val="30"/>
          <w:szCs w:val="30"/>
        </w:rPr>
      </w:pPr>
    </w:p>
    <w:bookmarkStart w:id="56" w:name="translation_sen_id-11"/>
    <w:bookmarkStart w:id="57" w:name="translation_sen_id-1"/>
    <w:p w14:paraId="18D8FBD8" w14:textId="77777777" w:rsidR="00A875D5"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14:paraId="57425553" w14:textId="77777777" w:rsidR="00A875D5" w:rsidRDefault="00A875D5">
      <w:pPr>
        <w:pStyle w:val="22"/>
        <w:spacing w:after="0" w:line="360" w:lineRule="auto"/>
        <w:rPr>
          <w:b/>
          <w:bCs/>
          <w:sz w:val="30"/>
          <w:szCs w:val="30"/>
        </w:rPr>
      </w:pPr>
    </w:p>
    <w:p w14:paraId="26D03269" w14:textId="77777777" w:rsidR="00A875D5" w:rsidRDefault="00A875D5">
      <w:pPr>
        <w:pStyle w:val="22"/>
        <w:spacing w:after="0" w:line="360" w:lineRule="auto"/>
        <w:rPr>
          <w:b/>
          <w:bCs/>
          <w:sz w:val="30"/>
          <w:szCs w:val="30"/>
        </w:rPr>
      </w:pPr>
    </w:p>
    <w:p w14:paraId="1C2AB725" w14:textId="77777777" w:rsidR="00A875D5" w:rsidRDefault="00A875D5">
      <w:pPr>
        <w:pStyle w:val="22"/>
        <w:spacing w:after="0" w:line="360" w:lineRule="auto"/>
        <w:rPr>
          <w:b/>
          <w:bCs/>
          <w:sz w:val="30"/>
          <w:szCs w:val="30"/>
        </w:rPr>
      </w:pPr>
    </w:p>
    <w:p w14:paraId="2DC0C77B" w14:textId="77777777" w:rsidR="00A875D5"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57B186A2" w14:textId="77777777" w:rsidR="00A875D5"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5086E398" w14:textId="77777777" w:rsidR="00A875D5"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61D629E4" w14:textId="77777777" w:rsidR="00A875D5" w:rsidRDefault="00A875D5">
      <w:pPr>
        <w:pStyle w:val="22"/>
        <w:spacing w:after="0" w:line="360" w:lineRule="auto"/>
        <w:rPr>
          <w:b/>
          <w:bCs/>
          <w:sz w:val="30"/>
          <w:szCs w:val="30"/>
        </w:rPr>
      </w:pPr>
    </w:p>
    <w:p w14:paraId="7011EA57" w14:textId="77777777" w:rsidR="00A875D5" w:rsidRDefault="00A875D5">
      <w:pPr>
        <w:pStyle w:val="22"/>
        <w:spacing w:after="0" w:line="360" w:lineRule="auto"/>
        <w:rPr>
          <w:sz w:val="30"/>
          <w:szCs w:val="30"/>
        </w:rPr>
      </w:pPr>
    </w:p>
    <w:p w14:paraId="7A57F5A0" w14:textId="77777777" w:rsidR="00A875D5" w:rsidRDefault="00A875D5">
      <w:pPr>
        <w:pStyle w:val="22"/>
        <w:spacing w:after="0" w:line="360" w:lineRule="auto"/>
        <w:rPr>
          <w:sz w:val="30"/>
          <w:szCs w:val="30"/>
        </w:rPr>
      </w:pPr>
    </w:p>
    <w:p w14:paraId="1B76FC3B" w14:textId="77777777" w:rsidR="00A875D5" w:rsidRDefault="00A875D5">
      <w:pPr>
        <w:pStyle w:val="22"/>
        <w:spacing w:beforeLines="50" w:before="120" w:after="0" w:line="360" w:lineRule="auto"/>
        <w:rPr>
          <w:sz w:val="30"/>
          <w:szCs w:val="30"/>
        </w:rPr>
      </w:pPr>
    </w:p>
    <w:p w14:paraId="3EB715B6" w14:textId="77777777" w:rsidR="00A875D5" w:rsidRDefault="00000000">
      <w:pPr>
        <w:jc w:val="center"/>
        <w:rPr>
          <w:b/>
          <w:sz w:val="30"/>
          <w:szCs w:val="30"/>
        </w:rPr>
      </w:pPr>
      <w:r>
        <w:rPr>
          <w:b/>
          <w:sz w:val="30"/>
          <w:szCs w:val="30"/>
        </w:rPr>
        <w:t>Huazhong University of Science and Technology</w:t>
      </w:r>
      <w:bookmarkStart w:id="66" w:name="_Toc80945423"/>
      <w:bookmarkStart w:id="67" w:name="_Toc80886003"/>
    </w:p>
    <w:p w14:paraId="10C8BC64" w14:textId="77777777" w:rsidR="00A875D5" w:rsidRDefault="00000000">
      <w:pPr>
        <w:jc w:val="center"/>
        <w:rPr>
          <w:b/>
          <w:sz w:val="30"/>
          <w:szCs w:val="30"/>
        </w:rPr>
      </w:pPr>
      <w:r>
        <w:rPr>
          <w:b/>
          <w:sz w:val="30"/>
          <w:szCs w:val="30"/>
        </w:rPr>
        <w:t>Wuhan 430074, P. R. China</w:t>
      </w:r>
    </w:p>
    <w:bookmarkEnd w:id="66"/>
    <w:bookmarkEnd w:id="67"/>
    <w:p w14:paraId="7FEFF090" w14:textId="77777777" w:rsidR="00A875D5" w:rsidRDefault="00000000">
      <w:pPr>
        <w:jc w:val="center"/>
        <w:rPr>
          <w:b/>
          <w:sz w:val="30"/>
          <w:szCs w:val="30"/>
        </w:rPr>
      </w:pPr>
      <w:r>
        <w:rPr>
          <w:b/>
          <w:sz w:val="30"/>
          <w:szCs w:val="30"/>
        </w:rPr>
        <w:t>October, 2022</w:t>
      </w:r>
    </w:p>
    <w:p w14:paraId="32ECB2E8" w14:textId="77777777" w:rsidR="00A875D5"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3D984C04" w14:textId="77777777" w:rsidR="00A875D5" w:rsidRDefault="00A875D5">
      <w:pPr>
        <w:ind w:firstLineChars="200" w:firstLine="480"/>
      </w:pPr>
    </w:p>
    <w:p w14:paraId="16A91836" w14:textId="77777777" w:rsidR="00A875D5"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0129287" w14:textId="77777777" w:rsidR="00A875D5" w:rsidRDefault="00A875D5">
      <w:pPr>
        <w:ind w:firstLineChars="200" w:firstLine="480"/>
      </w:pPr>
    </w:p>
    <w:p w14:paraId="138C26C1" w14:textId="77777777" w:rsidR="00A875D5" w:rsidRDefault="00000000">
      <w:pPr>
        <w:spacing w:beforeLines="50" w:before="120" w:afterLines="50" w:after="120"/>
        <w:ind w:leftChars="2200" w:left="5280" w:firstLineChars="200" w:firstLine="480"/>
      </w:pPr>
      <w:r>
        <w:t>学位论文作者签名：</w:t>
      </w:r>
    </w:p>
    <w:p w14:paraId="02B76833" w14:textId="77777777" w:rsidR="00A875D5"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512514D7" w14:textId="77777777" w:rsidR="00A875D5" w:rsidRDefault="00A875D5">
      <w:pPr>
        <w:ind w:firstLineChars="200" w:firstLine="480"/>
      </w:pPr>
    </w:p>
    <w:p w14:paraId="169D4B4F" w14:textId="77777777" w:rsidR="00A875D5" w:rsidRDefault="00A875D5">
      <w:pPr>
        <w:ind w:firstLineChars="200" w:firstLine="480"/>
      </w:pPr>
    </w:p>
    <w:p w14:paraId="2B5EDFF4" w14:textId="77777777" w:rsidR="00A875D5" w:rsidRDefault="00A875D5">
      <w:pPr>
        <w:ind w:firstLineChars="200" w:firstLine="480"/>
      </w:pPr>
    </w:p>
    <w:p w14:paraId="71C26DB4" w14:textId="77777777" w:rsidR="00A875D5"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4AF778F8" w14:textId="77777777" w:rsidR="00A875D5" w:rsidRDefault="00A875D5">
      <w:pPr>
        <w:ind w:firstLineChars="200" w:firstLine="480"/>
      </w:pPr>
    </w:p>
    <w:p w14:paraId="12E88F33" w14:textId="77777777" w:rsidR="00A875D5"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7ECA477A" w14:textId="77777777" w:rsidR="00A875D5"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6D720EB0" wp14:editId="4BAA6DF9">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3707D136" w14:textId="77777777" w:rsidR="00A875D5"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6D720EB0"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3707D136" w14:textId="77777777" w:rsidR="00A875D5"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41F1E846" w14:textId="77777777" w:rsidR="00A875D5" w:rsidRDefault="00000000">
      <w:pPr>
        <w:ind w:firstLineChars="800" w:firstLine="1920"/>
        <w:rPr>
          <w:rFonts w:ascii="宋体" w:hAnsi="宋体"/>
        </w:rPr>
      </w:pPr>
      <w:r>
        <w:rPr>
          <w:rFonts w:ascii="宋体" w:hAnsi="宋体"/>
        </w:rPr>
        <w:t>不保密□。</w:t>
      </w:r>
    </w:p>
    <w:p w14:paraId="78688F3B" w14:textId="77777777" w:rsidR="00A875D5" w:rsidRDefault="00000000">
      <w:pPr>
        <w:ind w:firstLineChars="200" w:firstLine="480"/>
        <w:rPr>
          <w:rFonts w:ascii="宋体" w:hAnsi="宋体"/>
        </w:rPr>
      </w:pPr>
      <w:r>
        <w:rPr>
          <w:rFonts w:ascii="宋体" w:hAnsi="宋体"/>
        </w:rPr>
        <w:t>（请在以上方框内打“√”）</w:t>
      </w:r>
    </w:p>
    <w:p w14:paraId="5E4BC76A" w14:textId="77777777" w:rsidR="00A875D5" w:rsidRDefault="00A875D5">
      <w:pPr>
        <w:ind w:firstLineChars="200" w:firstLine="480"/>
      </w:pPr>
    </w:p>
    <w:p w14:paraId="1C2E0673" w14:textId="77777777" w:rsidR="00A875D5"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2CBA348F" w14:textId="77777777" w:rsidR="00A875D5"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229EF76B" w14:textId="77777777" w:rsidR="00A875D5" w:rsidRDefault="00A875D5">
      <w:pPr>
        <w:sectPr w:rsidR="00A875D5">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47869205" w14:textId="77777777" w:rsidR="00A875D5" w:rsidRDefault="00000000">
      <w:pPr>
        <w:pStyle w:val="1"/>
        <w:numPr>
          <w:ilvl w:val="0"/>
          <w:numId w:val="0"/>
        </w:numPr>
        <w:ind w:left="432" w:hanging="432"/>
        <w:rPr>
          <w:b w:val="0"/>
        </w:rPr>
      </w:pPr>
      <w:bookmarkStart w:id="68" w:name="_Toc57189220"/>
      <w:bookmarkStart w:id="69" w:name="_Toc444250080"/>
      <w:bookmarkStart w:id="70" w:name="_Toc46962949"/>
      <w:bookmarkStart w:id="71" w:name="_Toc437362298"/>
      <w:bookmarkStart w:id="72" w:name="_Toc22653"/>
      <w:r>
        <w:rPr>
          <w:b w:val="0"/>
        </w:rPr>
        <w:lastRenderedPageBreak/>
        <w:t>摘</w:t>
      </w:r>
      <w:r>
        <w:rPr>
          <w:b w:val="0"/>
        </w:rPr>
        <w:t xml:space="preserve">  </w:t>
      </w:r>
      <w:r>
        <w:rPr>
          <w:b w:val="0"/>
        </w:rPr>
        <w:t>要</w:t>
      </w:r>
      <w:bookmarkEnd w:id="5"/>
      <w:bookmarkEnd w:id="6"/>
      <w:bookmarkEnd w:id="7"/>
      <w:bookmarkEnd w:id="8"/>
      <w:bookmarkEnd w:id="68"/>
      <w:bookmarkEnd w:id="69"/>
      <w:bookmarkEnd w:id="70"/>
      <w:bookmarkEnd w:id="71"/>
      <w:bookmarkEnd w:id="72"/>
    </w:p>
    <w:p w14:paraId="109CB4F8" w14:textId="77777777" w:rsidR="00A875D5"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66D737D4" w14:textId="77777777" w:rsidR="00A875D5" w:rsidRDefault="00000000">
      <w:pPr>
        <w:rPr>
          <w:rFonts w:eastAsiaTheme="majorEastAsia"/>
        </w:rPr>
      </w:pPr>
      <w:r>
        <w:rPr>
          <w:rFonts w:eastAsia="黑体"/>
          <w:b/>
        </w:rPr>
        <w:t>关键词：</w:t>
      </w:r>
      <w:r>
        <w:rPr>
          <w:rFonts w:eastAsiaTheme="majorEastAsia"/>
        </w:rPr>
        <w:t xml:space="preserve"> </w:t>
      </w:r>
    </w:p>
    <w:p w14:paraId="6985A085" w14:textId="77777777" w:rsidR="00A875D5" w:rsidRDefault="00000000">
      <w:pPr>
        <w:pStyle w:val="1"/>
        <w:numPr>
          <w:ilvl w:val="0"/>
          <w:numId w:val="0"/>
        </w:numPr>
      </w:pPr>
      <w:bookmarkStart w:id="73" w:name="_Toc57189221"/>
      <w:bookmarkStart w:id="74" w:name="_Toc444250081"/>
      <w:bookmarkStart w:id="75" w:name="_Toc8094"/>
      <w:bookmarkStart w:id="76" w:name="_Toc379915051"/>
      <w:bookmarkStart w:id="77" w:name="_Toc377235967"/>
      <w:bookmarkStart w:id="78" w:name="_Toc46962950"/>
      <w:bookmarkStart w:id="79" w:name="_Toc437362299"/>
      <w:bookmarkStart w:id="80" w:name="_Toc229791431"/>
      <w:bookmarkStart w:id="81" w:name="_Toc229915032"/>
      <w:r>
        <w:lastRenderedPageBreak/>
        <w:t>Abstract</w:t>
      </w:r>
      <w:bookmarkEnd w:id="73"/>
      <w:bookmarkEnd w:id="74"/>
      <w:bookmarkEnd w:id="75"/>
      <w:bookmarkEnd w:id="76"/>
      <w:bookmarkEnd w:id="77"/>
      <w:bookmarkEnd w:id="78"/>
      <w:bookmarkEnd w:id="79"/>
    </w:p>
    <w:p w14:paraId="466C0CB8" w14:textId="77777777" w:rsidR="00A875D5" w:rsidRDefault="00000000">
      <w:bookmarkStart w:id="82" w:name="OLE_LINK21"/>
      <w:bookmarkStart w:id="83" w:name="OLE_LINK10"/>
      <w:r>
        <w:tab/>
        <w:t xml:space="preserve">As </w:t>
      </w:r>
    </w:p>
    <w:bookmarkEnd w:id="82"/>
    <w:bookmarkEnd w:id="83"/>
    <w:p w14:paraId="3A30D918" w14:textId="77777777" w:rsidR="00A875D5" w:rsidRDefault="00000000">
      <w:pPr>
        <w:rPr>
          <w:color w:val="000000" w:themeColor="text1"/>
        </w:rPr>
      </w:pPr>
      <w:r>
        <w:rPr>
          <w:b/>
        </w:rPr>
        <w:t>Key words:</w:t>
      </w:r>
      <w:r>
        <w:t xml:space="preserve"> </w:t>
      </w:r>
    </w:p>
    <w:p w14:paraId="7F0536EC" w14:textId="77777777" w:rsidR="00A875D5" w:rsidRDefault="00000000">
      <w:pPr>
        <w:widowControl/>
        <w:spacing w:line="240" w:lineRule="auto"/>
        <w:jc w:val="left"/>
        <w:rPr>
          <w:b/>
        </w:rPr>
      </w:pPr>
      <w:r>
        <w:rPr>
          <w:b/>
        </w:rPr>
        <w:br w:type="page"/>
      </w:r>
    </w:p>
    <w:p w14:paraId="0618E756" w14:textId="77777777" w:rsidR="00A875D5" w:rsidRDefault="00000000">
      <w:pPr>
        <w:jc w:val="center"/>
        <w:rPr>
          <w:rFonts w:eastAsia="黑体"/>
          <w:sz w:val="20"/>
          <w:szCs w:val="20"/>
        </w:rPr>
      </w:pPr>
      <w:bookmarkStart w:id="84" w:name="_Toc437362260"/>
      <w:bookmarkStart w:id="85" w:name="_Toc230751642"/>
      <w:bookmarkStart w:id="86" w:name="_Toc379915052"/>
      <w:bookmarkStart w:id="87" w:name="_Toc57978731"/>
      <w:bookmarkStart w:id="88" w:name="_Toc377236306"/>
      <w:bookmarkStart w:id="89" w:name="_Toc379621584"/>
      <w:bookmarkStart w:id="90" w:name="_Toc229915033"/>
      <w:bookmarkStart w:id="91" w:name="_Toc444265032"/>
      <w:bookmarkStart w:id="92" w:name="_Toc229791432"/>
      <w:bookmarkStart w:id="93" w:name="_Toc377235968"/>
      <w:bookmarkStart w:id="94" w:name="_Toc439328361"/>
      <w:bookmarkStart w:id="95" w:name="_Toc444250082"/>
      <w:bookmarkStart w:id="96" w:name="_Toc380663913"/>
      <w:bookmarkEnd w:id="80"/>
      <w:bookmarkEnd w:id="81"/>
      <w:r>
        <w:rPr>
          <w:rFonts w:ascii="黑体" w:eastAsia="黑体" w:hAnsi="黑体"/>
          <w:sz w:val="32"/>
          <w:szCs w:val="32"/>
        </w:rPr>
        <w:lastRenderedPageBreak/>
        <w:t xml:space="preserve">目  </w:t>
      </w:r>
      <w:bookmarkStart w:id="97" w:name="_Toc437362301"/>
      <w:r>
        <w:rPr>
          <w:rFonts w:ascii="黑体" w:eastAsia="黑体" w:hAnsi="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046F7B6E" w14:textId="77777777" w:rsidR="00A875D5"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_Toc4923 \h </w:instrText>
      </w:r>
      <w:r>
        <w:fldChar w:fldCharType="separate"/>
      </w:r>
      <w:r>
        <w:t>I</w:t>
      </w:r>
      <w:r>
        <w:fldChar w:fldCharType="end"/>
      </w:r>
    </w:p>
    <w:p w14:paraId="43DECC61" w14:textId="77777777" w:rsidR="00A875D5"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14:paraId="55537F87" w14:textId="77777777" w:rsidR="00A875D5"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_Toc10521 \h </w:instrText>
      </w:r>
      <w:r>
        <w:fldChar w:fldCharType="separate"/>
      </w:r>
      <w:r>
        <w:t>II</w:t>
      </w:r>
      <w:r>
        <w:fldChar w:fldCharType="end"/>
      </w:r>
    </w:p>
    <w:p w14:paraId="7F503328" w14:textId="77777777" w:rsidR="00A875D5"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_Toc22653 \h </w:instrText>
      </w:r>
      <w:r>
        <w:fldChar w:fldCharType="separate"/>
      </w:r>
      <w:r>
        <w:t>I</w:t>
      </w:r>
      <w:r>
        <w:fldChar w:fldCharType="end"/>
      </w:r>
    </w:p>
    <w:p w14:paraId="42C792EC" w14:textId="77777777" w:rsidR="00A875D5" w:rsidRDefault="00000000">
      <w:pPr>
        <w:pStyle w:val="TOC1"/>
        <w:tabs>
          <w:tab w:val="clear" w:pos="480"/>
          <w:tab w:val="clear" w:pos="8949"/>
          <w:tab w:val="right" w:leader="dot" w:pos="8959"/>
        </w:tabs>
      </w:pPr>
      <w:r>
        <w:t>Abstract</w:t>
      </w:r>
      <w:r>
        <w:tab/>
      </w:r>
      <w:r>
        <w:fldChar w:fldCharType="begin"/>
      </w:r>
      <w:r>
        <w:instrText xml:space="preserve"> PAGEREF _Toc8094 \h </w:instrText>
      </w:r>
      <w:r>
        <w:fldChar w:fldCharType="separate"/>
      </w:r>
      <w:r>
        <w:t>II</w:t>
      </w:r>
      <w:r>
        <w:fldChar w:fldCharType="end"/>
      </w:r>
    </w:p>
    <w:p w14:paraId="7D5C3847" w14:textId="77777777" w:rsidR="00A875D5"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14:paraId="55E8061C" w14:textId="77777777" w:rsidR="00A875D5"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14:paraId="413F4600" w14:textId="77777777" w:rsidR="00A875D5"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_Toc17305 \h </w:instrText>
      </w:r>
      <w:r>
        <w:fldChar w:fldCharType="separate"/>
      </w:r>
      <w:r>
        <w:t>6</w:t>
      </w:r>
      <w:r>
        <w:fldChar w:fldCharType="end"/>
      </w:r>
    </w:p>
    <w:p w14:paraId="336D4212" w14:textId="77777777" w:rsidR="00A875D5"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_Toc26959 \h </w:instrText>
      </w:r>
      <w:r>
        <w:fldChar w:fldCharType="separate"/>
      </w:r>
      <w:r>
        <w:t>20</w:t>
      </w:r>
      <w:r>
        <w:fldChar w:fldCharType="end"/>
      </w:r>
    </w:p>
    <w:p w14:paraId="018C7EBD" w14:textId="77777777" w:rsidR="00A875D5"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14:paraId="05E6D61B" w14:textId="77777777" w:rsidR="00A875D5"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_Toc7882 \h </w:instrText>
      </w:r>
      <w:r>
        <w:fldChar w:fldCharType="separate"/>
      </w:r>
      <w:r>
        <w:t>23</w:t>
      </w:r>
      <w:r>
        <w:fldChar w:fldCharType="end"/>
      </w:r>
    </w:p>
    <w:p w14:paraId="03B07B31" w14:textId="77777777" w:rsidR="00A875D5"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14:paraId="2472BA50" w14:textId="77777777" w:rsidR="00A875D5"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_Toc3008 \h </w:instrText>
      </w:r>
      <w:r>
        <w:fldChar w:fldCharType="separate"/>
      </w:r>
      <w:r>
        <w:t>23</w:t>
      </w:r>
      <w:r>
        <w:fldChar w:fldCharType="end"/>
      </w:r>
    </w:p>
    <w:p w14:paraId="60624968" w14:textId="77777777" w:rsidR="00A875D5"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14:paraId="35A707F4" w14:textId="77777777" w:rsidR="00A875D5" w:rsidRDefault="00000000">
      <w:pPr>
        <w:pStyle w:val="TOC2"/>
        <w:tabs>
          <w:tab w:val="clear" w:pos="960"/>
          <w:tab w:val="clear" w:pos="8949"/>
          <w:tab w:val="right" w:leader="dot" w:pos="895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14:paraId="63E8E811" w14:textId="77777777" w:rsidR="00A875D5" w:rsidRDefault="00000000">
      <w:pPr>
        <w:pStyle w:val="TOC2"/>
        <w:tabs>
          <w:tab w:val="clear" w:pos="960"/>
          <w:tab w:val="clear" w:pos="8949"/>
          <w:tab w:val="right" w:leader="dot" w:pos="8959"/>
        </w:tabs>
      </w:pPr>
      <w:r>
        <w:rPr>
          <w:rFonts w:hint="eastAsia"/>
        </w:rPr>
        <w:t>2.5 本章小结</w:t>
      </w:r>
      <w:r>
        <w:tab/>
      </w:r>
      <w:r>
        <w:fldChar w:fldCharType="begin"/>
      </w:r>
      <w:r>
        <w:instrText xml:space="preserve"> PAGEREF _Toc541 \h </w:instrText>
      </w:r>
      <w:r>
        <w:fldChar w:fldCharType="separate"/>
      </w:r>
      <w:r>
        <w:t>37</w:t>
      </w:r>
      <w:r>
        <w:fldChar w:fldCharType="end"/>
      </w:r>
    </w:p>
    <w:p w14:paraId="791BB880" w14:textId="77777777" w:rsidR="00A875D5"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14:paraId="37820F05" w14:textId="77777777" w:rsidR="00A875D5"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_Toc10821 \h </w:instrText>
      </w:r>
      <w:r>
        <w:fldChar w:fldCharType="separate"/>
      </w:r>
      <w:r>
        <w:t>38</w:t>
      </w:r>
      <w:r>
        <w:fldChar w:fldCharType="end"/>
      </w:r>
    </w:p>
    <w:p w14:paraId="13870ADC" w14:textId="77777777" w:rsidR="00A875D5" w:rsidRDefault="00000000">
      <w:pPr>
        <w:pStyle w:val="TOC2"/>
        <w:tabs>
          <w:tab w:val="clear" w:pos="960"/>
          <w:tab w:val="clear" w:pos="8949"/>
          <w:tab w:val="right" w:leader="dot" w:pos="895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14:paraId="3EB85DCF" w14:textId="77777777" w:rsidR="00A875D5"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14:paraId="41F39768" w14:textId="77777777" w:rsidR="00A875D5" w:rsidRDefault="00000000">
      <w:pPr>
        <w:pStyle w:val="TOC2"/>
        <w:tabs>
          <w:tab w:val="clear" w:pos="960"/>
          <w:tab w:val="clear" w:pos="8949"/>
          <w:tab w:val="right" w:leader="dot" w:pos="8959"/>
        </w:tabs>
      </w:pPr>
      <w:r>
        <w:rPr>
          <w:rFonts w:hint="eastAsia"/>
        </w:rPr>
        <w:lastRenderedPageBreak/>
        <w:t>3.4 SATU设计</w:t>
      </w:r>
      <w:r>
        <w:tab/>
      </w:r>
      <w:r>
        <w:fldChar w:fldCharType="begin"/>
      </w:r>
      <w:r>
        <w:instrText xml:space="preserve"> PAGEREF _Toc31991 \h </w:instrText>
      </w:r>
      <w:r>
        <w:fldChar w:fldCharType="separate"/>
      </w:r>
      <w:r>
        <w:t>45</w:t>
      </w:r>
      <w:r>
        <w:fldChar w:fldCharType="end"/>
      </w:r>
    </w:p>
    <w:p w14:paraId="39043604" w14:textId="77777777" w:rsidR="00A875D5" w:rsidRDefault="00000000">
      <w:pPr>
        <w:pStyle w:val="TOC2"/>
        <w:tabs>
          <w:tab w:val="clear" w:pos="960"/>
          <w:tab w:val="clear" w:pos="8949"/>
          <w:tab w:val="right" w:leader="dot" w:pos="895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14:paraId="71990AFF" w14:textId="77777777" w:rsidR="00A875D5"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_Toc3295 \h </w:instrText>
      </w:r>
      <w:r>
        <w:fldChar w:fldCharType="separate"/>
      </w:r>
      <w:r>
        <w:t>58</w:t>
      </w:r>
      <w:r>
        <w:fldChar w:fldCharType="end"/>
      </w:r>
    </w:p>
    <w:p w14:paraId="1747C6C9" w14:textId="77777777" w:rsidR="00A875D5"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14:paraId="37A1C118" w14:textId="77777777" w:rsidR="00A875D5"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_Toc31746 \h </w:instrText>
      </w:r>
      <w:r>
        <w:fldChar w:fldCharType="separate"/>
      </w:r>
      <w:r>
        <w:t>59</w:t>
      </w:r>
      <w:r>
        <w:fldChar w:fldCharType="end"/>
      </w:r>
    </w:p>
    <w:p w14:paraId="537998C6" w14:textId="77777777" w:rsidR="00A875D5"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_Toc31640 \h </w:instrText>
      </w:r>
      <w:r>
        <w:fldChar w:fldCharType="separate"/>
      </w:r>
      <w:r>
        <w:t>59</w:t>
      </w:r>
      <w:r>
        <w:fldChar w:fldCharType="end"/>
      </w:r>
    </w:p>
    <w:p w14:paraId="7AE6C2B6" w14:textId="77777777" w:rsidR="00A875D5"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_Toc1701 \h </w:instrText>
      </w:r>
      <w:r>
        <w:fldChar w:fldCharType="separate"/>
      </w:r>
      <w:r>
        <w:t>59</w:t>
      </w:r>
      <w:r>
        <w:fldChar w:fldCharType="end"/>
      </w:r>
    </w:p>
    <w:p w14:paraId="01C8B7B5" w14:textId="77777777" w:rsidR="00A875D5"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_Toc3392 \h </w:instrText>
      </w:r>
      <w:r>
        <w:fldChar w:fldCharType="separate"/>
      </w:r>
      <w:r>
        <w:t>59</w:t>
      </w:r>
      <w:r>
        <w:fldChar w:fldCharType="end"/>
      </w:r>
    </w:p>
    <w:p w14:paraId="0C3C4A56" w14:textId="77777777" w:rsidR="00A875D5"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_Toc29340 \h </w:instrText>
      </w:r>
      <w:r>
        <w:fldChar w:fldCharType="separate"/>
      </w:r>
      <w:r>
        <w:t>59</w:t>
      </w:r>
      <w:r>
        <w:fldChar w:fldCharType="end"/>
      </w:r>
    </w:p>
    <w:p w14:paraId="7FFC85D4" w14:textId="77777777" w:rsidR="00A875D5"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14:paraId="15A71CE1" w14:textId="77777777" w:rsidR="00A875D5"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_Toc14039 \h </w:instrText>
      </w:r>
      <w:r>
        <w:fldChar w:fldCharType="separate"/>
      </w:r>
      <w:r>
        <w:t>60</w:t>
      </w:r>
      <w:r>
        <w:fldChar w:fldCharType="end"/>
      </w:r>
    </w:p>
    <w:p w14:paraId="470BACA5" w14:textId="77777777" w:rsidR="00A875D5"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_Toc2140 \h </w:instrText>
      </w:r>
      <w:r>
        <w:fldChar w:fldCharType="separate"/>
      </w:r>
      <w:r>
        <w:t>60</w:t>
      </w:r>
      <w:r>
        <w:fldChar w:fldCharType="end"/>
      </w:r>
    </w:p>
    <w:p w14:paraId="25EB05AB" w14:textId="77777777" w:rsidR="00A875D5" w:rsidRDefault="00000000">
      <w:pPr>
        <w:pStyle w:val="TOC2"/>
        <w:tabs>
          <w:tab w:val="clear" w:pos="960"/>
          <w:tab w:val="clear" w:pos="8949"/>
          <w:tab w:val="right" w:leader="dot" w:pos="8959"/>
        </w:tabs>
      </w:pPr>
      <w:r>
        <w:rPr>
          <w:rFonts w:hint="eastAsia"/>
        </w:rPr>
        <w:t>5.3 性能评估</w:t>
      </w:r>
      <w:r>
        <w:tab/>
      </w:r>
      <w:r>
        <w:fldChar w:fldCharType="begin"/>
      </w:r>
      <w:r>
        <w:instrText xml:space="preserve"> PAGEREF _Toc14449 \h </w:instrText>
      </w:r>
      <w:r>
        <w:fldChar w:fldCharType="separate"/>
      </w:r>
      <w:r>
        <w:t>60</w:t>
      </w:r>
      <w:r>
        <w:fldChar w:fldCharType="end"/>
      </w:r>
    </w:p>
    <w:p w14:paraId="44452ECA" w14:textId="77777777" w:rsidR="00A875D5"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_Toc16370 \h </w:instrText>
      </w:r>
      <w:r>
        <w:fldChar w:fldCharType="separate"/>
      </w:r>
      <w:r>
        <w:t>60</w:t>
      </w:r>
      <w:r>
        <w:fldChar w:fldCharType="end"/>
      </w:r>
    </w:p>
    <w:p w14:paraId="2D20C1AB" w14:textId="77777777" w:rsidR="00A875D5"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14:paraId="5CB27F22" w14:textId="77777777" w:rsidR="00A875D5" w:rsidRDefault="00000000">
      <w:pPr>
        <w:pStyle w:val="TOC2"/>
        <w:tabs>
          <w:tab w:val="clear" w:pos="960"/>
          <w:tab w:val="clear" w:pos="8949"/>
          <w:tab w:val="right" w:leader="dot" w:pos="895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14:paraId="46C4162A" w14:textId="77777777" w:rsidR="00A875D5" w:rsidRDefault="00000000">
      <w:pPr>
        <w:pStyle w:val="TOC2"/>
        <w:tabs>
          <w:tab w:val="clear" w:pos="960"/>
          <w:tab w:val="clear" w:pos="8949"/>
          <w:tab w:val="right" w:leader="dot" w:pos="895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14:paraId="6B9328CA" w14:textId="77777777" w:rsidR="00A875D5" w:rsidRDefault="00000000">
      <w:pPr>
        <w:pStyle w:val="TOC2"/>
        <w:tabs>
          <w:tab w:val="clear" w:pos="960"/>
          <w:tab w:val="clear" w:pos="8949"/>
          <w:tab w:val="right" w:leader="dot" w:pos="895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14:paraId="0790BDEE" w14:textId="77777777" w:rsidR="00A875D5"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_Toc4247 \h </w:instrText>
      </w:r>
      <w:r>
        <w:fldChar w:fldCharType="separate"/>
      </w:r>
      <w:r>
        <w:t>62</w:t>
      </w:r>
      <w:r>
        <w:fldChar w:fldCharType="end"/>
      </w:r>
    </w:p>
    <w:p w14:paraId="56D30058" w14:textId="77777777" w:rsidR="00A875D5" w:rsidRDefault="00000000">
      <w:pPr>
        <w:pStyle w:val="TOC1"/>
        <w:tabs>
          <w:tab w:val="clear" w:pos="480"/>
          <w:tab w:val="clear" w:pos="8949"/>
          <w:tab w:val="right" w:leader="dot" w:pos="8959"/>
        </w:tabs>
      </w:pPr>
      <w:r>
        <w:t>参考文献</w:t>
      </w:r>
      <w:r>
        <w:tab/>
      </w:r>
      <w:r>
        <w:fldChar w:fldCharType="begin"/>
      </w:r>
      <w:r>
        <w:instrText xml:space="preserve"> PAGEREF _Toc18180 \h </w:instrText>
      </w:r>
      <w:r>
        <w:fldChar w:fldCharType="separate"/>
      </w:r>
      <w:r>
        <w:t>63</w:t>
      </w:r>
      <w:r>
        <w:fldChar w:fldCharType="end"/>
      </w:r>
    </w:p>
    <w:p w14:paraId="77C1023D" w14:textId="77777777" w:rsidR="00A875D5"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14:paraId="427FC8EF" w14:textId="77777777" w:rsidR="00A875D5" w:rsidRDefault="00000000">
      <w:pPr>
        <w:pStyle w:val="TOC1"/>
        <w:tabs>
          <w:tab w:val="clear" w:pos="480"/>
          <w:tab w:val="clear" w:pos="8949"/>
          <w:tab w:val="right" w:leader="dot" w:pos="8959"/>
        </w:tabs>
      </w:pPr>
      <w:r>
        <w:lastRenderedPageBreak/>
        <w:t>附录</w:t>
      </w:r>
      <w:r>
        <w:t>2</w:t>
      </w:r>
      <w:r>
        <w:rPr>
          <w:rFonts w:hint="eastAsia"/>
        </w:rPr>
        <w:t xml:space="preserve">  </w:t>
      </w:r>
      <w:r>
        <w:rPr>
          <w:rFonts w:hint="eastAsia"/>
        </w:rPr>
        <w:t>部分程序代码</w:t>
      </w:r>
      <w:r>
        <w:tab/>
      </w:r>
      <w:r>
        <w:fldChar w:fldCharType="begin"/>
      </w:r>
      <w:r>
        <w:instrText xml:space="preserve"> PAGEREF _Toc13777 \h </w:instrText>
      </w:r>
      <w:r>
        <w:fldChar w:fldCharType="separate"/>
      </w:r>
      <w:r>
        <w:t>71</w:t>
      </w:r>
      <w:r>
        <w:fldChar w:fldCharType="end"/>
      </w:r>
    </w:p>
    <w:p w14:paraId="2227FF93" w14:textId="77777777" w:rsidR="00A875D5" w:rsidRDefault="00000000">
      <w:pPr>
        <w:jc w:val="center"/>
        <w:rPr>
          <w:sz w:val="28"/>
          <w:szCs w:val="28"/>
        </w:rPr>
        <w:sectPr w:rsidR="00A875D5">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73847B2C" w14:textId="77777777" w:rsidR="00A875D5" w:rsidRDefault="00000000">
      <w:pPr>
        <w:pStyle w:val="1"/>
        <w:ind w:left="576" w:hanging="576"/>
        <w:rPr>
          <w:b w:val="0"/>
        </w:rPr>
      </w:pPr>
      <w:bookmarkStart w:id="98" w:name="_Toc377235969"/>
      <w:bookmarkStart w:id="99" w:name="_Toc46962951"/>
      <w:bookmarkStart w:id="100" w:name="_Toc229791433"/>
      <w:bookmarkStart w:id="101" w:name="_Toc380663914"/>
      <w:bookmarkStart w:id="102" w:name="_Toc444250083"/>
      <w:bookmarkStart w:id="103" w:name="_Toc229915034"/>
      <w:bookmarkStart w:id="104" w:name="_Toc7939"/>
      <w:bookmarkStart w:id="105" w:name="_Toc89981297"/>
      <w:bookmarkStart w:id="106" w:name="_Toc57978732"/>
      <w:bookmarkStart w:id="107" w:name="_Toc437362261"/>
      <w:bookmarkStart w:id="108" w:name="_Toc437362302"/>
      <w:bookmarkStart w:id="109" w:name="_Toc379915053"/>
      <w:bookmarkStart w:id="110" w:name="_Toc57189222"/>
      <w:r>
        <w:rPr>
          <w:b w:val="0"/>
        </w:rPr>
        <w:lastRenderedPageBreak/>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14:paraId="3C763FD8" w14:textId="77777777" w:rsidR="00A875D5" w:rsidRDefault="00000000">
      <w:pPr>
        <w:pStyle w:val="2"/>
      </w:pPr>
      <w:bookmarkStart w:id="111" w:name="_Toc46962952"/>
      <w:bookmarkStart w:id="112" w:name="_Toc57189223"/>
      <w:bookmarkStart w:id="113" w:name="_Toc25707"/>
      <w:bookmarkStart w:id="114" w:name="_Toc377235970"/>
      <w:bookmarkStart w:id="115" w:name="_Toc379915054"/>
      <w:bookmarkStart w:id="116" w:name="_Toc229791434"/>
      <w:bookmarkStart w:id="117" w:name="_Toc229915035"/>
      <w:bookmarkStart w:id="118" w:name="_Toc437362303"/>
      <w:r>
        <w:t>研究背景与意义</w:t>
      </w:r>
      <w:bookmarkEnd w:id="111"/>
      <w:bookmarkEnd w:id="112"/>
      <w:commentRangeStart w:id="119"/>
      <w:commentRangeEnd w:id="119"/>
      <w:r>
        <w:commentReference w:id="119"/>
      </w:r>
      <w:bookmarkEnd w:id="113"/>
    </w:p>
    <w:p w14:paraId="03B9D590" w14:textId="77777777" w:rsidR="00A875D5"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14:paraId="0B429B01" w14:textId="77777777" w:rsidR="00A875D5" w:rsidRDefault="00000000">
      <w:pPr>
        <w:ind w:firstLine="420"/>
      </w:pPr>
      <w:r>
        <w:rPr>
          <w:noProof/>
        </w:rPr>
        <w:drawing>
          <wp:inline distT="0" distB="0" distL="0" distR="0" wp14:anchorId="6449C2FF" wp14:editId="7CCA8CCC">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18857FD" wp14:editId="66A42B59">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14:paraId="154136DB" w14:textId="77777777" w:rsidR="00A875D5" w:rsidRDefault="00000000">
      <w:pPr>
        <w:ind w:firstLine="420"/>
      </w:pPr>
      <w:r>
        <w:rPr>
          <w:noProof/>
        </w:rPr>
        <w:drawing>
          <wp:inline distT="0" distB="0" distL="0" distR="0" wp14:anchorId="431FD624" wp14:editId="3766FC18">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rPr>
          <w:noProof/>
        </w:rPr>
        <w:drawing>
          <wp:inline distT="0" distB="0" distL="0" distR="0" wp14:anchorId="04E1F678" wp14:editId="6BB91396">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14:paraId="01E21999" w14:textId="77777777" w:rsidR="00A875D5" w:rsidRDefault="00000000">
      <w:pPr>
        <w:pStyle w:val="aff2"/>
      </w:pPr>
      <w:r>
        <w:rPr>
          <w:rFonts w:hint="eastAsia"/>
        </w:rPr>
        <w:t>图</w:t>
      </w:r>
      <w:r>
        <w:rPr>
          <w:rFonts w:hint="eastAsia"/>
        </w:rPr>
        <w:t xml:space="preserve"> </w:t>
      </w:r>
      <w:r>
        <w:rPr>
          <w:rFonts w:hint="eastAsia"/>
        </w:rPr>
        <w:t>互联网和大数据时代的到来</w:t>
      </w:r>
    </w:p>
    <w:p w14:paraId="59FCB23C" w14:textId="77777777" w:rsidR="00A875D5" w:rsidRDefault="00000000">
      <w:pPr>
        <w:ind w:firstLine="420"/>
        <w:rPr>
          <w:ins w:id="120"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rPr>
          <w:rFonts w:hint="eastAsia"/>
          <w:vertAlign w:val="superscript"/>
        </w:rPr>
        <w:t>[3]</w:t>
      </w:r>
      <w:r>
        <w:rPr>
          <w:rFonts w:hint="eastAsia"/>
        </w:rPr>
        <w:t>。而</w:t>
      </w:r>
      <w:ins w:id="121" w:author="Xiaodong Zhang" w:date="2022-09-09T09:42:00Z">
        <w:r>
          <w:rPr>
            <w:rPrChange w:id="122" w:author="Xiaodong Zhang" w:date="2022-09-09T09:42:00Z">
              <w:rPr>
                <w:rFonts w:ascii="微软雅黑" w:eastAsia="微软雅黑" w:hAnsi="微软雅黑" w:cs="微软雅黑"/>
                <w:color w:val="121212"/>
                <w:sz w:val="27"/>
                <w:szCs w:val="27"/>
                <w:shd w:val="clear" w:color="auto" w:fill="FFFFFF"/>
              </w:rPr>
            </w:rPrChange>
          </w:rPr>
          <w:t>深度学习（</w:t>
        </w:r>
        <w:r>
          <w:rPr>
            <w:rPrChange w:id="123"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4"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5" w:author="Xiaodong Zhang" w:date="2022-09-09T09:53:00Z">
        <w:r>
          <w:rPr>
            <w:rFonts w:hint="eastAsia"/>
          </w:rPr>
          <w:t>，</w:t>
        </w:r>
        <w:r>
          <w:rPr>
            <w:rFonts w:hint="eastAsia"/>
          </w:rPr>
          <w:t>DL</w:t>
        </w:r>
      </w:ins>
      <w:ins w:id="126" w:author="Xiaodong Zhang" w:date="2022-09-09T09:42:00Z">
        <w:r>
          <w:rPr>
            <w:rPrChange w:id="127"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8"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9" w:author="Xiaodong Zhang" w:date="2022-09-09T09:42:00Z">
              <w:rPr>
                <w:rFonts w:ascii="微软雅黑" w:eastAsia="微软雅黑" w:hAnsi="微软雅黑" w:cs="微软雅黑"/>
                <w:color w:val="121212"/>
                <w:sz w:val="27"/>
                <w:szCs w:val="27"/>
                <w:shd w:val="clear" w:color="auto" w:fill="FFFFFF"/>
              </w:rPr>
            </w:rPrChange>
          </w:rPr>
          <w:t>被引入机器学习（</w:t>
        </w:r>
        <w:r>
          <w:rPr>
            <w:rPrChange w:id="130"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1"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2" w:author="Xiaodong Zhang" w:date="2022-09-09T09:53:00Z">
        <w:r>
          <w:rPr>
            <w:rFonts w:hint="eastAsia"/>
          </w:rPr>
          <w:t>，</w:t>
        </w:r>
        <w:r>
          <w:rPr>
            <w:rFonts w:hint="eastAsia"/>
          </w:rPr>
          <w:t>ML</w:t>
        </w:r>
      </w:ins>
      <w:ins w:id="133" w:author="Xiaodong Zhang" w:date="2022-09-09T09:42:00Z">
        <w:r>
          <w:rPr>
            <w:rPrChange w:id="134" w:author="Xiaodong Zhang" w:date="2022-09-09T09:42:00Z">
              <w:rPr>
                <w:rFonts w:ascii="微软雅黑" w:eastAsia="微软雅黑" w:hAnsi="微软雅黑" w:cs="微软雅黑"/>
                <w:color w:val="121212"/>
                <w:sz w:val="27"/>
                <w:szCs w:val="27"/>
                <w:shd w:val="clear" w:color="auto" w:fill="FFFFFF"/>
              </w:rPr>
            </w:rPrChange>
          </w:rPr>
          <w:t>），后来在</w:t>
        </w:r>
        <w:r>
          <w:rPr>
            <w:rPrChange w:id="135"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6" w:author="Xiaodong Zhang" w:date="2022-09-09T09:42:00Z">
              <w:rPr>
                <w:rFonts w:ascii="微软雅黑" w:eastAsia="微软雅黑" w:hAnsi="微软雅黑" w:cs="微软雅黑"/>
                <w:color w:val="121212"/>
                <w:sz w:val="27"/>
                <w:szCs w:val="27"/>
                <w:shd w:val="clear" w:color="auto" w:fill="FFFFFF"/>
              </w:rPr>
            </w:rPrChange>
          </w:rPr>
          <w:t>年时被用于人工神经网络（</w:t>
        </w:r>
        <w:r>
          <w:rPr>
            <w:rPrChange w:id="137" w:author="Xiaodong Zhang" w:date="2022-09-09T09:42:00Z">
              <w:rPr>
                <w:rFonts w:ascii="微软雅黑" w:eastAsia="微软雅黑" w:hAnsi="微软雅黑" w:cs="微软雅黑"/>
                <w:color w:val="121212"/>
                <w:sz w:val="27"/>
                <w:szCs w:val="27"/>
                <w:shd w:val="clear" w:color="auto" w:fill="FFFFFF"/>
              </w:rPr>
            </w:rPrChange>
          </w:rPr>
          <w:t>ANN</w:t>
        </w:r>
        <w:r>
          <w:rPr>
            <w:rPrChange w:id="138" w:author="Xiaodong Zhang" w:date="2022-09-09T09:42:00Z">
              <w:rPr>
                <w:rFonts w:ascii="微软雅黑" w:eastAsia="微软雅黑" w:hAnsi="微软雅黑" w:cs="微软雅黑"/>
                <w:color w:val="121212"/>
                <w:sz w:val="27"/>
                <w:szCs w:val="27"/>
                <w:shd w:val="clear" w:color="auto" w:fill="FFFFFF"/>
              </w:rPr>
            </w:rPrChange>
          </w:rPr>
          <w:t>）</w:t>
        </w:r>
      </w:ins>
      <w:ins w:id="139" w:author="Xiaodong Zhang" w:date="2022-09-09T09:44:00Z">
        <w:r>
          <w:rPr>
            <w:rFonts w:hint="eastAsia"/>
          </w:rPr>
          <w:t>。</w:t>
        </w:r>
        <w:r>
          <w:rPr>
            <w:rPrChange w:id="140" w:author="Xiaodong Zhang" w:date="2022-09-09T09:45:00Z">
              <w:rPr>
                <w:rFonts w:ascii="微软雅黑" w:eastAsia="微软雅黑" w:hAnsi="微软雅黑" w:cs="微软雅黑"/>
                <w:color w:val="121212"/>
                <w:sz w:val="27"/>
                <w:szCs w:val="27"/>
                <w:shd w:val="clear" w:color="auto" w:fill="FFFFFF"/>
              </w:rPr>
            </w:rPrChange>
          </w:rPr>
          <w:t>深度学习</w:t>
        </w:r>
      </w:ins>
      <w:ins w:id="141" w:author="Xiaodong Zhang" w:date="2022-09-09T09:45:00Z">
        <w:r>
          <w:rPr>
            <w:rFonts w:hint="eastAsia"/>
            <w:rPrChange w:id="142" w:author="Xiaodong Zhang" w:date="2022-09-09T09:45:00Z">
              <w:rPr>
                <w:rFonts w:ascii="微软雅黑" w:eastAsia="微软雅黑" w:hAnsi="微软雅黑" w:cs="微软雅黑" w:hint="eastAsia"/>
                <w:color w:val="121212"/>
                <w:sz w:val="27"/>
                <w:szCs w:val="27"/>
                <w:shd w:val="clear" w:color="auto" w:fill="FFFFFF"/>
              </w:rPr>
            </w:rPrChange>
          </w:rPr>
          <w:t>作为</w:t>
        </w:r>
      </w:ins>
      <w:ins w:id="143" w:author="Xiaodong Zhang" w:date="2022-09-09T09:44:00Z">
        <w:r>
          <w:rPr>
            <w:rPrChange w:id="144"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5"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6" w:author="Xiaodong Zhang" w:date="2022-09-09T09:45:00Z">
              <w:rPr>
                <w:rFonts w:ascii="微软雅黑" w:eastAsia="微软雅黑" w:hAnsi="微软雅黑" w:cs="微软雅黑"/>
                <w:color w:val="121212"/>
                <w:sz w:val="27"/>
                <w:szCs w:val="27"/>
                <w:shd w:val="clear" w:color="auto" w:fill="FFFFFF"/>
              </w:rPr>
            </w:rPrChange>
          </w:rPr>
          <w:t>个子领域，</w:t>
        </w:r>
      </w:ins>
      <w:ins w:id="147" w:author="Xiaodong Zhang" w:date="2022-09-09T09:45:00Z">
        <w:r>
          <w:rPr>
            <w:rFonts w:hint="eastAsia"/>
          </w:rPr>
          <w:t>通过使用</w:t>
        </w:r>
      </w:ins>
      <w:ins w:id="148" w:author="Xiaodong Zhang" w:date="2022-09-09T09:44:00Z">
        <w:r>
          <w:rPr>
            <w:rPrChange w:id="149"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50" w:author="Xiaodong Zhang" w:date="2022-09-09T09:46:00Z">
        <w:r>
          <w:rPr>
            <w:rFonts w:hint="eastAsia"/>
          </w:rPr>
          <w:t>，而</w:t>
        </w:r>
      </w:ins>
      <w:ins w:id="151" w:author="Xiaodong Zhang" w:date="2022-09-09T09:48:00Z">
        <w:r>
          <w:rPr>
            <w:rFonts w:hint="eastAsia"/>
          </w:rPr>
          <w:t>ANN</w:t>
        </w:r>
      </w:ins>
      <w:ins w:id="152" w:author="Xiaodong Zhang" w:date="2022-09-09T09:46:00Z">
        <w:r>
          <w:rPr>
            <w:rFonts w:hint="eastAsia"/>
          </w:rPr>
          <w:t>是深度学习的最常用形式。</w:t>
        </w:r>
      </w:ins>
      <w:ins w:id="153" w:author="Xiaodong Zhang" w:date="2022-09-09T09:48:00Z">
        <w:r>
          <w:rPr>
            <w:rPrChange w:id="154" w:author="Xiaodong Zhang" w:date="2022-09-09T09:53:00Z">
              <w:rPr>
                <w:rFonts w:ascii="微软雅黑" w:eastAsia="微软雅黑" w:hAnsi="微软雅黑" w:cs="微软雅黑"/>
                <w:color w:val="121212"/>
                <w:sz w:val="27"/>
                <w:szCs w:val="27"/>
                <w:shd w:val="clear" w:color="auto" w:fill="FFFFFF"/>
              </w:rPr>
            </w:rPrChange>
          </w:rPr>
          <w:t>第一代人工神经网络由简单的感知器神经层组成，</w:t>
        </w:r>
        <w:r>
          <w:rPr>
            <w:rPrChange w:id="155" w:author="Xiaodong Zhang" w:date="2022-09-09T09:53:00Z">
              <w:rPr>
                <w:rFonts w:ascii="微软雅黑" w:eastAsia="微软雅黑" w:hAnsi="微软雅黑" w:cs="微软雅黑"/>
                <w:color w:val="121212"/>
                <w:sz w:val="27"/>
                <w:szCs w:val="27"/>
                <w:shd w:val="clear" w:color="auto" w:fill="FFFFFF"/>
              </w:rPr>
            </w:rPrChange>
          </w:rPr>
          <w:lastRenderedPageBreak/>
          <w:t>只能进行有限的简单计算。第二代使用反向传播，根据错误率更新神经元的权重。</w:t>
        </w:r>
      </w:ins>
      <w:ins w:id="156" w:author="Xiaodong Zhang" w:date="2022-09-09T09:49:00Z">
        <w:r>
          <w:rPr>
            <w:rFonts w:hint="eastAsia"/>
          </w:rPr>
          <w:t>其后，</w:t>
        </w:r>
        <w:proofErr w:type="gramStart"/>
        <w:r>
          <w:rPr>
            <w:rFonts w:hint="eastAsia"/>
          </w:rPr>
          <w:t>多种</w:t>
        </w:r>
      </w:ins>
      <w:ins w:id="157" w:author="Xiaodong Zhang" w:date="2022-09-09T09:48:00Z">
        <w:r>
          <w:rPr>
            <w:rPrChange w:id="158"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59" w:author="Xiaodong Zhang" w:date="2022-09-09T09:49:00Z">
        <w:r>
          <w:rPr>
            <w:rFonts w:hint="eastAsia"/>
          </w:rPr>
          <w:t>各异的</w:t>
        </w:r>
      </w:ins>
      <w:ins w:id="160" w:author="Xiaodong Zhang" w:date="2022-09-09T09:48:00Z">
        <w:r>
          <w:rPr>
            <w:rPrChange w:id="161"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2" w:author="Xiaodong Zhang" w:date="2022-09-09T09:53:00Z">
              <w:rPr>
                <w:rFonts w:ascii="微软雅黑" w:eastAsia="微软雅黑" w:hAnsi="微软雅黑" w:cs="微软雅黑"/>
                <w:color w:val="121212"/>
                <w:sz w:val="27"/>
                <w:szCs w:val="27"/>
                <w:shd w:val="clear" w:color="auto" w:fill="FFFFFF"/>
              </w:rPr>
            </w:rPrChange>
          </w:rPr>
          <w:t xml:space="preserve"> (FNN)</w:t>
        </w:r>
        <w:r>
          <w:rPr>
            <w:rPrChange w:id="163"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4" w:author="Xiaodong Zhang" w:date="2022-09-09T09:53:00Z">
              <w:rPr>
                <w:rFonts w:ascii="微软雅黑" w:eastAsia="微软雅黑" w:hAnsi="微软雅黑" w:cs="微软雅黑"/>
                <w:color w:val="121212"/>
                <w:sz w:val="27"/>
                <w:szCs w:val="27"/>
                <w:shd w:val="clear" w:color="auto" w:fill="FFFFFF"/>
              </w:rPr>
            </w:rPrChange>
          </w:rPr>
          <w:t xml:space="preserve"> (CNN)</w:t>
        </w:r>
        <w:r>
          <w:rPr>
            <w:rPrChange w:id="165"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66" w:author="Xiaodong Zhang" w:date="2022-09-09T09:53:00Z">
              <w:rPr>
                <w:rFonts w:ascii="微软雅黑" w:eastAsia="微软雅黑" w:hAnsi="微软雅黑" w:cs="微软雅黑"/>
                <w:color w:val="121212"/>
                <w:sz w:val="27"/>
                <w:szCs w:val="27"/>
                <w:shd w:val="clear" w:color="auto" w:fill="FFFFFF"/>
              </w:rPr>
            </w:rPrChange>
          </w:rPr>
          <w:t xml:space="preserve"> (RNN) </w:t>
        </w:r>
        <w:r>
          <w:rPr>
            <w:rPrChange w:id="167" w:author="Xiaodong Zhang" w:date="2022-09-09T09:53:00Z">
              <w:rPr>
                <w:rFonts w:ascii="微软雅黑" w:eastAsia="微软雅黑" w:hAnsi="微软雅黑" w:cs="微软雅黑"/>
                <w:color w:val="121212"/>
                <w:sz w:val="27"/>
                <w:szCs w:val="27"/>
                <w:shd w:val="clear" w:color="auto" w:fill="FFFFFF"/>
              </w:rPr>
            </w:rPrChange>
          </w:rPr>
          <w:t>等</w:t>
        </w:r>
      </w:ins>
      <w:ins w:id="168" w:author="Xiaodong Zhang" w:date="2022-09-09T09:51:00Z">
        <w:r>
          <w:rPr>
            <w:rFonts w:hint="eastAsia"/>
          </w:rPr>
          <w:t>。利用</w:t>
        </w:r>
        <w:r>
          <w:rPr>
            <w:rPrChange w:id="169"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70"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r>
          <w:rPr>
            <w:rPrChange w:id="171"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72" w:author="Xiaodong Zhang" w:date="2022-09-09T09:53:00Z">
              <w:rPr>
                <w:rFonts w:ascii="微软雅黑" w:eastAsia="微软雅黑" w:hAnsi="微软雅黑" w:cs="微软雅黑" w:hint="eastAsia"/>
                <w:color w:val="121212"/>
                <w:sz w:val="27"/>
                <w:szCs w:val="27"/>
                <w:shd w:val="clear" w:color="auto" w:fill="FFFFFF"/>
              </w:rPr>
            </w:rPrChange>
          </w:rPr>
          <w:t>），</w:t>
        </w:r>
      </w:ins>
      <w:ins w:id="173" w:author="Xiaodong Zhang" w:date="2022-09-09T09:52:00Z">
        <w:r>
          <w:rPr>
            <w:rPrChange w:id="174"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75"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76"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77" w:author="Xiaodong Zhang" w:date="2022-09-09T09:53:00Z">
              <w:rPr>
                <w:rFonts w:ascii="微软雅黑" w:eastAsia="微软雅黑" w:hAnsi="微软雅黑" w:cs="微软雅黑"/>
                <w:color w:val="121212"/>
                <w:sz w:val="27"/>
                <w:szCs w:val="27"/>
                <w:shd w:val="clear" w:color="auto" w:fill="FFFFFF"/>
              </w:rPr>
            </w:rPrChange>
          </w:rPr>
          <w:t>等人</w:t>
        </w:r>
        <w:r>
          <w:rPr>
            <w:rPrChange w:id="178"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79"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80"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1"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82" w:author="Xiaodong Zhang" w:date="2022-09-09T09:53:00Z">
              <w:rPr>
                <w:rFonts w:ascii="微软雅黑" w:eastAsia="微软雅黑" w:hAnsi="微软雅黑" w:cs="微软雅黑"/>
                <w:color w:val="121212"/>
                <w:sz w:val="27"/>
                <w:szCs w:val="27"/>
                <w:shd w:val="clear" w:color="auto" w:fill="FFFFFF"/>
              </w:rPr>
            </w:rPrChange>
          </w:rPr>
          <w:t xml:space="preserve"> (CNN) </w:t>
        </w:r>
        <w:r>
          <w:rPr>
            <w:rPrChange w:id="183" w:author="Xiaodong Zhang" w:date="2022-09-09T09:53:00Z">
              <w:rPr>
                <w:rFonts w:ascii="微软雅黑" w:eastAsia="微软雅黑" w:hAnsi="微软雅黑" w:cs="微软雅黑"/>
                <w:color w:val="121212"/>
                <w:sz w:val="27"/>
                <w:szCs w:val="27"/>
                <w:shd w:val="clear" w:color="auto" w:fill="FFFFFF"/>
              </w:rPr>
            </w:rPrChange>
          </w:rPr>
          <w:t>架构，</w:t>
        </w:r>
        <w:r>
          <w:rPr>
            <w:rPrChange w:id="184"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85"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86"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7"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88"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89"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190" w:author="Xiaodong Zhang" w:date="2022-09-09T09:53:00Z">
              <w:rPr>
                <w:rFonts w:ascii="微软雅黑" w:eastAsia="微软雅黑" w:hAnsi="微软雅黑" w:cs="微软雅黑"/>
                <w:color w:val="121212"/>
                <w:sz w:val="27"/>
                <w:szCs w:val="27"/>
                <w:shd w:val="clear" w:color="auto" w:fill="FFFFFF"/>
              </w:rPr>
            </w:rPrChange>
          </w:rPr>
          <w:t>重大突破</w:t>
        </w:r>
      </w:ins>
      <w:ins w:id="191" w:author="Xiaodong Zhang" w:date="2022-09-09T09:54:00Z">
        <w:r>
          <w:rPr>
            <w:rFonts w:hint="eastAsia"/>
          </w:rPr>
          <w:t>，并快速的演化为深度卷积神经网络（</w:t>
        </w:r>
        <w:r>
          <w:rPr>
            <w:rFonts w:hint="eastAsia"/>
          </w:rPr>
          <w:t>DCNN</w:t>
        </w:r>
        <w:r>
          <w:rPr>
            <w:rFonts w:hint="eastAsia"/>
          </w:rPr>
          <w:t>）</w:t>
        </w:r>
      </w:ins>
      <w:ins w:id="192" w:author="Xiaodong Zhang" w:date="2022-09-09T09:55:00Z">
        <w:r>
          <w:rPr>
            <w:rFonts w:hint="eastAsia"/>
          </w:rPr>
          <w:t>，继而以</w:t>
        </w:r>
        <w:r>
          <w:rPr>
            <w:rPrChange w:id="193"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194"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195"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196" w:author="Xiaodong Zhang" w:date="2022-09-09T09:52:00Z">
        <w:r>
          <w:rPr>
            <w:rPrChange w:id="197" w:author="Xiaodong Zhang" w:date="2022-09-09T09:55:00Z">
              <w:rPr>
                <w:rFonts w:ascii="微软雅黑" w:eastAsia="微软雅黑" w:hAnsi="微软雅黑" w:cs="微软雅黑"/>
                <w:color w:val="121212"/>
                <w:sz w:val="27"/>
                <w:szCs w:val="27"/>
                <w:shd w:val="clear" w:color="auto" w:fill="FFFFFF"/>
              </w:rPr>
            </w:rPrChange>
          </w:rPr>
          <w:t>。</w:t>
        </w:r>
      </w:ins>
      <w:commentRangeStart w:id="198"/>
      <w:commentRangeEnd w:id="198"/>
      <w:r>
        <w:commentReference w:id="198"/>
      </w:r>
      <w:ins w:id="199" w:author="Xiaodong Zhang" w:date="2022-09-09T10:05:00Z">
        <w:r>
          <w:rPr>
            <w:rFonts w:hint="eastAsia"/>
          </w:rPr>
          <w:t>无论是何种形式何种</w:t>
        </w:r>
      </w:ins>
      <w:ins w:id="200" w:author="Xiaodong Zhang" w:date="2022-09-09T10:06:00Z">
        <w:r>
          <w:rPr>
            <w:rFonts w:hint="eastAsia"/>
          </w:rPr>
          <w:t>目标任务</w:t>
        </w:r>
      </w:ins>
      <w:ins w:id="201" w:author="Xiaodong Zhang" w:date="2022-09-09T10:05:00Z">
        <w:r>
          <w:rPr>
            <w:rFonts w:hint="eastAsia"/>
          </w:rPr>
          <w:t>，现阶段的</w:t>
        </w:r>
        <w:r>
          <w:rPr>
            <w:rFonts w:hint="eastAsia"/>
          </w:rPr>
          <w:t>DL</w:t>
        </w:r>
      </w:ins>
      <w:ins w:id="202" w:author="Xiaodong Zhang" w:date="2022-09-09T10:06:00Z">
        <w:r>
          <w:rPr>
            <w:rFonts w:hint="eastAsia"/>
          </w:rPr>
          <w:t>从本质上都可视为是在海量数据的基础上通过“训练”完成一个</w:t>
        </w:r>
      </w:ins>
      <w:ins w:id="203" w:author="Xiaodong Zhang" w:date="2022-09-09T10:05:00Z">
        <w:r>
          <w:rPr>
            <w:rFonts w:hint="eastAsia"/>
          </w:rPr>
          <w:t>复杂的数据拟合过程</w:t>
        </w:r>
      </w:ins>
      <w:ins w:id="204" w:author="Xiaodong Zhang" w:date="2022-09-09T10:06:00Z">
        <w:r>
          <w:rPr>
            <w:rFonts w:hint="eastAsia"/>
          </w:rPr>
          <w:t>，所以</w:t>
        </w:r>
      </w:ins>
      <w:ins w:id="205" w:author="Xiaodong Zhang" w:date="2022-09-09T10:07:00Z">
        <w:r>
          <w:rPr>
            <w:rFonts w:hint="eastAsia"/>
          </w:rPr>
          <w:t>对数据量及运算能力提出了极高的要求</w:t>
        </w:r>
      </w:ins>
      <w:r>
        <w:rPr>
          <w:rFonts w:hint="eastAsia"/>
          <w:vertAlign w:val="superscript"/>
        </w:rPr>
        <w:t>[47]</w:t>
      </w:r>
      <w:ins w:id="206" w:author="Xiaodong Zhang" w:date="2022-09-09T10:07:00Z">
        <w:r>
          <w:rPr>
            <w:rFonts w:hint="eastAsia"/>
          </w:rPr>
          <w:t>。</w:t>
        </w:r>
      </w:ins>
    </w:p>
    <w:p w14:paraId="37D2903B" w14:textId="77777777" w:rsidR="00A875D5" w:rsidRDefault="00000000">
      <w:pPr>
        <w:ind w:firstLine="480"/>
      </w:pPr>
      <w:ins w:id="207" w:author="Xiaodong Zhang" w:date="2022-09-09T10:04:00Z">
        <w:r>
          <w:rPr>
            <w:rFonts w:hint="eastAsia"/>
          </w:rPr>
          <w:t>作为推动人工智能发展关键驱动力的大数据，其数据源</w:t>
        </w:r>
      </w:ins>
      <w:ins w:id="208" w:author="Xiaodong Zhang" w:date="2022-09-09T10:07:00Z">
        <w:r>
          <w:rPr>
            <w:rFonts w:hint="eastAsia"/>
          </w:rPr>
          <w:t>正在从</w:t>
        </w:r>
      </w:ins>
      <w:ins w:id="209"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10" w:author="Xiaodong Zhang" w:date="2022-09-09T09:58:00Z">
        <w:r>
          <w:rPr>
            <w:rFonts w:hint="eastAsia"/>
          </w:rPr>
          <w:t>在</w:t>
        </w:r>
        <w:r>
          <w:rPr>
            <w:rFonts w:hint="eastAsia"/>
          </w:rPr>
          <w:t>5G</w:t>
        </w:r>
      </w:ins>
      <w:ins w:id="211" w:author="Xiaodong Zhang" w:date="2022-09-09T10:00:00Z">
        <w:r>
          <w:rPr>
            <w:rFonts w:hint="eastAsia"/>
          </w:rPr>
          <w:t>和</w:t>
        </w:r>
      </w:ins>
      <w:ins w:id="212" w:author="Xiaodong Zhang" w:date="2022-09-09T09:58:00Z">
        <w:r>
          <w:rPr>
            <w:rFonts w:hint="eastAsia"/>
          </w:rPr>
          <w:t>移动物联网大规模商用</w:t>
        </w:r>
      </w:ins>
      <w:ins w:id="213" w:author="Xiaodong Zhang" w:date="2022-09-09T10:00:00Z">
        <w:r>
          <w:rPr>
            <w:rFonts w:hint="eastAsia"/>
          </w:rPr>
          <w:t>及传感器技术的快速演进</w:t>
        </w:r>
      </w:ins>
      <w:ins w:id="214" w:author="Xiaodong Zhang" w:date="2022-09-09T10:07:00Z">
        <w:r>
          <w:rPr>
            <w:rFonts w:hint="eastAsia"/>
          </w:rPr>
          <w:t>的推动下</w:t>
        </w:r>
      </w:ins>
      <w:ins w:id="215" w:author="Xiaodong Zhang" w:date="2022-09-09T09:58:00Z">
        <w:r>
          <w:rPr>
            <w:rFonts w:hint="eastAsia"/>
          </w:rPr>
          <w:t>，</w:t>
        </w:r>
      </w:ins>
      <w:ins w:id="216" w:author="Xiaodong Zhang" w:date="2022-09-09T10:01:00Z">
        <w:r>
          <w:rPr>
            <w:rFonts w:hint="eastAsia"/>
          </w:rPr>
          <w:t>移动物联网设备的数量与类型激增，从而产生了大量持续感知设备物理环境的多模态数据（音视频、</w:t>
        </w:r>
      </w:ins>
      <w:ins w:id="217" w:author="Xiaodong Zhang" w:date="2022-09-09T10:02:00Z">
        <w:r>
          <w:rPr>
            <w:rFonts w:hint="eastAsia"/>
          </w:rPr>
          <w:t>环境要素、姿态与位置等</w:t>
        </w:r>
      </w:ins>
      <w:ins w:id="218" w:author="Xiaodong Zhang" w:date="2022-09-09T10:01:00Z">
        <w:r>
          <w:rPr>
            <w:rFonts w:hint="eastAsia"/>
            <w:rPrChange w:id="219" w:author="Xiaodong Zhang" w:date="2022-09-09T10:11:00Z">
              <w:rPr>
                <w:rFonts w:ascii="宋体" w:hAnsi="宋体" w:cs="宋体" w:hint="eastAsia"/>
                <w:kern w:val="0"/>
              </w:rPr>
            </w:rPrChange>
          </w:rPr>
          <w:t>）</w:t>
        </w:r>
      </w:ins>
      <w:ins w:id="220" w:author="Xiaodong Zhang" w:date="2022-09-09T10:11:00Z">
        <w:r>
          <w:rPr>
            <w:rFonts w:hint="eastAsia"/>
          </w:rPr>
          <w:t>，将</w:t>
        </w:r>
      </w:ins>
      <w:ins w:id="221"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22" w:author="Xiaodong Zhang" w:date="2022-09-09T10:15:00Z">
        <w:r>
          <w:rPr>
            <w:rFonts w:hint="eastAsia"/>
          </w:rPr>
          <w:t>挑战，</w:t>
        </w:r>
      </w:ins>
      <w:ins w:id="223" w:author="Xiaodong Zhang" w:date="2022-09-09T10:13:00Z">
        <w:r>
          <w:rPr>
            <w:rFonts w:hint="eastAsia"/>
          </w:rPr>
          <w:t>并且带来了较高的传输延迟，并不能满足自动驾驶、目标跟踪等</w:t>
        </w:r>
      </w:ins>
      <w:ins w:id="224" w:author="Xiaodong Zhang" w:date="2022-09-09T10:14:00Z">
        <w:r>
          <w:rPr>
            <w:rFonts w:hint="eastAsia"/>
          </w:rPr>
          <w:t>新型应用的需求</w:t>
        </w:r>
      </w:ins>
      <w:ins w:id="225" w:author="Xiaodong Zhang" w:date="2022-09-09T10:15:00Z">
        <w:r>
          <w:rPr>
            <w:rFonts w:hint="eastAsia"/>
          </w:rPr>
          <w:t>，而且</w:t>
        </w:r>
      </w:ins>
      <w:ins w:id="226" w:author="Xiaodong Zhang" w:date="2022-09-09T10:16:00Z">
        <w:r>
          <w:rPr>
            <w:rFonts w:hint="eastAsia"/>
          </w:rPr>
          <w:t>会带来了保密与隐私问题</w:t>
        </w:r>
      </w:ins>
      <w:ins w:id="227" w:author="Xiaodong Zhang" w:date="2022-09-09T10:15:00Z">
        <w:r>
          <w:rPr>
            <w:rFonts w:hint="eastAsia"/>
          </w:rPr>
          <w:t>；</w:t>
        </w:r>
      </w:ins>
      <w:ins w:id="228" w:author="Xiaodong Zhang" w:date="2022-09-09T10:08:00Z">
        <w:r>
          <w:rPr>
            <w:rFonts w:hint="eastAsia"/>
            <w:rPrChange w:id="229"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30" w:author="Xiaodong Zhang" w:date="2022-09-09T10:09:00Z">
        <w:r>
          <w:rPr>
            <w:rFonts w:hint="eastAsia"/>
          </w:rPr>
          <w:t>，</w:t>
        </w:r>
      </w:ins>
      <w:ins w:id="231" w:author="Xiaodong Zhang" w:date="2022-09-09T10:08:00Z">
        <w:r>
          <w:rPr>
            <w:rFonts w:hint="eastAsia"/>
            <w:rPrChange w:id="232"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33"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34" w:author="Xiaodong Zhang" w:date="2022-09-09T10:14:00Z">
        <w:r>
          <w:rPr>
            <w:rFonts w:hint="eastAsia"/>
          </w:rPr>
          <w:t>和人工智能相结合所形成边缘人工智能</w:t>
        </w:r>
      </w:ins>
      <w:ins w:id="235" w:author="Xiaodong Zhang" w:date="2022-09-09T10:15:00Z">
        <w:r>
          <w:rPr>
            <w:rFonts w:hint="eastAsia"/>
          </w:rPr>
          <w:t>（</w:t>
        </w:r>
        <w:r>
          <w:t>Edage AI</w:t>
        </w:r>
        <w:r>
          <w:rPr>
            <w:rFonts w:hint="eastAsia"/>
          </w:rPr>
          <w:t>）</w:t>
        </w:r>
      </w:ins>
      <w:ins w:id="236" w:author="Xiaodong Zhang" w:date="2022-09-09T10:14:00Z">
        <w:r>
          <w:rPr>
            <w:rFonts w:hint="eastAsia"/>
          </w:rPr>
          <w:t>，提出</w:t>
        </w:r>
      </w:ins>
      <w:ins w:id="237" w:author="Xiaodong Zhang" w:date="2022-09-09T10:08:00Z">
        <w:r>
          <w:rPr>
            <w:rFonts w:hint="eastAsia"/>
            <w:rPrChange w:id="238"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39" w:author="Xiaodong Zhang" w:date="2022-09-09T10:09:00Z">
        <w:r>
          <w:rPr>
            <w:rFonts w:hint="eastAsia"/>
          </w:rPr>
          <w:t>的</w:t>
        </w:r>
      </w:ins>
      <w:ins w:id="240" w:author="Xiaodong Zhang" w:date="2022-09-09T10:08:00Z">
        <w:r>
          <w:rPr>
            <w:rFonts w:hint="eastAsia"/>
            <w:rPrChange w:id="241"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42" w:author="Xiaodong Zhang" w:date="2022-09-09T10:10:00Z">
        <w:r>
          <w:rPr>
            <w:rFonts w:hint="eastAsia"/>
          </w:rPr>
          <w:t>完成</w:t>
        </w:r>
      </w:ins>
      <w:ins w:id="243" w:author="Xiaodong Zhang" w:date="2022-09-09T10:08:00Z">
        <w:r>
          <w:rPr>
            <w:rFonts w:hint="eastAsia"/>
            <w:rPrChange w:id="244"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45" w:author="Xiaodong Zhang" w:date="2022-09-09T10:09:00Z">
        <w:r>
          <w:rPr>
            <w:rFonts w:hint="eastAsia"/>
          </w:rPr>
          <w:t>，</w:t>
        </w:r>
      </w:ins>
      <w:ins w:id="246" w:author="Xiaodong Zhang" w:date="2022-09-09T10:10:00Z">
        <w:r>
          <w:rPr>
            <w:rFonts w:hint="eastAsia"/>
          </w:rPr>
          <w:t>从而</w:t>
        </w:r>
      </w:ins>
      <w:ins w:id="247" w:author="Xiaodong Zhang" w:date="2022-09-09T10:16:00Z">
        <w:r>
          <w:rPr>
            <w:rFonts w:hint="eastAsia"/>
          </w:rPr>
          <w:t>解决上诉问题</w:t>
        </w:r>
      </w:ins>
      <w:r>
        <w:rPr>
          <w:rFonts w:hint="eastAsia"/>
          <w:vertAlign w:val="superscript"/>
        </w:rPr>
        <w:t>[48-49]</w:t>
      </w:r>
      <w:ins w:id="248" w:author="Xiaodong Zhang" w:date="2022-09-09T10:17:00Z">
        <w:r>
          <w:rPr>
            <w:rFonts w:hint="eastAsia"/>
          </w:rPr>
          <w:t>。</w:t>
        </w:r>
      </w:ins>
      <w:commentRangeStart w:id="249"/>
      <w:commentRangeEnd w:id="249"/>
      <w:r>
        <w:commentReference w:id="249"/>
      </w:r>
    </w:p>
    <w:p w14:paraId="62AB0E8F" w14:textId="77777777" w:rsidR="00A875D5" w:rsidRDefault="00000000">
      <w:pPr>
        <w:ind w:firstLine="480"/>
        <w:jc w:val="center"/>
      </w:pPr>
      <w:r>
        <w:rPr>
          <w:noProof/>
        </w:rPr>
        <w:drawing>
          <wp:inline distT="0" distB="0" distL="0" distR="0" wp14:anchorId="363151F6" wp14:editId="1D221692">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262630" cy="2243455"/>
                    </a:xfrm>
                    <a:prstGeom prst="rect">
                      <a:avLst/>
                    </a:prstGeom>
                  </pic:spPr>
                </pic:pic>
              </a:graphicData>
            </a:graphic>
          </wp:inline>
        </w:drawing>
      </w:r>
    </w:p>
    <w:p w14:paraId="575A5EE9" w14:textId="77777777" w:rsidR="00A875D5" w:rsidRDefault="00000000">
      <w:pPr>
        <w:pStyle w:val="aff2"/>
        <w:rPr>
          <w:ins w:id="250" w:author="Xiaodong Zhang" w:date="2022-09-09T10:19:00Z"/>
        </w:rPr>
      </w:pPr>
      <w:r>
        <w:rPr>
          <w:rFonts w:hint="eastAsia"/>
        </w:rPr>
        <w:t>图</w:t>
      </w:r>
      <w:r>
        <w:t xml:space="preserve"> </w:t>
      </w:r>
      <w:r>
        <w:rPr>
          <w:rFonts w:hint="eastAsia"/>
        </w:rPr>
        <w:t>边缘计算</w:t>
      </w:r>
    </w:p>
    <w:p w14:paraId="40F7FE1D" w14:textId="77777777" w:rsidR="00A875D5" w:rsidRPr="00A875D5" w:rsidRDefault="00000000" w:rsidP="00A875D5">
      <w:pPr>
        <w:shd w:val="clear" w:color="auto" w:fill="FFFFFF"/>
        <w:spacing w:before="294" w:after="294"/>
        <w:rPr>
          <w:ins w:id="251" w:author="Xiaodong Zhang" w:date="2022-09-09T10:08:00Z"/>
          <w:color w:val="121212"/>
          <w:sz w:val="27"/>
          <w:rPrChange w:id="252" w:author="Xiaodong Zhang" w:date="2022-09-09T10:21:00Z">
            <w:rPr>
              <w:ins w:id="253" w:author="Xiaodong Zhang" w:date="2022-09-09T10:08:00Z"/>
              <w:rFonts w:ascii="微软雅黑" w:eastAsia="微软雅黑" w:hAnsi="微软雅黑" w:cs="微软雅黑"/>
              <w:color w:val="121212"/>
              <w:sz w:val="27"/>
              <w:szCs w:val="27"/>
            </w:rPr>
          </w:rPrChange>
        </w:rPr>
        <w:pPrChange w:id="254" w:author="Xiaodong Zhang" w:date="2022-09-09T10:21:00Z">
          <w:pPr>
            <w:pStyle w:val="af2"/>
            <w:shd w:val="clear" w:color="auto" w:fill="FFFFFF"/>
            <w:spacing w:before="294" w:beforeAutospacing="0" w:after="294" w:afterAutospacing="0"/>
          </w:pPr>
        </w:pPrChange>
      </w:pPr>
      <w:ins w:id="255" w:author="Xiaodong Zhang" w:date="2022-09-09T10:19:00Z">
        <w:r>
          <w:rPr>
            <w:rFonts w:hint="eastAsia"/>
          </w:rPr>
          <w:lastRenderedPageBreak/>
          <w:t>边缘</w:t>
        </w:r>
      </w:ins>
      <w:r>
        <w:rPr>
          <w:rFonts w:hint="eastAsia"/>
        </w:rPr>
        <w:t>人工</w:t>
      </w:r>
      <w:ins w:id="256" w:author="Xiaodong Zhang" w:date="2022-09-09T10:19:00Z">
        <w:r>
          <w:rPr>
            <w:rFonts w:hint="eastAsia"/>
          </w:rPr>
          <w:t>智能，即</w:t>
        </w:r>
      </w:ins>
      <w:ins w:id="257" w:author="Xiaodong Zhang" w:date="2022-09-09T10:20:00Z">
        <w:r>
          <w:rPr>
            <w:rFonts w:hint="eastAsia"/>
          </w:rPr>
          <w:t>完全在边缘设备上执行</w:t>
        </w:r>
        <w:r>
          <w:rPr>
            <w:rFonts w:hint="eastAsia"/>
          </w:rPr>
          <w:t>DCNN</w:t>
        </w:r>
        <w:r>
          <w:rPr>
            <w:rFonts w:hint="eastAsia"/>
          </w:rPr>
          <w:t>模型的训练与推理的方式代表着</w:t>
        </w:r>
      </w:ins>
      <w:ins w:id="258" w:author="Xiaodong Zhang" w:date="2022-09-09T10:21:00Z">
        <w:r>
          <w:rPr>
            <w:rFonts w:hint="eastAsia"/>
          </w:rPr>
          <w:t>需要具有更高计算能力的</w:t>
        </w:r>
      </w:ins>
      <w:ins w:id="259"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04DC86D7" w14:textId="77777777" w:rsidR="00A875D5" w:rsidRDefault="00000000">
      <w:pPr>
        <w:ind w:firstLine="480"/>
      </w:pPr>
      <w:r>
        <w:rPr>
          <w:rFonts w:hint="eastAsia"/>
        </w:rPr>
        <w:t>首先从软件算法角度出发，目前来说，在深度神经网络算法的研究中主要存在以下方向：一是从架构层出发，采用新的</w:t>
      </w:r>
      <w:r>
        <w:rPr>
          <w:rFonts w:hint="eastAsia"/>
        </w:rPr>
        <w:t>AI</w:t>
      </w:r>
      <w:r>
        <w:rPr>
          <w:rFonts w:hint="eastAsia"/>
        </w:rPr>
        <w:t>模型和算法来替代当下常用的监督学习</w:t>
      </w:r>
      <w:r>
        <w:rPr>
          <w:rFonts w:hint="eastAsia"/>
        </w:rPr>
        <w:t>DNN</w:t>
      </w:r>
      <w:r>
        <w:rPr>
          <w:rFonts w:hint="eastAsia"/>
        </w:rPr>
        <w:t>算法。</w:t>
      </w:r>
      <w:r>
        <w:rPr>
          <w:rFonts w:hint="eastAsia"/>
        </w:rPr>
        <w:t>Graphcore</w:t>
      </w:r>
      <w:r>
        <w:rPr>
          <w:rFonts w:hint="eastAsia"/>
        </w:rPr>
        <w:t>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rPr>
          <w:rFonts w:hint="eastAsia"/>
          <w:vertAlign w:val="superscript"/>
        </w:rPr>
        <w:t>[4]</w:t>
      </w:r>
      <w:r>
        <w:rPr>
          <w:rFonts w:hint="eastAsia"/>
        </w:rPr>
        <w:t>，在针对这一研究方向也有众多的研究成果中，作为深度学习“三大泰斗”之一的</w:t>
      </w:r>
      <w:r>
        <w:rPr>
          <w:rFonts w:hint="eastAsia"/>
        </w:rPr>
        <w:t>Yoshua Bengiod</w:t>
      </w:r>
      <w:r>
        <w:rPr>
          <w:rFonts w:hint="eastAsia"/>
        </w:rPr>
        <w:t>提出的</w:t>
      </w:r>
      <w:commentRangeStart w:id="260"/>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rPr>
          <w:rFonts w:hint="eastAsia"/>
          <w:vertAlign w:val="superscript"/>
        </w:rPr>
        <w:t>[14]</w:t>
      </w:r>
      <w:r>
        <w:rPr>
          <w:rFonts w:hint="eastAsia"/>
        </w:rPr>
        <w:t>。</w:t>
      </w:r>
      <w:commentRangeEnd w:id="260"/>
      <w:r>
        <w:commentReference w:id="260"/>
      </w:r>
    </w:p>
    <w:p w14:paraId="3E83C526" w14:textId="77777777" w:rsidR="00A875D5"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rPr>
          <w:rFonts w:hint="eastAsia"/>
        </w:rPr>
        <w:t>(</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rPr>
          <w:rFonts w:hint="eastAsia"/>
          <w:vertAlign w:val="superscript"/>
        </w:rPr>
        <w:t>[14]</w:t>
      </w:r>
      <w:r>
        <w:rPr>
          <w:rFonts w:hint="eastAsia"/>
        </w:rPr>
        <w:t>，将计算效率提升了</w:t>
      </w:r>
      <w:r>
        <w:rPr>
          <w:rFonts w:hint="eastAsia"/>
        </w:rPr>
        <w:t>10</w:t>
      </w:r>
      <w:r>
        <w:rPr>
          <w:rFonts w:hint="eastAsia"/>
        </w:rPr>
        <w:t>倍以上</w:t>
      </w:r>
      <w:r>
        <w:rPr>
          <w:rFonts w:hint="eastAsia"/>
          <w:vertAlign w:val="superscript"/>
        </w:rPr>
        <w:t>[17]</w:t>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rPr>
          <w:rFonts w:hint="eastAsia"/>
          <w:vertAlign w:val="superscript"/>
        </w:rPr>
        <w:t>[18]</w:t>
      </w:r>
      <w:r>
        <w:rPr>
          <w:rFonts w:hint="eastAsia"/>
        </w:rPr>
        <w:t>。（</w:t>
      </w:r>
      <w:r>
        <w:rPr>
          <w:rFonts w:hint="eastAsia"/>
        </w:rPr>
        <w:t>2</w:t>
      </w:r>
      <w:r>
        <w:rPr>
          <w:rFonts w:hint="eastAsia"/>
        </w:rPr>
        <w:t>）低硬件开销：由于硬件逻辑结构简单和极低的内存需求，二值神经网络的硬件开销远远小于其他的深度神经网络</w:t>
      </w:r>
      <w:r>
        <w:rPr>
          <w:rFonts w:hint="eastAsia"/>
          <w:vertAlign w:val="superscript"/>
        </w:rPr>
        <w:t>[19-20]</w:t>
      </w:r>
      <w:r>
        <w:rPr>
          <w:rFonts w:hint="eastAsia"/>
        </w:rPr>
        <w:t>。（</w:t>
      </w:r>
      <w:r>
        <w:rPr>
          <w:rFonts w:hint="eastAsia"/>
        </w:rPr>
        <w:t>3</w:t>
      </w:r>
      <w:r>
        <w:rPr>
          <w:rFonts w:hint="eastAsia"/>
        </w:rPr>
        <w:t>）能效比：因为其低硬件开销和功耗低等特性</w:t>
      </w:r>
      <w:r>
        <w:rPr>
          <w:rFonts w:hint="eastAsia"/>
          <w:vertAlign w:val="superscript"/>
        </w:rPr>
        <w:t>[21]</w:t>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14:paraId="602F0C9B" w14:textId="77777777" w:rsidR="00A875D5" w:rsidRDefault="00000000">
      <w:pPr>
        <w:autoSpaceDE w:val="0"/>
        <w:autoSpaceDN w:val="0"/>
        <w:adjustRightInd w:val="0"/>
        <w:ind w:firstLine="420"/>
        <w:jc w:val="left"/>
      </w:pPr>
      <w:r>
        <w:rPr>
          <w:noProof/>
        </w:rPr>
        <w:drawing>
          <wp:inline distT="0" distB="0" distL="0" distR="0" wp14:anchorId="3FC8AE77" wp14:editId="10D9D364">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3"/>
                    <a:stretch>
                      <a:fillRect/>
                    </a:stretch>
                  </pic:blipFill>
                  <pic:spPr>
                    <a:xfrm>
                      <a:off x="0" y="0"/>
                      <a:ext cx="5166946" cy="1396846"/>
                    </a:xfrm>
                    <a:prstGeom prst="rect">
                      <a:avLst/>
                    </a:prstGeom>
                  </pic:spPr>
                </pic:pic>
              </a:graphicData>
            </a:graphic>
          </wp:inline>
        </w:drawing>
      </w:r>
    </w:p>
    <w:p w14:paraId="0803934B" w14:textId="77777777" w:rsidR="00A875D5" w:rsidRDefault="00000000">
      <w:pPr>
        <w:pStyle w:val="aff2"/>
      </w:pPr>
      <w:r>
        <w:rPr>
          <w:rFonts w:hint="eastAsia"/>
        </w:rPr>
        <w:t>图</w:t>
      </w:r>
      <w:r>
        <w:rPr>
          <w:rFonts w:hint="eastAsia"/>
        </w:rPr>
        <w:t xml:space="preserve"> </w:t>
      </w:r>
      <w:r>
        <w:rPr>
          <w:rFonts w:hint="eastAsia"/>
        </w:rPr>
        <w:t>二值神经网络的卷积过程</w:t>
      </w:r>
    </w:p>
    <w:p w14:paraId="0C3656D4" w14:textId="77777777" w:rsidR="00A875D5"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rPr>
          <w:rFonts w:hint="eastAsia"/>
          <w:vertAlign w:val="superscript"/>
        </w:rPr>
        <w:t>[15]</w:t>
      </w:r>
      <w:r>
        <w:rPr>
          <w:rFonts w:hint="eastAsia"/>
        </w:rPr>
        <w:t>。</w:t>
      </w:r>
    </w:p>
    <w:p w14:paraId="1BADA76F" w14:textId="77777777" w:rsidR="00A875D5"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rPr>
          <w:rFonts w:hint="eastAsia"/>
          <w:vertAlign w:val="superscript"/>
        </w:rPr>
        <w:t>[39]</w:t>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w:t>
      </w:r>
      <w:r>
        <w:rPr>
          <w:rFonts w:hint="eastAsia"/>
        </w:rPr>
        <w:t>PolSAR</w:t>
      </w:r>
      <w:r>
        <w:rPr>
          <w:rFonts w:hint="eastAsia"/>
        </w:rPr>
        <w:t>图片</w:t>
      </w:r>
      <w:r>
        <w:rPr>
          <w:rFonts w:hint="eastAsia"/>
          <w:vertAlign w:val="superscript"/>
        </w:rPr>
        <w:t>[41]</w:t>
      </w:r>
      <w:r>
        <w:rPr>
          <w:rFonts w:hint="eastAsia"/>
        </w:rPr>
        <w:t>等应用中积极重要。</w:t>
      </w:r>
    </w:p>
    <w:p w14:paraId="6FFD0B70" w14:textId="77777777" w:rsidR="00A875D5"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rPr>
          <w:rFonts w:hint="eastAsia"/>
          <w:vertAlign w:val="superscript"/>
        </w:rPr>
        <w:t>[15]</w:t>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59ACB7C7" w14:textId="77777777" w:rsidR="00A875D5"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5213434E" w14:textId="77777777" w:rsidR="00A875D5" w:rsidRDefault="00000000">
      <w:pPr>
        <w:autoSpaceDE w:val="0"/>
        <w:autoSpaceDN w:val="0"/>
        <w:adjustRightInd w:val="0"/>
        <w:ind w:firstLine="420"/>
        <w:jc w:val="center"/>
      </w:pPr>
      <w:r>
        <w:rPr>
          <w:noProof/>
        </w:rPr>
        <w:drawing>
          <wp:inline distT="0" distB="0" distL="0" distR="0" wp14:anchorId="0F8F53BC" wp14:editId="088C13D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14:paraId="4809E466" w14:textId="77777777" w:rsidR="00A875D5"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p>
    <w:p w14:paraId="3E8BE775" w14:textId="77777777" w:rsidR="00A875D5" w:rsidRDefault="00000000">
      <w:pPr>
        <w:pStyle w:val="aff2"/>
      </w:pPr>
      <w:r>
        <w:rPr>
          <w:rFonts w:hint="eastAsia"/>
        </w:rPr>
        <w:t>（越左侧灵活性越高、性能越低，反之性能越低，灵活性越高）</w:t>
      </w:r>
    </w:p>
    <w:p w14:paraId="183B5B82" w14:textId="77777777" w:rsidR="00A875D5"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w:t>
      </w:r>
      <w:r>
        <w:rPr>
          <w:rFonts w:hint="eastAsia"/>
        </w:rPr>
        <w:lastRenderedPageBreak/>
        <w:t>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Pr>
          <w:rFonts w:hint="eastAsia"/>
          <w:vertAlign w:val="superscript"/>
        </w:rPr>
        <w:t>[44]</w:t>
      </w:r>
      <w:r>
        <w:rPr>
          <w:rFonts w:hint="eastAsia"/>
        </w:rPr>
        <w:t>和</w:t>
      </w:r>
      <w:r>
        <w:rPr>
          <w:rFonts w:hint="eastAsia"/>
        </w:rPr>
        <w:t>Geogle</w:t>
      </w:r>
      <w:r>
        <w:rPr>
          <w:rFonts w:hint="eastAsia"/>
        </w:rPr>
        <w:t>提出的张量处理器（</w:t>
      </w:r>
      <w:r>
        <w:rPr>
          <w:rFonts w:hint="eastAsia"/>
        </w:rPr>
        <w:t>TPU</w:t>
      </w:r>
      <w:r>
        <w:rPr>
          <w:rFonts w:hint="eastAsia"/>
        </w:rPr>
        <w:t>）</w:t>
      </w:r>
      <w:r>
        <w:rPr>
          <w:rFonts w:hint="eastAsia"/>
          <w:vertAlign w:val="superscript"/>
        </w:rPr>
        <w:t>[45]</w:t>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38324233" w14:textId="77777777" w:rsidR="00A875D5"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w:t>
      </w:r>
      <w:proofErr w:type="gramStart"/>
      <w:r>
        <w:rPr>
          <w:rFonts w:hint="eastAsia"/>
        </w:rPr>
        <w:t>的算力</w:t>
      </w:r>
      <w:proofErr w:type="gramEnd"/>
      <w:r>
        <w:rPr>
          <w:rFonts w:hint="eastAsia"/>
          <w:vertAlign w:val="superscript"/>
        </w:rPr>
        <w:t>[46]</w:t>
      </w:r>
      <w:r>
        <w:rPr>
          <w:rFonts w:hint="eastAsia"/>
        </w:rPr>
        <w:t>。专用集成电路（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7B226C4D" w14:textId="77777777" w:rsidR="00A875D5"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72A1B4A4" w14:textId="77777777" w:rsidR="00A875D5" w:rsidRDefault="00000000">
      <w:pPr>
        <w:pStyle w:val="2"/>
      </w:pPr>
      <w:bookmarkStart w:id="261" w:name="_Toc17305"/>
      <w:r>
        <w:rPr>
          <w:rFonts w:hint="eastAsia"/>
        </w:rPr>
        <w:t>研究现状</w:t>
      </w:r>
      <w:bookmarkEnd w:id="261"/>
    </w:p>
    <w:p w14:paraId="409BDC5B" w14:textId="77777777" w:rsidR="00A875D5" w:rsidRDefault="00000000">
      <w:pPr>
        <w:pStyle w:val="3"/>
      </w:pPr>
      <w:r>
        <w:rPr>
          <w:rFonts w:hint="eastAsia"/>
        </w:rPr>
        <w:t>二值复数神经网络的研究现状</w:t>
      </w:r>
      <w:commentRangeStart w:id="262"/>
      <w:commentRangeEnd w:id="262"/>
      <w:r>
        <w:commentReference w:id="262"/>
      </w:r>
    </w:p>
    <w:p w14:paraId="53C83CCB" w14:textId="77777777" w:rsidR="00A875D5"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w:t>
      </w:r>
      <w:r>
        <w:rPr>
          <w:rFonts w:hint="eastAsia"/>
        </w:rPr>
        <w:lastRenderedPageBreak/>
        <w:t>提出，所以面向该网络的研究成果还不是很多。二值复数神经网络紧密联系了二值神经网络和复数神经网络，故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43D1122F" w14:textId="77777777" w:rsidR="00A875D5"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rPr>
          <w:vertAlign w:val="superscript"/>
        </w:rPr>
        <w:t>[51]</w:t>
      </w:r>
      <w:r>
        <w:rPr>
          <w:rFonts w:hint="eastAsia"/>
        </w:rPr>
        <w:t>和二值权重网络（</w:t>
      </w:r>
      <w:r>
        <w:rPr>
          <w:rFonts w:hint="eastAsia"/>
        </w:rPr>
        <w:t>B</w:t>
      </w:r>
      <w:r>
        <w:t>WN</w:t>
      </w:r>
      <w:r>
        <w:rPr>
          <w:rFonts w:hint="eastAsia"/>
        </w:rPr>
        <w:t>）</w:t>
      </w:r>
      <w:r>
        <w:rPr>
          <w:rFonts w:hint="eastAsia"/>
          <w:vertAlign w:val="superscript"/>
        </w:rPr>
        <w:t>[</w:t>
      </w:r>
      <w:r>
        <w:rPr>
          <w:vertAlign w:val="superscript"/>
        </w:rPr>
        <w:t>50]</w:t>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rPr>
        <w:t>[50-51]</w:t>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rPr>
          <w:rFonts w:hint="eastAsia"/>
        </w:rPr>
        <w:t>batch normalization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14:paraId="46B37821" w14:textId="77777777" w:rsidR="00A875D5"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6E1468C5" w14:textId="77777777" w:rsidR="00A875D5" w:rsidRDefault="00000000">
      <w:pPr>
        <w:numPr>
          <w:ilvl w:val="0"/>
          <w:numId w:val="4"/>
        </w:numPr>
      </w:pPr>
      <w:r>
        <w:rPr>
          <w:rFonts w:hint="eastAsia"/>
        </w:rPr>
        <w:t>减少信息丢失。例如早在</w:t>
      </w:r>
      <w:r>
        <w:rPr>
          <w:rFonts w:hint="eastAsia"/>
        </w:rPr>
        <w:t>2015</w:t>
      </w:r>
      <w:r>
        <w:rPr>
          <w:rFonts w:hint="eastAsia"/>
        </w:rPr>
        <w:t>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14:paraId="20044527" w14:textId="77777777" w:rsidR="00A875D5" w:rsidRDefault="00000000">
      <w:pPr>
        <w:numPr>
          <w:ilvl w:val="0"/>
          <w:numId w:val="4"/>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rPr>
          <w:vertAlign w:val="superscript"/>
        </w:rPr>
        <w:t>[37]</w:t>
      </w:r>
      <w:r>
        <w:rPr>
          <w:rFonts w:hint="eastAsia"/>
        </w:rPr>
        <w:t>和</w:t>
      </w:r>
      <w:r>
        <w:rPr>
          <w:rFonts w:hint="eastAsia"/>
        </w:rPr>
        <w:t>J. Bethge</w:t>
      </w:r>
      <w:r>
        <w:rPr>
          <w:rFonts w:hint="eastAsia"/>
        </w:rPr>
        <w:t>等人提出的</w:t>
      </w:r>
      <w:r>
        <w:rPr>
          <w:rFonts w:hint="eastAsia"/>
        </w:rPr>
        <w:t>Gr</w:t>
      </w:r>
      <w:r>
        <w:t>oup-Net</w:t>
      </w:r>
      <w:r>
        <w:rPr>
          <w:vertAlign w:val="superscript"/>
        </w:rPr>
        <w:t>[36]</w:t>
      </w:r>
      <w:r>
        <w:rPr>
          <w:rFonts w:hint="eastAsia"/>
        </w:rPr>
        <w:t>网络中就证明了可以通过在网络使用多个</w:t>
      </w:r>
      <w:r>
        <w:rPr>
          <w:rFonts w:hint="eastAsia"/>
        </w:rPr>
        <w:t>B</w:t>
      </w:r>
      <w:r>
        <w:t>NN</w:t>
      </w:r>
      <w:r>
        <w:rPr>
          <w:rFonts w:hint="eastAsia"/>
        </w:rPr>
        <w:t>组件来实现模型容量</w:t>
      </w:r>
      <w:r>
        <w:rPr>
          <w:rFonts w:hint="eastAsia"/>
        </w:rPr>
        <w:lastRenderedPageBreak/>
        <w:t>的提升。此外还可以通过使用稍微多一点的比特数来表示一个神经元（其中每个比特都表示一个基）来实现模型容量的提升，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14:paraId="5EDDBF1C" w14:textId="77777777" w:rsidR="00A875D5" w:rsidRDefault="00000000">
      <w:pPr>
        <w:numPr>
          <w:ilvl w:val="0"/>
          <w:numId w:val="4"/>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rPr>
          <w:rFonts w:hint="eastAsia"/>
        </w:rPr>
        <w:t>b</w:t>
      </w:r>
      <w:r>
        <w:t>atch normalization</w:t>
      </w:r>
      <w:r>
        <w:rPr>
          <w:rFonts w:hint="eastAsia"/>
        </w:rPr>
        <w:t>造成的信息丢失。</w:t>
      </w:r>
    </w:p>
    <w:p w14:paraId="7BF97C1F" w14:textId="77777777" w:rsidR="00A875D5" w:rsidRDefault="00000000">
      <w:pPr>
        <w:ind w:left="425"/>
        <w:jc w:val="center"/>
      </w:pPr>
      <w:r>
        <w:rPr>
          <w:noProof/>
        </w:rPr>
        <w:drawing>
          <wp:inline distT="0" distB="0" distL="0" distR="0" wp14:anchorId="00E0D51A" wp14:editId="4C5C054F">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260637" cy="2972227"/>
                    </a:xfrm>
                    <a:prstGeom prst="rect">
                      <a:avLst/>
                    </a:prstGeom>
                  </pic:spPr>
                </pic:pic>
              </a:graphicData>
            </a:graphic>
          </wp:inline>
        </w:drawing>
      </w:r>
    </w:p>
    <w:p w14:paraId="2D1BA122" w14:textId="77777777" w:rsidR="00A875D5"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p>
    <w:p w14:paraId="1801502C" w14:textId="77777777" w:rsidR="00A875D5" w:rsidRDefault="00000000">
      <w:pPr>
        <w:pStyle w:val="aff1"/>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rPr>
          <w:rFonts w:hint="eastAsia"/>
          <w:vertAlign w:val="superscript"/>
        </w:rPr>
        <w:t>[</w:t>
      </w:r>
      <w:r>
        <w:rPr>
          <w:vertAlign w:val="superscript"/>
        </w:rPr>
        <w:t>33]</w:t>
      </w:r>
      <w:r>
        <w:t>提出了一种类似</w:t>
      </w:r>
      <w:r>
        <w:t xml:space="preserve"> Swish </w:t>
      </w:r>
      <w:r>
        <w:t>激活</w:t>
      </w:r>
      <w:r>
        <w:rPr>
          <w:rFonts w:hint="eastAsia"/>
        </w:rPr>
        <w:t>函数</w:t>
      </w:r>
      <w:r>
        <w:t>的</w:t>
      </w:r>
      <w:r>
        <w:lastRenderedPageBreak/>
        <w:t>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w:t>
      </w:r>
      <w:r>
        <w:rPr>
          <w:rFonts w:hint="eastAsia"/>
        </w:rPr>
        <w:t>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rPr>
          <w:rFonts w:hint="eastAsia"/>
          <w:vertAlign w:val="superscript"/>
        </w:rPr>
        <w:t>[</w:t>
      </w:r>
      <w:r>
        <w:rPr>
          <w:vertAlign w:val="superscript"/>
        </w:rPr>
        <w:t>31]</w:t>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rPr>
          <w:rFonts w:hint="eastAsia"/>
          <w:vertAlign w:val="superscript"/>
        </w:rPr>
        <w:t>[</w:t>
      </w:r>
      <w:r>
        <w:rPr>
          <w:vertAlign w:val="superscript"/>
        </w:rPr>
        <w:t>43]</w:t>
      </w:r>
      <w:r>
        <w:rPr>
          <w:rFonts w:hint="eastAsia"/>
        </w:rPr>
        <w:t>在</w:t>
      </w:r>
      <w:r>
        <w:rPr>
          <w:rFonts w:hint="eastAsia"/>
        </w:rPr>
        <w:t>b</w:t>
      </w:r>
      <w:r>
        <w:t>atch normalization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056D7204" w14:textId="77777777" w:rsidR="00A875D5"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rPr>
          <w:rFonts w:hint="eastAsia"/>
          <w:vertAlign w:val="superscript"/>
        </w:rPr>
        <w:t>[</w:t>
      </w:r>
      <w:r>
        <w:rPr>
          <w:vertAlign w:val="superscript"/>
        </w:rPr>
        <w:t>42]</w:t>
      </w:r>
      <w:r>
        <w:t xml:space="preserve"> </w:t>
      </w:r>
      <w:r>
        <w:rPr>
          <w:rFonts w:hint="eastAsia"/>
        </w:rPr>
        <w:t>。</w:t>
      </w:r>
    </w:p>
    <w:p w14:paraId="52BBC89C" w14:textId="77777777" w:rsidR="00A875D5"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rPr>
          <w:rFonts w:hint="eastAsia"/>
          <w:vertAlign w:val="superscript"/>
        </w:rPr>
        <w:t>[</w:t>
      </w:r>
      <w:r>
        <w:rPr>
          <w:vertAlign w:val="superscript"/>
        </w:rPr>
        <w:t>60-61]</w:t>
      </w:r>
      <w:r>
        <w:rPr>
          <w:rFonts w:hint="eastAsia"/>
        </w:rPr>
        <w:t>。最新且最具代表性的复数神经网络的研究成果当属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rPr>
        <w:t>[39]</w:t>
      </w:r>
      <w:r>
        <w:rPr>
          <w:rFonts w:hint="eastAsia"/>
        </w:rPr>
        <w:t>中，作者提出了复数神经网络的构建方法，其中包括复数卷积、复数</w:t>
      </w:r>
      <w:r>
        <w:rPr>
          <w:rFonts w:hint="eastAsia"/>
        </w:rPr>
        <w:t>b</w:t>
      </w:r>
      <w:r>
        <w:t>atch normalization</w:t>
      </w:r>
      <w:r>
        <w:rPr>
          <w:rFonts w:hint="eastAsia"/>
        </w:rPr>
        <w:t>和复数权重初始化策略等等。</w:t>
      </w:r>
      <w:r>
        <w:t>DCN</w:t>
      </w:r>
      <w:r>
        <w:rPr>
          <w:rFonts w:hint="eastAsia"/>
        </w:rPr>
        <w:t>不仅考虑到了复数输入和权重的实部</w:t>
      </w:r>
      <w:r>
        <w:rPr>
          <w:rFonts w:hint="eastAsia"/>
        </w:rPr>
        <w:lastRenderedPageBreak/>
        <w:t>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090BFB9E" w14:textId="77777777" w:rsidR="00A875D5" w:rsidRDefault="00000000">
      <w:pPr>
        <w:ind w:firstLine="420"/>
      </w:pPr>
      <w:r>
        <w:rPr>
          <w:rFonts w:hint="eastAsia"/>
        </w:rPr>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A875D5" w14:paraId="6D906A16" w14:textId="77777777">
        <w:trPr>
          <w:jc w:val="center"/>
        </w:trPr>
        <w:tc>
          <w:tcPr>
            <w:tcW w:w="1300" w:type="dxa"/>
            <w:shd w:val="clear" w:color="auto" w:fill="8EAADB" w:themeFill="accent5" w:themeFillTint="99"/>
            <w:vAlign w:val="center"/>
          </w:tcPr>
          <w:p w14:paraId="2BC081F0" w14:textId="77777777" w:rsidR="00A875D5" w:rsidRDefault="00000000">
            <w:pPr>
              <w:spacing w:line="240" w:lineRule="auto"/>
              <w:jc w:val="center"/>
            </w:pPr>
            <w:r>
              <w:rPr>
                <w:rFonts w:hint="eastAsia"/>
              </w:rPr>
              <w:t>网络</w:t>
            </w:r>
          </w:p>
        </w:tc>
        <w:tc>
          <w:tcPr>
            <w:tcW w:w="1547" w:type="dxa"/>
            <w:shd w:val="clear" w:color="auto" w:fill="8EAADB" w:themeFill="accent5" w:themeFillTint="99"/>
            <w:vAlign w:val="center"/>
          </w:tcPr>
          <w:p w14:paraId="1345AE1B" w14:textId="77777777" w:rsidR="00A875D5" w:rsidRDefault="00000000">
            <w:pPr>
              <w:spacing w:line="240" w:lineRule="auto"/>
              <w:jc w:val="center"/>
            </w:pPr>
            <w:r>
              <w:rPr>
                <w:rFonts w:hint="eastAsia"/>
              </w:rPr>
              <w:t>类型</w:t>
            </w:r>
          </w:p>
        </w:tc>
        <w:tc>
          <w:tcPr>
            <w:tcW w:w="1800" w:type="dxa"/>
            <w:shd w:val="clear" w:color="auto" w:fill="8EAADB" w:themeFill="accent5" w:themeFillTint="99"/>
            <w:vAlign w:val="center"/>
          </w:tcPr>
          <w:p w14:paraId="7334F415" w14:textId="77777777" w:rsidR="00A875D5"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5184C543" w14:textId="77777777" w:rsidR="00A875D5" w:rsidRDefault="00000000">
            <w:pPr>
              <w:spacing w:line="240" w:lineRule="auto"/>
              <w:jc w:val="center"/>
            </w:pPr>
            <w:r>
              <w:rPr>
                <w:rFonts w:hint="eastAsia"/>
              </w:rPr>
              <w:t>精度</w:t>
            </w:r>
            <w:r>
              <w:rPr>
                <w:rFonts w:hint="eastAsia"/>
              </w:rPr>
              <w:t>(%)</w:t>
            </w:r>
          </w:p>
        </w:tc>
      </w:tr>
      <w:tr w:rsidR="00A875D5" w14:paraId="60E42AD7" w14:textId="77777777">
        <w:trPr>
          <w:jc w:val="center"/>
        </w:trPr>
        <w:tc>
          <w:tcPr>
            <w:tcW w:w="1300" w:type="dxa"/>
            <w:vMerge w:val="restart"/>
            <w:vAlign w:val="center"/>
          </w:tcPr>
          <w:p w14:paraId="5842CA86" w14:textId="77777777" w:rsidR="00A875D5" w:rsidRDefault="00000000">
            <w:pPr>
              <w:spacing w:line="240" w:lineRule="auto"/>
              <w:jc w:val="center"/>
            </w:pPr>
            <w:r>
              <w:rPr>
                <w:rFonts w:hint="eastAsia"/>
              </w:rPr>
              <w:t>NIN-Net</w:t>
            </w:r>
          </w:p>
        </w:tc>
        <w:tc>
          <w:tcPr>
            <w:tcW w:w="1547" w:type="dxa"/>
            <w:vAlign w:val="center"/>
          </w:tcPr>
          <w:p w14:paraId="15604C53" w14:textId="77777777" w:rsidR="00A875D5" w:rsidRDefault="00000000">
            <w:pPr>
              <w:spacing w:line="240" w:lineRule="auto"/>
              <w:jc w:val="center"/>
            </w:pPr>
            <w:r>
              <w:rPr>
                <w:rFonts w:hint="eastAsia"/>
              </w:rPr>
              <w:t>DNN</w:t>
            </w:r>
          </w:p>
        </w:tc>
        <w:tc>
          <w:tcPr>
            <w:tcW w:w="1800" w:type="dxa"/>
            <w:vAlign w:val="center"/>
          </w:tcPr>
          <w:p w14:paraId="2A5CD73B" w14:textId="77777777" w:rsidR="00A875D5" w:rsidRDefault="00000000">
            <w:pPr>
              <w:spacing w:line="240" w:lineRule="auto"/>
              <w:jc w:val="center"/>
            </w:pPr>
            <w:r>
              <w:rPr>
                <w:rFonts w:hint="eastAsia"/>
              </w:rPr>
              <w:t>3.69M</w:t>
            </w:r>
          </w:p>
        </w:tc>
        <w:tc>
          <w:tcPr>
            <w:tcW w:w="1817" w:type="dxa"/>
            <w:vAlign w:val="center"/>
          </w:tcPr>
          <w:p w14:paraId="46B9CC6C" w14:textId="77777777" w:rsidR="00A875D5" w:rsidRDefault="00000000">
            <w:pPr>
              <w:spacing w:line="240" w:lineRule="auto"/>
              <w:jc w:val="center"/>
            </w:pPr>
            <w:r>
              <w:rPr>
                <w:rFonts w:hint="eastAsia"/>
              </w:rPr>
              <w:t>89.64</w:t>
            </w:r>
          </w:p>
        </w:tc>
      </w:tr>
      <w:tr w:rsidR="00A875D5" w14:paraId="68785B63" w14:textId="77777777">
        <w:trPr>
          <w:jc w:val="center"/>
        </w:trPr>
        <w:tc>
          <w:tcPr>
            <w:tcW w:w="1300" w:type="dxa"/>
            <w:vMerge/>
            <w:vAlign w:val="center"/>
          </w:tcPr>
          <w:p w14:paraId="2C4C719E" w14:textId="77777777" w:rsidR="00A875D5" w:rsidRDefault="00A875D5">
            <w:pPr>
              <w:spacing w:line="240" w:lineRule="auto"/>
              <w:jc w:val="center"/>
            </w:pPr>
          </w:p>
        </w:tc>
        <w:tc>
          <w:tcPr>
            <w:tcW w:w="1547" w:type="dxa"/>
            <w:vAlign w:val="center"/>
          </w:tcPr>
          <w:p w14:paraId="0BAF8960" w14:textId="77777777" w:rsidR="00A875D5" w:rsidRDefault="00000000">
            <w:pPr>
              <w:spacing w:line="240" w:lineRule="auto"/>
              <w:jc w:val="center"/>
            </w:pPr>
            <w:r>
              <w:rPr>
                <w:rFonts w:hint="eastAsia"/>
              </w:rPr>
              <w:t>BNN</w:t>
            </w:r>
          </w:p>
        </w:tc>
        <w:tc>
          <w:tcPr>
            <w:tcW w:w="1800" w:type="dxa"/>
            <w:vAlign w:val="center"/>
          </w:tcPr>
          <w:p w14:paraId="6835EC95" w14:textId="77777777" w:rsidR="00A875D5" w:rsidRDefault="00000000">
            <w:pPr>
              <w:spacing w:line="240" w:lineRule="auto"/>
              <w:jc w:val="center"/>
            </w:pPr>
            <w:r>
              <w:rPr>
                <w:rFonts w:hint="eastAsia"/>
              </w:rPr>
              <w:t>0.192M</w:t>
            </w:r>
          </w:p>
        </w:tc>
        <w:tc>
          <w:tcPr>
            <w:tcW w:w="1817" w:type="dxa"/>
            <w:vAlign w:val="center"/>
          </w:tcPr>
          <w:p w14:paraId="77C1FF9E" w14:textId="77777777" w:rsidR="00A875D5" w:rsidRDefault="00000000">
            <w:pPr>
              <w:spacing w:line="240" w:lineRule="auto"/>
              <w:jc w:val="center"/>
            </w:pPr>
            <w:r>
              <w:rPr>
                <w:rFonts w:hint="eastAsia"/>
              </w:rPr>
              <w:t>85.77</w:t>
            </w:r>
          </w:p>
        </w:tc>
      </w:tr>
      <w:tr w:rsidR="00A875D5" w14:paraId="6F4EF940" w14:textId="77777777">
        <w:trPr>
          <w:trHeight w:val="90"/>
          <w:jc w:val="center"/>
        </w:trPr>
        <w:tc>
          <w:tcPr>
            <w:tcW w:w="1300" w:type="dxa"/>
            <w:vMerge/>
            <w:vAlign w:val="center"/>
          </w:tcPr>
          <w:p w14:paraId="6C56E311" w14:textId="77777777" w:rsidR="00A875D5" w:rsidRDefault="00A875D5">
            <w:pPr>
              <w:spacing w:line="240" w:lineRule="auto"/>
              <w:jc w:val="center"/>
            </w:pPr>
          </w:p>
        </w:tc>
        <w:tc>
          <w:tcPr>
            <w:tcW w:w="1547" w:type="dxa"/>
            <w:vAlign w:val="center"/>
          </w:tcPr>
          <w:p w14:paraId="5C51F7EA" w14:textId="77777777" w:rsidR="00A875D5" w:rsidRDefault="00000000">
            <w:pPr>
              <w:spacing w:line="240" w:lineRule="auto"/>
              <w:jc w:val="center"/>
            </w:pPr>
            <w:r>
              <w:rPr>
                <w:rFonts w:hint="eastAsia"/>
              </w:rPr>
              <w:t>BCNN</w:t>
            </w:r>
          </w:p>
        </w:tc>
        <w:tc>
          <w:tcPr>
            <w:tcW w:w="1800" w:type="dxa"/>
            <w:vAlign w:val="center"/>
          </w:tcPr>
          <w:p w14:paraId="4FA0A5D9" w14:textId="77777777" w:rsidR="00A875D5" w:rsidRDefault="00000000">
            <w:pPr>
              <w:spacing w:line="240" w:lineRule="auto"/>
              <w:jc w:val="center"/>
            </w:pPr>
            <w:r>
              <w:rPr>
                <w:rFonts w:hint="eastAsia"/>
              </w:rPr>
              <w:t>0.187M</w:t>
            </w:r>
          </w:p>
        </w:tc>
        <w:tc>
          <w:tcPr>
            <w:tcW w:w="1817" w:type="dxa"/>
            <w:vAlign w:val="center"/>
          </w:tcPr>
          <w:p w14:paraId="61074781" w14:textId="77777777" w:rsidR="00A875D5" w:rsidRDefault="00000000">
            <w:pPr>
              <w:spacing w:line="240" w:lineRule="auto"/>
              <w:jc w:val="center"/>
            </w:pPr>
            <w:r>
              <w:rPr>
                <w:rFonts w:hint="eastAsia"/>
              </w:rPr>
              <w:t>87.62</w:t>
            </w:r>
          </w:p>
        </w:tc>
      </w:tr>
      <w:tr w:rsidR="00A875D5" w14:paraId="22CBBF35" w14:textId="77777777">
        <w:trPr>
          <w:jc w:val="center"/>
        </w:trPr>
        <w:tc>
          <w:tcPr>
            <w:tcW w:w="1300" w:type="dxa"/>
            <w:vMerge w:val="restart"/>
            <w:vAlign w:val="center"/>
          </w:tcPr>
          <w:p w14:paraId="43BD00D7" w14:textId="77777777" w:rsidR="00A875D5" w:rsidRDefault="00000000">
            <w:pPr>
              <w:spacing w:line="240" w:lineRule="auto"/>
              <w:jc w:val="center"/>
            </w:pPr>
            <w:r>
              <w:rPr>
                <w:rFonts w:hint="eastAsia"/>
              </w:rPr>
              <w:t>ResNet18</w:t>
            </w:r>
          </w:p>
        </w:tc>
        <w:tc>
          <w:tcPr>
            <w:tcW w:w="1547" w:type="dxa"/>
            <w:vAlign w:val="center"/>
          </w:tcPr>
          <w:p w14:paraId="44D603DC" w14:textId="77777777" w:rsidR="00A875D5" w:rsidRDefault="00000000">
            <w:pPr>
              <w:spacing w:line="240" w:lineRule="auto"/>
              <w:jc w:val="center"/>
            </w:pPr>
            <w:r>
              <w:rPr>
                <w:rFonts w:hint="eastAsia"/>
              </w:rPr>
              <w:t>DNN</w:t>
            </w:r>
          </w:p>
        </w:tc>
        <w:tc>
          <w:tcPr>
            <w:tcW w:w="1800" w:type="dxa"/>
            <w:vAlign w:val="center"/>
          </w:tcPr>
          <w:p w14:paraId="615EDAE6" w14:textId="77777777" w:rsidR="00A875D5" w:rsidRDefault="00000000">
            <w:pPr>
              <w:spacing w:line="240" w:lineRule="auto"/>
              <w:jc w:val="center"/>
            </w:pPr>
            <w:r>
              <w:rPr>
                <w:rFonts w:hint="eastAsia"/>
              </w:rPr>
              <w:t>42.63M</w:t>
            </w:r>
          </w:p>
        </w:tc>
        <w:tc>
          <w:tcPr>
            <w:tcW w:w="1817" w:type="dxa"/>
            <w:vAlign w:val="center"/>
          </w:tcPr>
          <w:p w14:paraId="0F008A71" w14:textId="77777777" w:rsidR="00A875D5" w:rsidRDefault="00000000">
            <w:pPr>
              <w:spacing w:line="240" w:lineRule="auto"/>
              <w:jc w:val="center"/>
            </w:pPr>
            <w:r>
              <w:rPr>
                <w:rFonts w:hint="eastAsia"/>
              </w:rPr>
              <w:t>93.02</w:t>
            </w:r>
          </w:p>
        </w:tc>
      </w:tr>
      <w:tr w:rsidR="00A875D5" w14:paraId="5B464F68" w14:textId="77777777">
        <w:trPr>
          <w:trHeight w:val="232"/>
          <w:jc w:val="center"/>
        </w:trPr>
        <w:tc>
          <w:tcPr>
            <w:tcW w:w="1300" w:type="dxa"/>
            <w:vMerge/>
            <w:vAlign w:val="center"/>
          </w:tcPr>
          <w:p w14:paraId="7D7329E5" w14:textId="77777777" w:rsidR="00A875D5" w:rsidRDefault="00A875D5">
            <w:pPr>
              <w:spacing w:line="240" w:lineRule="auto"/>
              <w:jc w:val="center"/>
            </w:pPr>
          </w:p>
        </w:tc>
        <w:tc>
          <w:tcPr>
            <w:tcW w:w="1547" w:type="dxa"/>
            <w:vAlign w:val="center"/>
          </w:tcPr>
          <w:p w14:paraId="461B27A2" w14:textId="77777777" w:rsidR="00A875D5" w:rsidRDefault="00000000">
            <w:pPr>
              <w:spacing w:line="240" w:lineRule="auto"/>
              <w:jc w:val="center"/>
            </w:pPr>
            <w:r>
              <w:rPr>
                <w:rFonts w:hint="eastAsia"/>
              </w:rPr>
              <w:t>BNN</w:t>
            </w:r>
          </w:p>
        </w:tc>
        <w:tc>
          <w:tcPr>
            <w:tcW w:w="1800" w:type="dxa"/>
            <w:vAlign w:val="center"/>
          </w:tcPr>
          <w:p w14:paraId="1ACC4BFE" w14:textId="77777777" w:rsidR="00A875D5" w:rsidRDefault="00000000">
            <w:pPr>
              <w:spacing w:line="240" w:lineRule="auto"/>
              <w:jc w:val="center"/>
            </w:pPr>
            <w:r>
              <w:rPr>
                <w:rFonts w:hint="eastAsia"/>
              </w:rPr>
              <w:t>1.39M</w:t>
            </w:r>
          </w:p>
        </w:tc>
        <w:tc>
          <w:tcPr>
            <w:tcW w:w="1817" w:type="dxa"/>
            <w:vAlign w:val="center"/>
          </w:tcPr>
          <w:p w14:paraId="2A8C1675" w14:textId="77777777" w:rsidR="00A875D5" w:rsidRDefault="00000000">
            <w:pPr>
              <w:spacing w:line="240" w:lineRule="auto"/>
              <w:jc w:val="center"/>
            </w:pPr>
            <w:r>
              <w:rPr>
                <w:rFonts w:hint="eastAsia"/>
              </w:rPr>
              <w:t>90.67</w:t>
            </w:r>
          </w:p>
        </w:tc>
      </w:tr>
      <w:tr w:rsidR="00A875D5" w14:paraId="75CCB59D" w14:textId="77777777">
        <w:trPr>
          <w:jc w:val="center"/>
        </w:trPr>
        <w:tc>
          <w:tcPr>
            <w:tcW w:w="1300" w:type="dxa"/>
            <w:vMerge/>
            <w:vAlign w:val="center"/>
          </w:tcPr>
          <w:p w14:paraId="33613EDF" w14:textId="77777777" w:rsidR="00A875D5" w:rsidRDefault="00A875D5">
            <w:pPr>
              <w:spacing w:line="240" w:lineRule="auto"/>
              <w:jc w:val="center"/>
            </w:pPr>
          </w:p>
        </w:tc>
        <w:tc>
          <w:tcPr>
            <w:tcW w:w="1547" w:type="dxa"/>
            <w:vAlign w:val="center"/>
          </w:tcPr>
          <w:p w14:paraId="34B5AEAE" w14:textId="77777777" w:rsidR="00A875D5" w:rsidRDefault="00000000">
            <w:pPr>
              <w:spacing w:line="240" w:lineRule="auto"/>
              <w:jc w:val="center"/>
            </w:pPr>
            <w:r>
              <w:rPr>
                <w:rFonts w:hint="eastAsia"/>
              </w:rPr>
              <w:t>BCNN</w:t>
            </w:r>
          </w:p>
        </w:tc>
        <w:tc>
          <w:tcPr>
            <w:tcW w:w="1800" w:type="dxa"/>
            <w:vAlign w:val="center"/>
          </w:tcPr>
          <w:p w14:paraId="38FB0F7F" w14:textId="77777777" w:rsidR="00A875D5" w:rsidRDefault="00000000">
            <w:pPr>
              <w:spacing w:line="240" w:lineRule="auto"/>
              <w:jc w:val="center"/>
            </w:pPr>
            <w:r>
              <w:rPr>
                <w:rFonts w:hint="eastAsia"/>
              </w:rPr>
              <w:t>1.39M</w:t>
            </w:r>
          </w:p>
        </w:tc>
        <w:tc>
          <w:tcPr>
            <w:tcW w:w="1817" w:type="dxa"/>
            <w:vAlign w:val="center"/>
          </w:tcPr>
          <w:p w14:paraId="128E3D27" w14:textId="77777777" w:rsidR="00A875D5" w:rsidRDefault="00000000">
            <w:pPr>
              <w:spacing w:line="240" w:lineRule="auto"/>
              <w:jc w:val="center"/>
            </w:pPr>
            <w:r>
              <w:rPr>
                <w:rFonts w:hint="eastAsia"/>
              </w:rPr>
              <w:t>91.19</w:t>
            </w:r>
          </w:p>
        </w:tc>
      </w:tr>
    </w:tbl>
    <w:p w14:paraId="49604DEF" w14:textId="77777777" w:rsidR="00A875D5" w:rsidRDefault="00000000">
      <w:pPr>
        <w:pStyle w:val="aff2"/>
        <w:rPr>
          <w:vertAlign w:val="superscript"/>
        </w:rPr>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rPr>
          <w:rFonts w:hint="eastAsia"/>
          <w:vertAlign w:val="superscript"/>
        </w:rPr>
        <w:t>[15]</w:t>
      </w:r>
    </w:p>
    <w:p w14:paraId="0E9A9415" w14:textId="77777777" w:rsidR="00A875D5" w:rsidRDefault="00000000">
      <w:pPr>
        <w:pStyle w:val="3"/>
      </w:pPr>
      <w:r>
        <w:rPr>
          <w:rFonts w:hint="eastAsia"/>
        </w:rPr>
        <w:t>边缘智能的研究现状</w:t>
      </w:r>
    </w:p>
    <w:p w14:paraId="5B2F9D54" w14:textId="77777777" w:rsidR="00A875D5"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4CB38618" w14:textId="77777777" w:rsidR="00A875D5"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1E2C13BF" w14:textId="77777777" w:rsidR="00A875D5" w:rsidRDefault="00000000">
      <w:pPr>
        <w:ind w:firstLine="420"/>
        <w:jc w:val="center"/>
      </w:pPr>
      <w:r>
        <w:rPr>
          <w:noProof/>
        </w:rPr>
        <w:lastRenderedPageBreak/>
        <w:drawing>
          <wp:inline distT="0" distB="0" distL="0" distR="0" wp14:anchorId="014490C1" wp14:editId="3E71EE04">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1BFE55BD" w14:textId="77777777" w:rsidR="00A875D5"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072BF4DA" w14:textId="77777777" w:rsidR="00A875D5"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3C5D03B8" w14:textId="77777777" w:rsidR="00A875D5" w:rsidRDefault="00000000">
      <w:pPr>
        <w:ind w:firstLine="420"/>
        <w:jc w:val="center"/>
      </w:pPr>
      <w:r>
        <w:rPr>
          <w:noProof/>
        </w:rPr>
        <w:drawing>
          <wp:inline distT="0" distB="0" distL="0" distR="0" wp14:anchorId="33C4E83F" wp14:editId="240E8132">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57649058" w14:textId="77777777" w:rsidR="00A875D5"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48026C64" w14:textId="77777777" w:rsidR="00A875D5"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20050BCD" w14:textId="77777777" w:rsidR="00A875D5" w:rsidRDefault="00000000">
      <w:pPr>
        <w:ind w:firstLine="420"/>
        <w:jc w:val="center"/>
      </w:pPr>
      <w:r>
        <w:rPr>
          <w:noProof/>
        </w:rPr>
        <w:drawing>
          <wp:inline distT="0" distB="0" distL="0" distR="0" wp14:anchorId="5B7F1981" wp14:editId="3602488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7CA27848" w14:textId="77777777" w:rsidR="00A875D5"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p>
    <w:p w14:paraId="7FED66ED" w14:textId="77777777" w:rsidR="00A875D5" w:rsidRDefault="00A875D5">
      <w:pPr>
        <w:ind w:firstLine="420"/>
      </w:pPr>
    </w:p>
    <w:p w14:paraId="51928D34" w14:textId="77777777" w:rsidR="00A875D5" w:rsidRDefault="00000000">
      <w:pPr>
        <w:jc w:val="center"/>
      </w:pPr>
      <w:r>
        <w:rPr>
          <w:noProof/>
        </w:rPr>
        <w:lastRenderedPageBreak/>
        <w:drawing>
          <wp:inline distT="0" distB="0" distL="0" distR="0" wp14:anchorId="10A419CA" wp14:editId="027E1235">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398D3B18" wp14:editId="7A20D844">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0"/>
                    <a:stretch>
                      <a:fillRect/>
                    </a:stretch>
                  </pic:blipFill>
                  <pic:spPr>
                    <a:xfrm>
                      <a:off x="0" y="0"/>
                      <a:ext cx="2333625" cy="1897380"/>
                    </a:xfrm>
                    <a:prstGeom prst="rect">
                      <a:avLst/>
                    </a:prstGeom>
                  </pic:spPr>
                </pic:pic>
              </a:graphicData>
            </a:graphic>
          </wp:inline>
        </w:drawing>
      </w:r>
    </w:p>
    <w:p w14:paraId="7E3FEE83" w14:textId="77777777" w:rsidR="00A875D5"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p>
    <w:p w14:paraId="75AE03A2" w14:textId="77777777" w:rsidR="00A875D5"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rPr>
          <w:rFonts w:hint="eastAsia"/>
          <w:vertAlign w:val="superscript"/>
        </w:rPr>
        <w:t>[</w:t>
      </w:r>
      <w:r>
        <w:rPr>
          <w:vertAlign w:val="superscript"/>
        </w:rPr>
        <w:t>62]</w:t>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2FCE5B5C" w14:textId="77777777" w:rsidR="00A875D5" w:rsidRDefault="00000000">
      <w:pPr>
        <w:jc w:val="center"/>
      </w:pPr>
      <w:r>
        <w:rPr>
          <w:noProof/>
        </w:rPr>
        <w:drawing>
          <wp:inline distT="0" distB="0" distL="114300" distR="114300" wp14:anchorId="5915A3A9" wp14:editId="2E346715">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5057775" cy="1991995"/>
                    </a:xfrm>
                    <a:prstGeom prst="rect">
                      <a:avLst/>
                    </a:prstGeom>
                    <a:noFill/>
                    <a:ln>
                      <a:noFill/>
                    </a:ln>
                  </pic:spPr>
                </pic:pic>
              </a:graphicData>
            </a:graphic>
          </wp:inline>
        </w:drawing>
      </w:r>
    </w:p>
    <w:p w14:paraId="1A93957E" w14:textId="77777777" w:rsidR="00A875D5" w:rsidRDefault="00000000">
      <w:pPr>
        <w:pStyle w:val="aff0"/>
        <w:rPr>
          <w:vertAlign w:val="superscript"/>
        </w:rPr>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rPr>
          <w:rFonts w:hint="eastAsia"/>
          <w:vertAlign w:val="superscript"/>
        </w:rPr>
        <w:t>[62]</w:t>
      </w:r>
    </w:p>
    <w:p w14:paraId="2ADAB7AD" w14:textId="77777777" w:rsidR="00A875D5"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rPr>
          <w:vertAlign w:val="superscript"/>
        </w:rPr>
        <w:t>[64]</w:t>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23C52477" w14:textId="77777777" w:rsidR="00A875D5" w:rsidRDefault="00000000">
      <w:pPr>
        <w:jc w:val="center"/>
      </w:pPr>
      <w:r>
        <w:rPr>
          <w:noProof/>
        </w:rPr>
        <w:drawing>
          <wp:inline distT="0" distB="0" distL="0" distR="0" wp14:anchorId="2B635E8E" wp14:editId="1E2F43D5">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094480" cy="3259455"/>
                    </a:xfrm>
                    <a:prstGeom prst="rect">
                      <a:avLst/>
                    </a:prstGeom>
                  </pic:spPr>
                </pic:pic>
              </a:graphicData>
            </a:graphic>
          </wp:inline>
        </w:drawing>
      </w:r>
    </w:p>
    <w:p w14:paraId="5D14C10C" w14:textId="77777777" w:rsidR="00A875D5" w:rsidRDefault="00000000">
      <w:pPr>
        <w:pStyle w:val="aff2"/>
        <w:rPr>
          <w:vertAlign w:val="superscript"/>
        </w:rPr>
      </w:pPr>
      <w:r>
        <w:rPr>
          <w:rFonts w:hint="eastAsia"/>
        </w:rPr>
        <w:t>图</w:t>
      </w:r>
      <w:r>
        <w:rPr>
          <w:rFonts w:hint="eastAsia"/>
        </w:rPr>
        <w:t xml:space="preserve"> </w:t>
      </w:r>
      <w:r>
        <w:t>Envisi</w:t>
      </w:r>
      <w:r>
        <w:rPr>
          <w:rFonts w:hint="eastAsia"/>
        </w:rPr>
        <w:t>on</w:t>
      </w:r>
      <w:r>
        <w:rPr>
          <w:rFonts w:hint="eastAsia"/>
        </w:rPr>
        <w:t>的顶层框架</w:t>
      </w:r>
      <w:r>
        <w:rPr>
          <w:rFonts w:hint="eastAsia"/>
          <w:vertAlign w:val="superscript"/>
        </w:rPr>
        <w:t>[</w:t>
      </w:r>
      <w:r>
        <w:rPr>
          <w:vertAlign w:val="superscript"/>
        </w:rPr>
        <w:t>64]</w:t>
      </w:r>
    </w:p>
    <w:p w14:paraId="003EBEB5" w14:textId="77777777" w:rsidR="00A875D5"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未压缩网络的处理能力仅为</w:t>
      </w:r>
      <w:r>
        <w:rPr>
          <w:rFonts w:hint="eastAsia"/>
        </w:rPr>
        <w:t>3</w:t>
      </w:r>
      <w:r>
        <w:t>TOPS)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0226D4F6" w14:textId="77777777" w:rsidR="00A875D5" w:rsidRDefault="00000000">
      <w:pPr>
        <w:ind w:firstLine="420"/>
        <w:jc w:val="center"/>
      </w:pPr>
      <w:r>
        <w:rPr>
          <w:noProof/>
        </w:rPr>
        <w:lastRenderedPageBreak/>
        <w:drawing>
          <wp:inline distT="0" distB="0" distL="0" distR="0" wp14:anchorId="1649F87B" wp14:editId="2ECE3FB5">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3"/>
                    <a:stretch>
                      <a:fillRect/>
                    </a:stretch>
                  </pic:blipFill>
                  <pic:spPr>
                    <a:xfrm>
                      <a:off x="0" y="0"/>
                      <a:ext cx="4375785" cy="1174750"/>
                    </a:xfrm>
                    <a:prstGeom prst="rect">
                      <a:avLst/>
                    </a:prstGeom>
                  </pic:spPr>
                </pic:pic>
              </a:graphicData>
            </a:graphic>
          </wp:inline>
        </w:drawing>
      </w:r>
    </w:p>
    <w:p w14:paraId="26C4A57B" w14:textId="77777777" w:rsidR="00A875D5" w:rsidRDefault="00000000">
      <w:pPr>
        <w:pStyle w:val="aff2"/>
        <w:rPr>
          <w:vertAlign w:val="superscript"/>
        </w:rPr>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rPr>
          <w:rFonts w:hint="eastAsia"/>
          <w:vertAlign w:val="superscript"/>
        </w:rPr>
        <w:t>[</w:t>
      </w:r>
      <w:r>
        <w:rPr>
          <w:vertAlign w:val="superscript"/>
        </w:rPr>
        <w:t>63]</w:t>
      </w:r>
    </w:p>
    <w:p w14:paraId="610D25CE" w14:textId="77777777" w:rsidR="00A875D5"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rPr>
          <w:vertAlign w:val="superscript"/>
        </w:rPr>
        <w:t>[65]</w:t>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rPr>
          <w:vertAlign w:val="superscript"/>
        </w:rPr>
        <w:t>[66]</w:t>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rPr>
          <w:vertAlign w:val="superscript"/>
        </w:rPr>
        <w:t>[68]</w:t>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rPr>
          <w:vertAlign w:val="superscript"/>
        </w:rPr>
        <w:t>[45]</w:t>
      </w:r>
      <w:r>
        <w:rPr>
          <w:rFonts w:hint="eastAsia"/>
        </w:rPr>
        <w:t>），一种是采用并行向量的计算方式（类似于</w:t>
      </w:r>
      <w:r>
        <w:rPr>
          <w:rFonts w:hint="eastAsia"/>
        </w:rPr>
        <w:t>B</w:t>
      </w:r>
      <w:r>
        <w:t>rainwave</w:t>
      </w:r>
      <w:r>
        <w:rPr>
          <w:vertAlign w:val="superscript"/>
        </w:rPr>
        <w:t>[72]</w:t>
      </w:r>
      <w:r>
        <w:rPr>
          <w:rFonts w:hint="eastAsia"/>
        </w:rPr>
        <w:t>和</w:t>
      </w:r>
      <w:r>
        <w:rPr>
          <w:rFonts w:hint="eastAsia"/>
        </w:rPr>
        <w:t>N</w:t>
      </w:r>
      <w:r>
        <w:t>VDIA</w:t>
      </w:r>
      <w:r>
        <w:rPr>
          <w:vertAlign w:val="superscript"/>
        </w:rPr>
        <w:t>[71]</w:t>
      </w:r>
      <w:r>
        <w:rPr>
          <w:rFonts w:hint="eastAsia"/>
        </w:rPr>
        <w:t>）。</w:t>
      </w:r>
    </w:p>
    <w:p w14:paraId="50702A63" w14:textId="77777777" w:rsidR="00A875D5"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7A16F253" w14:textId="77777777" w:rsidR="00A875D5" w:rsidRDefault="00A875D5"/>
    <w:p w14:paraId="5D5B5C9A" w14:textId="77777777" w:rsidR="00A875D5" w:rsidRDefault="00000000">
      <w:pPr>
        <w:jc w:val="center"/>
      </w:pPr>
      <w:r>
        <w:rPr>
          <w:noProof/>
        </w:rPr>
        <w:drawing>
          <wp:inline distT="0" distB="0" distL="0" distR="0" wp14:anchorId="396EBEFF" wp14:editId="68A217F9">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14:paraId="14FC62EE" w14:textId="77777777" w:rsidR="00A875D5" w:rsidRDefault="00000000">
      <w:pPr>
        <w:pStyle w:val="aff2"/>
        <w:rPr>
          <w:vertAlign w:val="superscript"/>
        </w:rPr>
      </w:pPr>
      <w:r>
        <w:rPr>
          <w:rFonts w:hint="eastAsia"/>
        </w:rPr>
        <w:t>图</w:t>
      </w:r>
      <w:r>
        <w:rPr>
          <w:rFonts w:hint="eastAsia"/>
        </w:rPr>
        <w:t xml:space="preserve">  </w:t>
      </w:r>
      <w:r>
        <w:t>VTA</w:t>
      </w:r>
      <w:r>
        <w:rPr>
          <w:rFonts w:hint="eastAsia"/>
        </w:rPr>
        <w:t>架构</w:t>
      </w:r>
      <w:r>
        <w:rPr>
          <w:rFonts w:hint="eastAsia"/>
          <w:vertAlign w:val="superscript"/>
        </w:rPr>
        <w:t>[65]</w:t>
      </w:r>
    </w:p>
    <w:p w14:paraId="316BF5EA" w14:textId="77777777" w:rsidR="00A875D5" w:rsidRDefault="00000000">
      <w:pPr>
        <w:jc w:val="center"/>
      </w:pPr>
      <w:r>
        <w:rPr>
          <w:noProof/>
        </w:rPr>
        <w:drawing>
          <wp:inline distT="0" distB="0" distL="0" distR="0" wp14:anchorId="2D7E9568" wp14:editId="6C368A79">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486275" cy="2457450"/>
                    </a:xfrm>
                    <a:prstGeom prst="rect">
                      <a:avLst/>
                    </a:prstGeom>
                  </pic:spPr>
                </pic:pic>
              </a:graphicData>
            </a:graphic>
          </wp:inline>
        </w:drawing>
      </w:r>
    </w:p>
    <w:p w14:paraId="15C5E75B" w14:textId="77777777" w:rsidR="00A875D5" w:rsidRDefault="00000000">
      <w:pPr>
        <w:pStyle w:val="aff2"/>
        <w:rPr>
          <w:vertAlign w:val="superscript"/>
        </w:rPr>
      </w:pPr>
      <w:r>
        <w:rPr>
          <w:rFonts w:hint="eastAsia"/>
        </w:rPr>
        <w:t>图</w:t>
      </w:r>
      <w:r>
        <w:rPr>
          <w:rFonts w:hint="eastAsia"/>
        </w:rPr>
        <w:t xml:space="preserve">  </w:t>
      </w:r>
      <w:r>
        <w:t>G</w:t>
      </w:r>
      <w:r>
        <w:rPr>
          <w:rFonts w:hint="eastAsia"/>
        </w:rPr>
        <w:t>e</w:t>
      </w:r>
      <w:r>
        <w:t>mmini</w:t>
      </w:r>
      <w:r>
        <w:rPr>
          <w:rFonts w:hint="eastAsia"/>
        </w:rPr>
        <w:t>整体架构</w:t>
      </w:r>
      <w:r>
        <w:rPr>
          <w:rFonts w:hint="eastAsia"/>
          <w:vertAlign w:val="superscript"/>
        </w:rPr>
        <w:t>[73]</w:t>
      </w:r>
    </w:p>
    <w:p w14:paraId="64493D43" w14:textId="77777777" w:rsidR="00A875D5" w:rsidRDefault="00A875D5"/>
    <w:p w14:paraId="68C01DD0" w14:textId="77777777" w:rsidR="00A875D5" w:rsidRDefault="00A875D5"/>
    <w:p w14:paraId="2D4492AD" w14:textId="77777777" w:rsidR="00A875D5" w:rsidRDefault="00000000">
      <w:r>
        <w:tab/>
      </w:r>
    </w:p>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A875D5" w14:paraId="25CD65AE" w14:textId="77777777">
        <w:trPr>
          <w:jc w:val="center"/>
        </w:trPr>
        <w:tc>
          <w:tcPr>
            <w:tcW w:w="808" w:type="dxa"/>
            <w:shd w:val="clear" w:color="auto" w:fill="8EAADB" w:themeFill="accent5" w:themeFillTint="99"/>
            <w:vAlign w:val="center"/>
          </w:tcPr>
          <w:p w14:paraId="3ABBAFB8" w14:textId="77777777" w:rsidR="00A875D5" w:rsidRDefault="00A875D5">
            <w:pPr>
              <w:spacing w:line="240" w:lineRule="auto"/>
              <w:jc w:val="center"/>
            </w:pPr>
          </w:p>
        </w:tc>
        <w:tc>
          <w:tcPr>
            <w:tcW w:w="1234" w:type="dxa"/>
            <w:shd w:val="clear" w:color="auto" w:fill="8EAADB" w:themeFill="accent5" w:themeFillTint="99"/>
            <w:vAlign w:val="center"/>
          </w:tcPr>
          <w:p w14:paraId="4D50FA83" w14:textId="77777777" w:rsidR="00A875D5" w:rsidRDefault="00000000">
            <w:pPr>
              <w:spacing w:line="240" w:lineRule="auto"/>
              <w:jc w:val="center"/>
            </w:pPr>
            <w:r>
              <w:rPr>
                <w:rFonts w:hint="eastAsia"/>
              </w:rPr>
              <w:t>属性</w:t>
            </w:r>
          </w:p>
        </w:tc>
        <w:tc>
          <w:tcPr>
            <w:tcW w:w="1308" w:type="dxa"/>
            <w:shd w:val="clear" w:color="auto" w:fill="8EAADB" w:themeFill="accent5" w:themeFillTint="99"/>
            <w:vAlign w:val="center"/>
          </w:tcPr>
          <w:p w14:paraId="36A7572C" w14:textId="77777777" w:rsidR="00A875D5" w:rsidRDefault="00000000">
            <w:pPr>
              <w:spacing w:line="240" w:lineRule="auto"/>
              <w:jc w:val="center"/>
            </w:pPr>
            <w:r>
              <w:rPr>
                <w:rFonts w:hint="eastAsia"/>
              </w:rPr>
              <w:t>NVDLA</w:t>
            </w:r>
          </w:p>
        </w:tc>
        <w:tc>
          <w:tcPr>
            <w:tcW w:w="892" w:type="dxa"/>
            <w:shd w:val="clear" w:color="auto" w:fill="8EAADB" w:themeFill="accent5" w:themeFillTint="99"/>
            <w:vAlign w:val="center"/>
          </w:tcPr>
          <w:p w14:paraId="4CC7F5D2" w14:textId="77777777" w:rsidR="00A875D5" w:rsidRDefault="00000000">
            <w:pPr>
              <w:spacing w:line="240" w:lineRule="auto"/>
              <w:jc w:val="center"/>
            </w:pPr>
            <w:r>
              <w:rPr>
                <w:rFonts w:hint="eastAsia"/>
              </w:rPr>
              <w:t>VTA</w:t>
            </w:r>
          </w:p>
        </w:tc>
        <w:tc>
          <w:tcPr>
            <w:tcW w:w="1608" w:type="dxa"/>
            <w:shd w:val="clear" w:color="auto" w:fill="8EAADB" w:themeFill="accent5" w:themeFillTint="99"/>
            <w:vAlign w:val="center"/>
          </w:tcPr>
          <w:p w14:paraId="2E2E5407" w14:textId="77777777" w:rsidR="00A875D5"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425A691C" w14:textId="77777777" w:rsidR="00A875D5"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217F2579" w14:textId="77777777" w:rsidR="00A875D5" w:rsidRDefault="00000000">
            <w:pPr>
              <w:spacing w:line="240" w:lineRule="auto"/>
              <w:jc w:val="center"/>
            </w:pPr>
            <w:r>
              <w:rPr>
                <w:rFonts w:hint="eastAsia"/>
              </w:rPr>
              <w:t>Gemmini</w:t>
            </w:r>
          </w:p>
        </w:tc>
      </w:tr>
      <w:tr w:rsidR="00A875D5" w14:paraId="047B09EE" w14:textId="77777777">
        <w:trPr>
          <w:jc w:val="center"/>
        </w:trPr>
        <w:tc>
          <w:tcPr>
            <w:tcW w:w="808" w:type="dxa"/>
            <w:vMerge w:val="restart"/>
            <w:vAlign w:val="center"/>
          </w:tcPr>
          <w:p w14:paraId="53C28C11" w14:textId="77777777" w:rsidR="00A875D5" w:rsidRDefault="00000000">
            <w:pPr>
              <w:spacing w:line="240" w:lineRule="auto"/>
              <w:jc w:val="center"/>
            </w:pPr>
            <w:r>
              <w:rPr>
                <w:rFonts w:hint="eastAsia"/>
              </w:rPr>
              <w:t>硬件架构支持</w:t>
            </w:r>
          </w:p>
        </w:tc>
        <w:tc>
          <w:tcPr>
            <w:tcW w:w="1234" w:type="dxa"/>
            <w:vAlign w:val="center"/>
          </w:tcPr>
          <w:p w14:paraId="6984496E" w14:textId="77777777" w:rsidR="00A875D5" w:rsidRDefault="00000000">
            <w:pPr>
              <w:spacing w:line="240" w:lineRule="auto"/>
              <w:jc w:val="center"/>
            </w:pPr>
            <w:r>
              <w:rPr>
                <w:rFonts w:hint="eastAsia"/>
              </w:rPr>
              <w:t>数据类型</w:t>
            </w:r>
          </w:p>
        </w:tc>
        <w:tc>
          <w:tcPr>
            <w:tcW w:w="1308" w:type="dxa"/>
            <w:vAlign w:val="center"/>
          </w:tcPr>
          <w:p w14:paraId="1301F853" w14:textId="77777777" w:rsidR="00A875D5" w:rsidRDefault="00000000">
            <w:pPr>
              <w:spacing w:line="240" w:lineRule="auto"/>
              <w:jc w:val="center"/>
            </w:pPr>
            <w:r>
              <w:rPr>
                <w:rFonts w:hint="eastAsia"/>
              </w:rPr>
              <w:t>Int/Float</w:t>
            </w:r>
          </w:p>
        </w:tc>
        <w:tc>
          <w:tcPr>
            <w:tcW w:w="892" w:type="dxa"/>
            <w:vAlign w:val="center"/>
          </w:tcPr>
          <w:p w14:paraId="4DA04931" w14:textId="77777777" w:rsidR="00A875D5" w:rsidRDefault="00000000">
            <w:pPr>
              <w:spacing w:line="240" w:lineRule="auto"/>
              <w:jc w:val="center"/>
            </w:pPr>
            <w:r>
              <w:rPr>
                <w:rFonts w:hint="eastAsia"/>
              </w:rPr>
              <w:t>Int</w:t>
            </w:r>
          </w:p>
        </w:tc>
        <w:tc>
          <w:tcPr>
            <w:tcW w:w="1608" w:type="dxa"/>
            <w:vAlign w:val="center"/>
          </w:tcPr>
          <w:p w14:paraId="1924A9C1" w14:textId="77777777" w:rsidR="00A875D5" w:rsidRDefault="00000000">
            <w:pPr>
              <w:spacing w:line="240" w:lineRule="auto"/>
              <w:jc w:val="center"/>
            </w:pPr>
            <w:r>
              <w:rPr>
                <w:rFonts w:hint="eastAsia"/>
              </w:rPr>
              <w:t>Int</w:t>
            </w:r>
          </w:p>
        </w:tc>
        <w:tc>
          <w:tcPr>
            <w:tcW w:w="1525" w:type="dxa"/>
            <w:vAlign w:val="center"/>
          </w:tcPr>
          <w:p w14:paraId="2E91197F" w14:textId="77777777" w:rsidR="00A875D5" w:rsidRDefault="00000000">
            <w:pPr>
              <w:spacing w:line="240" w:lineRule="auto"/>
              <w:jc w:val="center"/>
            </w:pPr>
            <w:r>
              <w:rPr>
                <w:rFonts w:hint="eastAsia"/>
              </w:rPr>
              <w:t>Int</w:t>
            </w:r>
          </w:p>
        </w:tc>
        <w:tc>
          <w:tcPr>
            <w:tcW w:w="1725" w:type="dxa"/>
            <w:vAlign w:val="center"/>
          </w:tcPr>
          <w:p w14:paraId="0F8BE273" w14:textId="77777777" w:rsidR="00A875D5" w:rsidRDefault="00000000">
            <w:pPr>
              <w:spacing w:line="240" w:lineRule="auto"/>
              <w:jc w:val="center"/>
            </w:pPr>
            <w:r>
              <w:rPr>
                <w:rFonts w:hint="eastAsia"/>
              </w:rPr>
              <w:t>Int/Float</w:t>
            </w:r>
          </w:p>
        </w:tc>
      </w:tr>
      <w:tr w:rsidR="00A875D5" w14:paraId="11E4084D" w14:textId="77777777">
        <w:trPr>
          <w:jc w:val="center"/>
        </w:trPr>
        <w:tc>
          <w:tcPr>
            <w:tcW w:w="808" w:type="dxa"/>
            <w:vMerge/>
            <w:vAlign w:val="center"/>
          </w:tcPr>
          <w:p w14:paraId="7F38B31E" w14:textId="77777777" w:rsidR="00A875D5" w:rsidRDefault="00A875D5">
            <w:pPr>
              <w:spacing w:line="240" w:lineRule="auto"/>
              <w:jc w:val="center"/>
            </w:pPr>
          </w:p>
        </w:tc>
        <w:tc>
          <w:tcPr>
            <w:tcW w:w="1234" w:type="dxa"/>
            <w:vAlign w:val="center"/>
          </w:tcPr>
          <w:p w14:paraId="3D3C86ED" w14:textId="77777777" w:rsidR="00A875D5" w:rsidRDefault="00000000">
            <w:pPr>
              <w:spacing w:line="240" w:lineRule="auto"/>
              <w:jc w:val="center"/>
            </w:pPr>
            <w:r>
              <w:rPr>
                <w:rFonts w:hint="eastAsia"/>
              </w:rPr>
              <w:t>数据流</w:t>
            </w:r>
          </w:p>
        </w:tc>
        <w:tc>
          <w:tcPr>
            <w:tcW w:w="1308" w:type="dxa"/>
            <w:vAlign w:val="center"/>
          </w:tcPr>
          <w:p w14:paraId="561103D8" w14:textId="77777777" w:rsidR="00A875D5" w:rsidRDefault="00000000">
            <w:pPr>
              <w:spacing w:line="240" w:lineRule="auto"/>
              <w:jc w:val="center"/>
            </w:pPr>
            <w:r>
              <w:rPr>
                <w:rFonts w:ascii="Arial" w:hAnsi="Arial" w:cs="Arial"/>
              </w:rPr>
              <w:t>×</w:t>
            </w:r>
          </w:p>
        </w:tc>
        <w:tc>
          <w:tcPr>
            <w:tcW w:w="892" w:type="dxa"/>
            <w:vAlign w:val="center"/>
          </w:tcPr>
          <w:p w14:paraId="65CD55D3" w14:textId="77777777" w:rsidR="00A875D5" w:rsidRDefault="00000000">
            <w:pPr>
              <w:spacing w:line="240" w:lineRule="auto"/>
              <w:jc w:val="center"/>
            </w:pPr>
            <w:r>
              <w:rPr>
                <w:rFonts w:ascii="Arial" w:hAnsi="Arial" w:cs="Arial"/>
              </w:rPr>
              <w:t>×</w:t>
            </w:r>
          </w:p>
        </w:tc>
        <w:tc>
          <w:tcPr>
            <w:tcW w:w="1608" w:type="dxa"/>
            <w:vAlign w:val="center"/>
          </w:tcPr>
          <w:p w14:paraId="1162701F" w14:textId="77777777" w:rsidR="00A875D5" w:rsidRDefault="00000000">
            <w:pPr>
              <w:spacing w:line="240" w:lineRule="auto"/>
              <w:jc w:val="center"/>
            </w:pPr>
            <w:r>
              <w:rPr>
                <w:rFonts w:ascii="Arial" w:hAnsi="Arial" w:cs="Arial"/>
              </w:rPr>
              <w:t>√</w:t>
            </w:r>
          </w:p>
        </w:tc>
        <w:tc>
          <w:tcPr>
            <w:tcW w:w="1525" w:type="dxa"/>
            <w:vAlign w:val="center"/>
          </w:tcPr>
          <w:p w14:paraId="08742165" w14:textId="77777777" w:rsidR="00A875D5" w:rsidRDefault="00000000">
            <w:pPr>
              <w:spacing w:line="240" w:lineRule="auto"/>
              <w:jc w:val="center"/>
            </w:pPr>
            <w:r>
              <w:rPr>
                <w:rFonts w:ascii="Arial" w:hAnsi="Arial" w:cs="Arial"/>
              </w:rPr>
              <w:t>√</w:t>
            </w:r>
          </w:p>
        </w:tc>
        <w:tc>
          <w:tcPr>
            <w:tcW w:w="1725" w:type="dxa"/>
            <w:vAlign w:val="center"/>
          </w:tcPr>
          <w:p w14:paraId="6A31C1C8" w14:textId="77777777" w:rsidR="00A875D5" w:rsidRDefault="00000000">
            <w:pPr>
              <w:spacing w:line="240" w:lineRule="auto"/>
              <w:jc w:val="center"/>
            </w:pPr>
            <w:r>
              <w:rPr>
                <w:rFonts w:ascii="Arial" w:hAnsi="Arial" w:cs="Arial"/>
              </w:rPr>
              <w:t>√</w:t>
            </w:r>
          </w:p>
        </w:tc>
      </w:tr>
      <w:tr w:rsidR="00A875D5" w14:paraId="24BBAA61" w14:textId="77777777">
        <w:trPr>
          <w:jc w:val="center"/>
        </w:trPr>
        <w:tc>
          <w:tcPr>
            <w:tcW w:w="808" w:type="dxa"/>
            <w:vMerge/>
            <w:vAlign w:val="center"/>
          </w:tcPr>
          <w:p w14:paraId="741F2200" w14:textId="77777777" w:rsidR="00A875D5" w:rsidRDefault="00A875D5">
            <w:pPr>
              <w:spacing w:line="240" w:lineRule="auto"/>
              <w:jc w:val="center"/>
            </w:pPr>
          </w:p>
        </w:tc>
        <w:tc>
          <w:tcPr>
            <w:tcW w:w="1234" w:type="dxa"/>
            <w:vAlign w:val="center"/>
          </w:tcPr>
          <w:p w14:paraId="69684465" w14:textId="77777777" w:rsidR="00A875D5" w:rsidRDefault="00000000">
            <w:pPr>
              <w:spacing w:line="240" w:lineRule="auto"/>
              <w:jc w:val="center"/>
            </w:pPr>
            <w:r>
              <w:rPr>
                <w:rFonts w:hint="eastAsia"/>
              </w:rPr>
              <w:t>空间阵列</w:t>
            </w:r>
          </w:p>
        </w:tc>
        <w:tc>
          <w:tcPr>
            <w:tcW w:w="1308" w:type="dxa"/>
            <w:vAlign w:val="center"/>
          </w:tcPr>
          <w:p w14:paraId="6014D432" w14:textId="77777777" w:rsidR="00A875D5" w:rsidRDefault="00000000">
            <w:pPr>
              <w:spacing w:line="240" w:lineRule="auto"/>
              <w:jc w:val="center"/>
            </w:pPr>
            <w:r>
              <w:rPr>
                <w:rFonts w:hint="eastAsia"/>
              </w:rPr>
              <w:t>vector</w:t>
            </w:r>
          </w:p>
        </w:tc>
        <w:tc>
          <w:tcPr>
            <w:tcW w:w="892" w:type="dxa"/>
            <w:vAlign w:val="center"/>
          </w:tcPr>
          <w:p w14:paraId="1A1D6586" w14:textId="77777777" w:rsidR="00A875D5" w:rsidRDefault="00000000">
            <w:pPr>
              <w:spacing w:line="240" w:lineRule="auto"/>
              <w:jc w:val="center"/>
            </w:pPr>
            <w:r>
              <w:rPr>
                <w:rFonts w:hint="eastAsia"/>
              </w:rPr>
              <w:t>vector</w:t>
            </w:r>
          </w:p>
        </w:tc>
        <w:tc>
          <w:tcPr>
            <w:tcW w:w="1608" w:type="dxa"/>
            <w:vAlign w:val="center"/>
          </w:tcPr>
          <w:p w14:paraId="74CC739C" w14:textId="77777777" w:rsidR="00A875D5" w:rsidRDefault="00000000">
            <w:pPr>
              <w:spacing w:line="240" w:lineRule="auto"/>
              <w:jc w:val="center"/>
            </w:pPr>
            <w:r>
              <w:rPr>
                <w:rFonts w:hint="eastAsia"/>
              </w:rPr>
              <w:t>systolic</w:t>
            </w:r>
          </w:p>
        </w:tc>
        <w:tc>
          <w:tcPr>
            <w:tcW w:w="1525" w:type="dxa"/>
            <w:vAlign w:val="center"/>
          </w:tcPr>
          <w:p w14:paraId="627C0EC5" w14:textId="77777777" w:rsidR="00A875D5" w:rsidRDefault="00000000">
            <w:pPr>
              <w:spacing w:line="240" w:lineRule="auto"/>
              <w:jc w:val="center"/>
            </w:pPr>
            <w:r>
              <w:rPr>
                <w:rFonts w:hint="eastAsia"/>
              </w:rPr>
              <w:t>vector</w:t>
            </w:r>
          </w:p>
        </w:tc>
        <w:tc>
          <w:tcPr>
            <w:tcW w:w="1725" w:type="dxa"/>
            <w:vAlign w:val="center"/>
          </w:tcPr>
          <w:p w14:paraId="4C4F995F" w14:textId="77777777" w:rsidR="00A875D5" w:rsidRDefault="00000000">
            <w:pPr>
              <w:spacing w:line="240" w:lineRule="auto"/>
              <w:jc w:val="center"/>
            </w:pPr>
            <w:r>
              <w:rPr>
                <w:rFonts w:hint="eastAsia"/>
              </w:rPr>
              <w:t>Vector/systolic</w:t>
            </w:r>
          </w:p>
        </w:tc>
      </w:tr>
      <w:tr w:rsidR="00A875D5" w14:paraId="22D06D10" w14:textId="77777777">
        <w:trPr>
          <w:jc w:val="center"/>
        </w:trPr>
        <w:tc>
          <w:tcPr>
            <w:tcW w:w="808" w:type="dxa"/>
            <w:vMerge/>
            <w:vAlign w:val="center"/>
          </w:tcPr>
          <w:p w14:paraId="4E840F0C" w14:textId="77777777" w:rsidR="00A875D5" w:rsidRDefault="00A875D5">
            <w:pPr>
              <w:spacing w:line="240" w:lineRule="auto"/>
              <w:jc w:val="center"/>
            </w:pPr>
          </w:p>
        </w:tc>
        <w:tc>
          <w:tcPr>
            <w:tcW w:w="1234" w:type="dxa"/>
            <w:vAlign w:val="center"/>
          </w:tcPr>
          <w:p w14:paraId="3B4227F6" w14:textId="77777777" w:rsidR="00A875D5" w:rsidRDefault="00000000">
            <w:pPr>
              <w:spacing w:line="240" w:lineRule="auto"/>
              <w:jc w:val="center"/>
            </w:pPr>
            <w:r>
              <w:rPr>
                <w:rFonts w:hint="eastAsia"/>
              </w:rPr>
              <w:t>直接卷积</w:t>
            </w:r>
          </w:p>
        </w:tc>
        <w:tc>
          <w:tcPr>
            <w:tcW w:w="1308" w:type="dxa"/>
            <w:vAlign w:val="center"/>
          </w:tcPr>
          <w:p w14:paraId="7403D1B8" w14:textId="77777777" w:rsidR="00A875D5" w:rsidRDefault="00000000">
            <w:pPr>
              <w:spacing w:line="240" w:lineRule="auto"/>
              <w:jc w:val="center"/>
            </w:pPr>
            <w:r>
              <w:rPr>
                <w:rFonts w:ascii="Arial" w:hAnsi="Arial" w:cs="Arial"/>
              </w:rPr>
              <w:t>√</w:t>
            </w:r>
          </w:p>
        </w:tc>
        <w:tc>
          <w:tcPr>
            <w:tcW w:w="892" w:type="dxa"/>
            <w:vAlign w:val="center"/>
          </w:tcPr>
          <w:p w14:paraId="51917960" w14:textId="77777777" w:rsidR="00A875D5" w:rsidRDefault="00000000">
            <w:pPr>
              <w:spacing w:line="240" w:lineRule="auto"/>
              <w:jc w:val="center"/>
            </w:pPr>
            <w:r>
              <w:rPr>
                <w:rFonts w:ascii="Arial" w:hAnsi="Arial" w:cs="Arial"/>
              </w:rPr>
              <w:t>×</w:t>
            </w:r>
          </w:p>
        </w:tc>
        <w:tc>
          <w:tcPr>
            <w:tcW w:w="1608" w:type="dxa"/>
            <w:vAlign w:val="center"/>
          </w:tcPr>
          <w:p w14:paraId="54EA49B1" w14:textId="77777777" w:rsidR="00A875D5" w:rsidRDefault="00000000">
            <w:pPr>
              <w:spacing w:line="240" w:lineRule="auto"/>
              <w:jc w:val="center"/>
            </w:pPr>
            <w:r>
              <w:rPr>
                <w:rFonts w:ascii="Arial" w:hAnsi="Arial" w:cs="Arial"/>
              </w:rPr>
              <w:t>√</w:t>
            </w:r>
          </w:p>
        </w:tc>
        <w:tc>
          <w:tcPr>
            <w:tcW w:w="1525" w:type="dxa"/>
            <w:vAlign w:val="center"/>
          </w:tcPr>
          <w:p w14:paraId="3B19E1C5" w14:textId="77777777" w:rsidR="00A875D5" w:rsidRDefault="00000000">
            <w:pPr>
              <w:spacing w:line="240" w:lineRule="auto"/>
              <w:jc w:val="center"/>
            </w:pPr>
            <w:r>
              <w:rPr>
                <w:rFonts w:ascii="Arial" w:hAnsi="Arial" w:cs="Arial"/>
              </w:rPr>
              <w:t>√</w:t>
            </w:r>
          </w:p>
        </w:tc>
        <w:tc>
          <w:tcPr>
            <w:tcW w:w="1725" w:type="dxa"/>
            <w:vAlign w:val="center"/>
          </w:tcPr>
          <w:p w14:paraId="6AF70D91" w14:textId="77777777" w:rsidR="00A875D5" w:rsidRDefault="00000000">
            <w:pPr>
              <w:spacing w:line="240" w:lineRule="auto"/>
              <w:jc w:val="center"/>
            </w:pPr>
            <w:r>
              <w:rPr>
                <w:rFonts w:ascii="Arial" w:hAnsi="Arial" w:cs="Arial"/>
              </w:rPr>
              <w:t>√</w:t>
            </w:r>
          </w:p>
        </w:tc>
      </w:tr>
      <w:tr w:rsidR="00A875D5" w14:paraId="141CCD54" w14:textId="77777777">
        <w:trPr>
          <w:trHeight w:val="317"/>
          <w:jc w:val="center"/>
        </w:trPr>
        <w:tc>
          <w:tcPr>
            <w:tcW w:w="808" w:type="dxa"/>
            <w:vMerge w:val="restart"/>
            <w:vAlign w:val="center"/>
          </w:tcPr>
          <w:p w14:paraId="30F4BC2E" w14:textId="77777777" w:rsidR="00A875D5" w:rsidRDefault="00000000">
            <w:pPr>
              <w:spacing w:line="240" w:lineRule="auto"/>
              <w:jc w:val="center"/>
            </w:pPr>
            <w:r>
              <w:rPr>
                <w:rFonts w:hint="eastAsia"/>
              </w:rPr>
              <w:t>编程支持</w:t>
            </w:r>
          </w:p>
        </w:tc>
        <w:tc>
          <w:tcPr>
            <w:tcW w:w="1234" w:type="dxa"/>
            <w:vAlign w:val="center"/>
          </w:tcPr>
          <w:p w14:paraId="37E4017C" w14:textId="77777777" w:rsidR="00A875D5" w:rsidRDefault="00000000">
            <w:pPr>
              <w:spacing w:line="240" w:lineRule="auto"/>
              <w:jc w:val="center"/>
            </w:pPr>
            <w:r>
              <w:rPr>
                <w:rFonts w:hint="eastAsia"/>
              </w:rPr>
              <w:t>软件生态</w:t>
            </w:r>
          </w:p>
        </w:tc>
        <w:tc>
          <w:tcPr>
            <w:tcW w:w="1308" w:type="dxa"/>
            <w:vAlign w:val="center"/>
          </w:tcPr>
          <w:p w14:paraId="4119C48B" w14:textId="77777777" w:rsidR="00A875D5" w:rsidRDefault="00000000">
            <w:pPr>
              <w:spacing w:line="240" w:lineRule="auto"/>
              <w:jc w:val="center"/>
            </w:pPr>
            <w:r>
              <w:rPr>
                <w:rFonts w:hint="eastAsia"/>
              </w:rPr>
              <w:t>Complier</w:t>
            </w:r>
          </w:p>
        </w:tc>
        <w:tc>
          <w:tcPr>
            <w:tcW w:w="892" w:type="dxa"/>
            <w:vAlign w:val="center"/>
          </w:tcPr>
          <w:p w14:paraId="1495E1D0" w14:textId="77777777" w:rsidR="00A875D5" w:rsidRDefault="00000000">
            <w:pPr>
              <w:spacing w:line="240" w:lineRule="auto"/>
              <w:jc w:val="center"/>
            </w:pPr>
            <w:r>
              <w:rPr>
                <w:rFonts w:hint="eastAsia"/>
              </w:rPr>
              <w:t>TVM</w:t>
            </w:r>
          </w:p>
        </w:tc>
        <w:tc>
          <w:tcPr>
            <w:tcW w:w="1608" w:type="dxa"/>
            <w:vAlign w:val="center"/>
          </w:tcPr>
          <w:p w14:paraId="5504AFD1" w14:textId="77777777" w:rsidR="00A875D5" w:rsidRDefault="00000000">
            <w:pPr>
              <w:spacing w:line="240" w:lineRule="auto"/>
              <w:jc w:val="center"/>
            </w:pPr>
            <w:r>
              <w:rPr>
                <w:rFonts w:hint="eastAsia"/>
              </w:rPr>
              <w:t>Caffe</w:t>
            </w:r>
          </w:p>
        </w:tc>
        <w:tc>
          <w:tcPr>
            <w:tcW w:w="1525" w:type="dxa"/>
            <w:vAlign w:val="center"/>
          </w:tcPr>
          <w:p w14:paraId="2FD9DB2A" w14:textId="77777777" w:rsidR="00A875D5" w:rsidRDefault="00000000">
            <w:pPr>
              <w:spacing w:line="240" w:lineRule="auto"/>
              <w:jc w:val="center"/>
            </w:pPr>
            <w:r>
              <w:rPr>
                <w:rFonts w:hint="eastAsia"/>
              </w:rPr>
              <w:t>Caffe</w:t>
            </w:r>
          </w:p>
        </w:tc>
        <w:tc>
          <w:tcPr>
            <w:tcW w:w="1725" w:type="dxa"/>
            <w:vAlign w:val="center"/>
          </w:tcPr>
          <w:p w14:paraId="53B9A5DC" w14:textId="77777777" w:rsidR="00A875D5" w:rsidRDefault="00000000">
            <w:pPr>
              <w:spacing w:line="240" w:lineRule="auto"/>
              <w:jc w:val="center"/>
            </w:pPr>
            <w:r>
              <w:rPr>
                <w:rFonts w:hint="eastAsia"/>
              </w:rPr>
              <w:t>ONNX/C</w:t>
            </w:r>
          </w:p>
        </w:tc>
      </w:tr>
      <w:tr w:rsidR="00A875D5" w14:paraId="166B5A8F" w14:textId="77777777">
        <w:trPr>
          <w:trHeight w:val="282"/>
          <w:jc w:val="center"/>
        </w:trPr>
        <w:tc>
          <w:tcPr>
            <w:tcW w:w="808" w:type="dxa"/>
            <w:vMerge/>
            <w:vAlign w:val="center"/>
          </w:tcPr>
          <w:p w14:paraId="2FFDD247" w14:textId="77777777" w:rsidR="00A875D5" w:rsidRDefault="00A875D5">
            <w:pPr>
              <w:spacing w:line="240" w:lineRule="auto"/>
              <w:jc w:val="center"/>
            </w:pPr>
          </w:p>
        </w:tc>
        <w:tc>
          <w:tcPr>
            <w:tcW w:w="1234" w:type="dxa"/>
            <w:vAlign w:val="center"/>
          </w:tcPr>
          <w:p w14:paraId="3778C190" w14:textId="77777777" w:rsidR="00A875D5" w:rsidRDefault="00000000">
            <w:pPr>
              <w:spacing w:line="240" w:lineRule="auto"/>
              <w:jc w:val="center"/>
            </w:pPr>
            <w:r>
              <w:rPr>
                <w:rFonts w:hint="eastAsia"/>
              </w:rPr>
              <w:t>虚拟内存</w:t>
            </w:r>
          </w:p>
        </w:tc>
        <w:tc>
          <w:tcPr>
            <w:tcW w:w="1308" w:type="dxa"/>
            <w:vAlign w:val="center"/>
          </w:tcPr>
          <w:p w14:paraId="2EA68E00" w14:textId="77777777" w:rsidR="00A875D5" w:rsidRDefault="00000000">
            <w:pPr>
              <w:spacing w:line="240" w:lineRule="auto"/>
              <w:jc w:val="center"/>
            </w:pPr>
            <w:r>
              <w:rPr>
                <w:rFonts w:ascii="Arial" w:hAnsi="Arial" w:cs="Arial"/>
              </w:rPr>
              <w:t>×</w:t>
            </w:r>
          </w:p>
        </w:tc>
        <w:tc>
          <w:tcPr>
            <w:tcW w:w="892" w:type="dxa"/>
            <w:vAlign w:val="center"/>
          </w:tcPr>
          <w:p w14:paraId="46A263ED" w14:textId="77777777" w:rsidR="00A875D5" w:rsidRDefault="00000000">
            <w:pPr>
              <w:spacing w:line="240" w:lineRule="auto"/>
              <w:jc w:val="center"/>
            </w:pPr>
            <w:r>
              <w:rPr>
                <w:rFonts w:ascii="Arial" w:hAnsi="Arial" w:cs="Arial"/>
              </w:rPr>
              <w:t>×</w:t>
            </w:r>
          </w:p>
        </w:tc>
        <w:tc>
          <w:tcPr>
            <w:tcW w:w="1608" w:type="dxa"/>
            <w:vAlign w:val="center"/>
          </w:tcPr>
          <w:p w14:paraId="5EE05157" w14:textId="77777777" w:rsidR="00A875D5" w:rsidRDefault="00000000">
            <w:pPr>
              <w:spacing w:line="240" w:lineRule="auto"/>
              <w:jc w:val="center"/>
            </w:pPr>
            <w:r>
              <w:rPr>
                <w:rFonts w:ascii="Arial" w:hAnsi="Arial" w:cs="Arial"/>
              </w:rPr>
              <w:t>√</w:t>
            </w:r>
          </w:p>
        </w:tc>
        <w:tc>
          <w:tcPr>
            <w:tcW w:w="1525" w:type="dxa"/>
            <w:vAlign w:val="center"/>
          </w:tcPr>
          <w:p w14:paraId="5E9D5311" w14:textId="77777777" w:rsidR="00A875D5" w:rsidRDefault="00000000">
            <w:pPr>
              <w:spacing w:line="240" w:lineRule="auto"/>
              <w:jc w:val="center"/>
            </w:pPr>
            <w:r>
              <w:rPr>
                <w:rFonts w:ascii="Arial" w:hAnsi="Arial" w:cs="Arial"/>
              </w:rPr>
              <w:t>×</w:t>
            </w:r>
          </w:p>
        </w:tc>
        <w:tc>
          <w:tcPr>
            <w:tcW w:w="1725" w:type="dxa"/>
            <w:vAlign w:val="center"/>
          </w:tcPr>
          <w:p w14:paraId="5488928F" w14:textId="77777777" w:rsidR="00A875D5" w:rsidRDefault="00000000">
            <w:pPr>
              <w:spacing w:line="240" w:lineRule="auto"/>
              <w:jc w:val="center"/>
            </w:pPr>
            <w:r>
              <w:rPr>
                <w:rFonts w:ascii="Arial" w:hAnsi="Arial" w:cs="Arial"/>
              </w:rPr>
              <w:t>√</w:t>
            </w:r>
          </w:p>
        </w:tc>
      </w:tr>
      <w:tr w:rsidR="00A875D5" w14:paraId="3B71B917" w14:textId="77777777">
        <w:trPr>
          <w:jc w:val="center"/>
        </w:trPr>
        <w:tc>
          <w:tcPr>
            <w:tcW w:w="808" w:type="dxa"/>
            <w:vMerge w:val="restart"/>
            <w:vAlign w:val="center"/>
          </w:tcPr>
          <w:p w14:paraId="2F7DD4ED" w14:textId="77777777" w:rsidR="00A875D5" w:rsidRDefault="00000000">
            <w:pPr>
              <w:spacing w:line="240" w:lineRule="auto"/>
              <w:jc w:val="center"/>
            </w:pPr>
            <w:r>
              <w:rPr>
                <w:rFonts w:hint="eastAsia"/>
              </w:rPr>
              <w:t>系统支持</w:t>
            </w:r>
          </w:p>
        </w:tc>
        <w:tc>
          <w:tcPr>
            <w:tcW w:w="1234" w:type="dxa"/>
            <w:vAlign w:val="center"/>
          </w:tcPr>
          <w:p w14:paraId="095E4BB0" w14:textId="77777777" w:rsidR="00A875D5" w:rsidRDefault="00000000">
            <w:pPr>
              <w:spacing w:line="240" w:lineRule="auto"/>
              <w:jc w:val="center"/>
            </w:pPr>
            <w:r>
              <w:rPr>
                <w:rFonts w:hint="eastAsia"/>
              </w:rPr>
              <w:t>全</w:t>
            </w:r>
            <w:r>
              <w:rPr>
                <w:rFonts w:hint="eastAsia"/>
              </w:rPr>
              <w:t>SoC</w:t>
            </w:r>
          </w:p>
        </w:tc>
        <w:tc>
          <w:tcPr>
            <w:tcW w:w="1308" w:type="dxa"/>
            <w:vAlign w:val="center"/>
          </w:tcPr>
          <w:p w14:paraId="018A4C46" w14:textId="77777777" w:rsidR="00A875D5" w:rsidRDefault="00000000">
            <w:pPr>
              <w:spacing w:line="240" w:lineRule="auto"/>
              <w:jc w:val="center"/>
            </w:pPr>
            <w:r>
              <w:rPr>
                <w:rFonts w:ascii="Arial" w:hAnsi="Arial" w:cs="Arial"/>
              </w:rPr>
              <w:t>×</w:t>
            </w:r>
          </w:p>
        </w:tc>
        <w:tc>
          <w:tcPr>
            <w:tcW w:w="892" w:type="dxa"/>
            <w:vAlign w:val="center"/>
          </w:tcPr>
          <w:p w14:paraId="319CC8C9" w14:textId="77777777" w:rsidR="00A875D5" w:rsidRDefault="00000000">
            <w:pPr>
              <w:spacing w:line="240" w:lineRule="auto"/>
              <w:jc w:val="center"/>
            </w:pPr>
            <w:r>
              <w:rPr>
                <w:rFonts w:ascii="Arial" w:hAnsi="Arial" w:cs="Arial"/>
              </w:rPr>
              <w:t>×</w:t>
            </w:r>
          </w:p>
        </w:tc>
        <w:tc>
          <w:tcPr>
            <w:tcW w:w="1608" w:type="dxa"/>
            <w:vAlign w:val="center"/>
          </w:tcPr>
          <w:p w14:paraId="66CF9911" w14:textId="77777777" w:rsidR="00A875D5" w:rsidRDefault="00000000">
            <w:pPr>
              <w:spacing w:line="240" w:lineRule="auto"/>
              <w:jc w:val="center"/>
            </w:pPr>
            <w:r>
              <w:rPr>
                <w:rFonts w:ascii="Arial" w:hAnsi="Arial" w:cs="Arial"/>
              </w:rPr>
              <w:t>×</w:t>
            </w:r>
          </w:p>
        </w:tc>
        <w:tc>
          <w:tcPr>
            <w:tcW w:w="1525" w:type="dxa"/>
            <w:vAlign w:val="center"/>
          </w:tcPr>
          <w:p w14:paraId="4530028C" w14:textId="77777777" w:rsidR="00A875D5" w:rsidRDefault="00000000">
            <w:pPr>
              <w:spacing w:line="240" w:lineRule="auto"/>
              <w:jc w:val="center"/>
            </w:pPr>
            <w:r>
              <w:rPr>
                <w:rFonts w:ascii="Arial" w:hAnsi="Arial" w:cs="Arial"/>
              </w:rPr>
              <w:t>×</w:t>
            </w:r>
          </w:p>
        </w:tc>
        <w:tc>
          <w:tcPr>
            <w:tcW w:w="1725" w:type="dxa"/>
            <w:vAlign w:val="center"/>
          </w:tcPr>
          <w:p w14:paraId="5DDE7D17" w14:textId="77777777" w:rsidR="00A875D5" w:rsidRDefault="00000000">
            <w:pPr>
              <w:spacing w:line="240" w:lineRule="auto"/>
              <w:jc w:val="center"/>
            </w:pPr>
            <w:r>
              <w:rPr>
                <w:rFonts w:ascii="Arial" w:hAnsi="Arial" w:cs="Arial"/>
              </w:rPr>
              <w:t>√</w:t>
            </w:r>
          </w:p>
        </w:tc>
      </w:tr>
      <w:tr w:rsidR="00A875D5" w14:paraId="40B3763A" w14:textId="77777777">
        <w:trPr>
          <w:jc w:val="center"/>
        </w:trPr>
        <w:tc>
          <w:tcPr>
            <w:tcW w:w="808" w:type="dxa"/>
            <w:vMerge/>
            <w:vAlign w:val="center"/>
          </w:tcPr>
          <w:p w14:paraId="14D68A1D" w14:textId="77777777" w:rsidR="00A875D5" w:rsidRDefault="00A875D5">
            <w:pPr>
              <w:spacing w:line="240" w:lineRule="auto"/>
              <w:jc w:val="center"/>
            </w:pPr>
          </w:p>
        </w:tc>
        <w:tc>
          <w:tcPr>
            <w:tcW w:w="1234" w:type="dxa"/>
            <w:vAlign w:val="center"/>
          </w:tcPr>
          <w:p w14:paraId="057D3D73" w14:textId="77777777" w:rsidR="00A875D5" w:rsidRDefault="00000000">
            <w:pPr>
              <w:spacing w:line="240" w:lineRule="auto"/>
              <w:jc w:val="center"/>
            </w:pPr>
            <w:r>
              <w:rPr>
                <w:rFonts w:hint="eastAsia"/>
              </w:rPr>
              <w:t>OS</w:t>
            </w:r>
            <w:r>
              <w:rPr>
                <w:rFonts w:hint="eastAsia"/>
              </w:rPr>
              <w:t>支持</w:t>
            </w:r>
          </w:p>
        </w:tc>
        <w:tc>
          <w:tcPr>
            <w:tcW w:w="1308" w:type="dxa"/>
            <w:vAlign w:val="center"/>
          </w:tcPr>
          <w:p w14:paraId="30AB201F" w14:textId="77777777" w:rsidR="00A875D5" w:rsidRDefault="00000000">
            <w:pPr>
              <w:spacing w:line="240" w:lineRule="auto"/>
              <w:jc w:val="center"/>
            </w:pPr>
            <w:r>
              <w:rPr>
                <w:rFonts w:ascii="Arial" w:hAnsi="Arial" w:cs="Arial"/>
              </w:rPr>
              <w:t>√</w:t>
            </w:r>
          </w:p>
        </w:tc>
        <w:tc>
          <w:tcPr>
            <w:tcW w:w="892" w:type="dxa"/>
            <w:vAlign w:val="center"/>
          </w:tcPr>
          <w:p w14:paraId="2FFC19B5" w14:textId="77777777" w:rsidR="00A875D5" w:rsidRDefault="00000000">
            <w:pPr>
              <w:spacing w:line="240" w:lineRule="auto"/>
              <w:jc w:val="center"/>
            </w:pPr>
            <w:r>
              <w:rPr>
                <w:rFonts w:ascii="Arial" w:hAnsi="Arial" w:cs="Arial"/>
              </w:rPr>
              <w:t>√</w:t>
            </w:r>
          </w:p>
        </w:tc>
        <w:tc>
          <w:tcPr>
            <w:tcW w:w="1608" w:type="dxa"/>
            <w:vAlign w:val="center"/>
          </w:tcPr>
          <w:p w14:paraId="7573036D" w14:textId="77777777" w:rsidR="00A875D5" w:rsidRDefault="00000000">
            <w:pPr>
              <w:spacing w:line="240" w:lineRule="auto"/>
              <w:jc w:val="center"/>
            </w:pPr>
            <w:r>
              <w:rPr>
                <w:rFonts w:ascii="Arial" w:hAnsi="Arial" w:cs="Arial"/>
              </w:rPr>
              <w:t>×</w:t>
            </w:r>
          </w:p>
        </w:tc>
        <w:tc>
          <w:tcPr>
            <w:tcW w:w="1525" w:type="dxa"/>
            <w:vAlign w:val="center"/>
          </w:tcPr>
          <w:p w14:paraId="58576229" w14:textId="77777777" w:rsidR="00A875D5" w:rsidRDefault="00000000">
            <w:pPr>
              <w:spacing w:line="240" w:lineRule="auto"/>
              <w:jc w:val="center"/>
            </w:pPr>
            <w:r>
              <w:rPr>
                <w:rFonts w:ascii="Arial" w:hAnsi="Arial" w:cs="Arial"/>
              </w:rPr>
              <w:t>×</w:t>
            </w:r>
          </w:p>
        </w:tc>
        <w:tc>
          <w:tcPr>
            <w:tcW w:w="1725" w:type="dxa"/>
            <w:vAlign w:val="center"/>
          </w:tcPr>
          <w:p w14:paraId="2B5D9896" w14:textId="77777777" w:rsidR="00A875D5" w:rsidRDefault="00000000">
            <w:pPr>
              <w:spacing w:line="240" w:lineRule="auto"/>
              <w:jc w:val="center"/>
            </w:pPr>
            <w:r>
              <w:rPr>
                <w:rFonts w:ascii="Arial" w:hAnsi="Arial" w:cs="Arial"/>
              </w:rPr>
              <w:t>√</w:t>
            </w:r>
          </w:p>
        </w:tc>
      </w:tr>
    </w:tbl>
    <w:p w14:paraId="3FCB70B4" w14:textId="77777777" w:rsidR="00A875D5" w:rsidRDefault="00000000">
      <w:pPr>
        <w:pStyle w:val="aff2"/>
      </w:pPr>
      <w:r>
        <w:rPr>
          <w:rFonts w:hint="eastAsia"/>
        </w:rPr>
        <w:t>表</w:t>
      </w:r>
      <w:r>
        <w:rPr>
          <w:rFonts w:hint="eastAsia"/>
        </w:rPr>
        <w:t xml:space="preserve"> </w:t>
      </w:r>
      <w:r>
        <w:rPr>
          <w:rFonts w:hint="eastAsia"/>
        </w:rPr>
        <w:t>各类加速器生成器性能对比表</w:t>
      </w:r>
      <w:r>
        <w:rPr>
          <w:rFonts w:hint="eastAsia"/>
          <w:vertAlign w:val="superscript"/>
        </w:rPr>
        <w:t>[73]</w:t>
      </w:r>
    </w:p>
    <w:p w14:paraId="7AAF76DD" w14:textId="77777777" w:rsidR="00A875D5"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386FF572" w14:textId="77777777" w:rsidR="00A875D5" w:rsidRDefault="00000000">
      <w:pPr>
        <w:pStyle w:val="2"/>
      </w:pPr>
      <w:bookmarkStart w:id="263" w:name="_Toc26959"/>
      <w:r>
        <w:rPr>
          <w:rFonts w:hint="eastAsia"/>
        </w:rPr>
        <w:t>本文主要研究内容</w:t>
      </w:r>
      <w:commentRangeStart w:id="264"/>
      <w:commentRangeEnd w:id="264"/>
      <w:r>
        <w:commentReference w:id="264"/>
      </w:r>
      <w:bookmarkEnd w:id="263"/>
    </w:p>
    <w:p w14:paraId="2795122B" w14:textId="77777777" w:rsidR="00A875D5" w:rsidRDefault="00000000">
      <w:pPr>
        <w:ind w:firstLine="480"/>
      </w:pPr>
      <w:r>
        <w:rPr>
          <w:rFonts w:hint="eastAsia"/>
        </w:rPr>
        <w:t>本文以将深度神经网络部署到高能效、低功耗的边缘智能设备中为目的，致力于解决深度卷积神经网络部署到边缘端设备时计算资源、存储资源占用过多，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1CE6C8E0" w14:textId="77777777" w:rsidR="00A875D5"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w:t>
      </w:r>
      <w:r>
        <w:rPr>
          <w:rFonts w:hint="eastAsia"/>
        </w:rPr>
        <w:t>bat</w:t>
      </w:r>
      <w:r>
        <w:t>ch normalization</w:t>
      </w:r>
      <w:r>
        <w:rPr>
          <w:rFonts w:hint="eastAsia"/>
        </w:rPr>
        <w:t>、</w:t>
      </w:r>
      <w:proofErr w:type="gramStart"/>
      <w:r>
        <w:rPr>
          <w:rFonts w:hint="eastAsia"/>
        </w:rPr>
        <w:lastRenderedPageBreak/>
        <w:t>二值化等</w:t>
      </w:r>
      <w:proofErr w:type="gramEnd"/>
      <w:r>
        <w:rPr>
          <w:rFonts w:hint="eastAsia"/>
        </w:rPr>
        <w:t>概念，其中首要在于分析二值复数神经网络的具体模型以及各层功能与具体实现，并基于“软硬件协同”设计理念分别提出硬件实现方案。</w:t>
      </w:r>
    </w:p>
    <w:p w14:paraId="5CB4F744" w14:textId="77777777" w:rsidR="00A875D5"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rPr>
          <w:rFonts w:hint="eastAsia"/>
          <w:vertAlign w:val="superscript"/>
        </w:rPr>
        <w:t>[43]</w:t>
      </w:r>
      <w:r>
        <w:rPr>
          <w:rFonts w:hint="eastAsia"/>
        </w:rPr>
        <w:t>。</w:t>
      </w:r>
    </w:p>
    <w:p w14:paraId="257EC6E5" w14:textId="77777777" w:rsidR="00A875D5"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0BA0F4D8" w14:textId="77777777" w:rsidR="00A875D5"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38DDB80B" w14:textId="77777777" w:rsidR="00A875D5" w:rsidRDefault="00000000">
      <w:pPr>
        <w:pStyle w:val="2"/>
      </w:pPr>
      <w:bookmarkStart w:id="265" w:name="_Toc46962955"/>
      <w:bookmarkStart w:id="266" w:name="_Toc57189226"/>
      <w:bookmarkStart w:id="267" w:name="_Toc31262"/>
      <w:bookmarkEnd w:id="114"/>
      <w:bookmarkEnd w:id="115"/>
      <w:bookmarkEnd w:id="116"/>
      <w:bookmarkEnd w:id="117"/>
      <w:bookmarkEnd w:id="118"/>
      <w:r>
        <w:t>本文</w:t>
      </w:r>
      <w:bookmarkEnd w:id="265"/>
      <w:bookmarkEnd w:id="266"/>
      <w:r>
        <w:rPr>
          <w:rFonts w:hint="eastAsia"/>
        </w:rPr>
        <w:t>的章节安排</w:t>
      </w:r>
      <w:bookmarkEnd w:id="267"/>
    </w:p>
    <w:p w14:paraId="2CEA52F7" w14:textId="77777777" w:rsidR="00A875D5" w:rsidRDefault="00000000">
      <w:pPr>
        <w:ind w:firstLineChars="200" w:firstLine="480"/>
      </w:pPr>
      <w:bookmarkStart w:id="268" w:name="_Hlk89173058"/>
      <w:r>
        <w:rPr>
          <w:rFonts w:hint="eastAsia"/>
        </w:rPr>
        <w:t>本论文</w:t>
      </w:r>
      <w:bookmarkEnd w:id="268"/>
      <w:r>
        <w:rPr>
          <w:rFonts w:hint="eastAsia"/>
        </w:rPr>
        <w:t>利用“软硬件协同”设计思想，设计了面向二值复数神经网络的专用加速</w:t>
      </w:r>
      <w:r>
        <w:rPr>
          <w:rFonts w:hint="eastAsia"/>
        </w:rPr>
        <w:lastRenderedPageBreak/>
        <w:t>器系统电路和底层函数库，在软硬件的基础上实现了</w:t>
      </w:r>
      <w:r>
        <w:rPr>
          <w:rFonts w:hint="eastAsia"/>
        </w:rPr>
        <w:t>Zero_DCE++</w:t>
      </w:r>
      <w:r>
        <w:rPr>
          <w:rFonts w:hint="eastAsia"/>
        </w:rPr>
        <w:t>算法。</w:t>
      </w:r>
    </w:p>
    <w:p w14:paraId="347DA6D2" w14:textId="77777777" w:rsidR="00A875D5" w:rsidRDefault="00000000">
      <w:r>
        <w:rPr>
          <w:rFonts w:hint="eastAsia"/>
        </w:rPr>
        <w:t>以下是本文的章节结构安排：</w:t>
      </w:r>
    </w:p>
    <w:p w14:paraId="53759F01" w14:textId="77777777" w:rsidR="00A875D5" w:rsidRDefault="00000000">
      <w:pPr>
        <w:pStyle w:val="aff1"/>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6261C599" w14:textId="77777777" w:rsidR="00A875D5" w:rsidRDefault="00000000">
      <w:pPr>
        <w:pStyle w:val="aff1"/>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5BE66F6C" w14:textId="77777777" w:rsidR="00A875D5" w:rsidRDefault="00000000">
      <w:pPr>
        <w:pStyle w:val="aff1"/>
        <w:numPr>
          <w:ilvl w:val="0"/>
          <w:numId w:val="5"/>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324D7134" w14:textId="77777777" w:rsidR="00A875D5" w:rsidRDefault="00000000">
      <w:pPr>
        <w:pStyle w:val="aff1"/>
        <w:numPr>
          <w:ilvl w:val="0"/>
          <w:numId w:val="5"/>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等；之后我们介绍了专用加速器的系统硬件架构设计，并介绍了其中地多级分布式存储系统和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5FFCB21A" w14:textId="77777777" w:rsidR="00A875D5" w:rsidRDefault="00000000">
      <w:pPr>
        <w:pStyle w:val="aff1"/>
        <w:numPr>
          <w:ilvl w:val="0"/>
          <w:numId w:val="5"/>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7C4983F5" w14:textId="77777777" w:rsidR="00A875D5" w:rsidRDefault="00000000">
      <w:pPr>
        <w:pStyle w:val="aff1"/>
        <w:numPr>
          <w:ilvl w:val="0"/>
          <w:numId w:val="5"/>
        </w:numPr>
        <w:ind w:firstLineChars="0"/>
      </w:pPr>
      <w:r>
        <w:rPr>
          <w:rFonts w:hint="eastAsia"/>
        </w:rPr>
        <w:t>本章中我们总结了本次工作的研究内容和创新点，回顾了工作的研究意义，并对后续设计的完善与迭代做出了展望。</w:t>
      </w:r>
    </w:p>
    <w:p w14:paraId="2B583927" w14:textId="77777777" w:rsidR="00A875D5" w:rsidRDefault="00000000">
      <w:pPr>
        <w:pStyle w:val="1"/>
        <w:ind w:left="576" w:hanging="576"/>
        <w:rPr>
          <w:b w:val="0"/>
        </w:rPr>
      </w:pPr>
      <w:bookmarkStart w:id="269" w:name="_Toc7882"/>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69"/>
    </w:p>
    <w:p w14:paraId="72955D6A" w14:textId="77777777" w:rsidR="00A875D5" w:rsidRDefault="00000000">
      <w:pPr>
        <w:pStyle w:val="2"/>
      </w:pPr>
      <w:bookmarkStart w:id="270" w:name="_Toc57189228"/>
      <w:bookmarkStart w:id="271" w:name="_Toc46962957"/>
      <w:bookmarkStart w:id="272" w:name="_Toc21677"/>
      <w:r>
        <w:t>引言</w:t>
      </w:r>
      <w:bookmarkEnd w:id="270"/>
      <w:bookmarkEnd w:id="271"/>
      <w:bookmarkEnd w:id="272"/>
    </w:p>
    <w:p w14:paraId="672D99F3" w14:textId="77777777" w:rsidR="00A875D5"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rPr>
          <w:rFonts w:hint="eastAsia"/>
          <w:vertAlign w:val="superscript"/>
        </w:rPr>
        <w:t>[76]</w:t>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5B77F596" w14:textId="77777777" w:rsidR="00A875D5"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2415746E" w14:textId="77777777" w:rsidR="00A875D5"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662059E1" w14:textId="77777777" w:rsidR="00A875D5" w:rsidRDefault="00000000">
      <w:pPr>
        <w:pStyle w:val="2"/>
      </w:pPr>
      <w:bookmarkStart w:id="273" w:name="_Toc3008"/>
      <w:r>
        <w:rPr>
          <w:rFonts w:hint="eastAsia"/>
        </w:rPr>
        <w:t>卷积神经网络及其硬件加速原理</w:t>
      </w:r>
      <w:bookmarkEnd w:id="273"/>
    </w:p>
    <w:p w14:paraId="0224F63E" w14:textId="77777777" w:rsidR="00A875D5"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5F075268" w14:textId="77777777" w:rsidR="00A875D5" w:rsidRDefault="00000000">
      <w:pPr>
        <w:pStyle w:val="3"/>
      </w:pPr>
      <w:r>
        <w:rPr>
          <w:rFonts w:hint="eastAsia"/>
        </w:rPr>
        <w:lastRenderedPageBreak/>
        <w:t>卷积神经网络原理概述</w:t>
      </w:r>
    </w:p>
    <w:p w14:paraId="36F14E3B" w14:textId="77777777" w:rsidR="00A875D5"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6252EDDF" w14:textId="77777777" w:rsidR="00A875D5"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227C65F2" w14:textId="77777777" w:rsidR="00A875D5" w:rsidRDefault="00000000">
      <w:pPr>
        <w:jc w:val="center"/>
        <w:rPr>
          <w:rFonts w:ascii="宋体" w:hAnsi="宋体" w:cs="宋体"/>
        </w:rPr>
      </w:pPr>
      <w:r>
        <w:rPr>
          <w:rFonts w:ascii="宋体" w:hAnsi="宋体" w:cs="宋体"/>
          <w:noProof/>
        </w:rPr>
        <w:drawing>
          <wp:inline distT="0" distB="0" distL="114300" distR="114300" wp14:anchorId="036B400B" wp14:editId="448491AE">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6"/>
                    <a:stretch>
                      <a:fillRect/>
                    </a:stretch>
                  </pic:blipFill>
                  <pic:spPr>
                    <a:xfrm>
                      <a:off x="0" y="0"/>
                      <a:ext cx="5533390" cy="2037080"/>
                    </a:xfrm>
                    <a:prstGeom prst="rect">
                      <a:avLst/>
                    </a:prstGeom>
                    <a:noFill/>
                    <a:ln w="9525">
                      <a:noFill/>
                    </a:ln>
                  </pic:spPr>
                </pic:pic>
              </a:graphicData>
            </a:graphic>
          </wp:inline>
        </w:drawing>
      </w:r>
    </w:p>
    <w:p w14:paraId="195FB7E7" w14:textId="77777777" w:rsidR="00A875D5" w:rsidRDefault="00000000">
      <w:pPr>
        <w:pStyle w:val="aff2"/>
        <w:rPr>
          <w:vertAlign w:val="superscript"/>
        </w:rPr>
      </w:pPr>
      <w:r>
        <w:rPr>
          <w:rFonts w:hint="eastAsia"/>
        </w:rPr>
        <w:t>图</w:t>
      </w:r>
      <w:r>
        <w:rPr>
          <w:rFonts w:hint="eastAsia"/>
        </w:rPr>
        <w:t xml:space="preserve"> LeNet5</w:t>
      </w:r>
      <w:r>
        <w:rPr>
          <w:rFonts w:hint="eastAsia"/>
        </w:rPr>
        <w:t>网络结构</w:t>
      </w:r>
      <w:r>
        <w:rPr>
          <w:rFonts w:hint="eastAsia"/>
          <w:vertAlign w:val="superscript"/>
        </w:rPr>
        <w:t>[76]</w:t>
      </w:r>
    </w:p>
    <w:p w14:paraId="081EDB3C" w14:textId="77777777" w:rsidR="00A875D5" w:rsidRDefault="00000000">
      <w:pPr>
        <w:numPr>
          <w:ilvl w:val="0"/>
          <w:numId w:val="6"/>
        </w:numPr>
      </w:pPr>
      <w:r>
        <w:rPr>
          <w:rFonts w:hint="eastAsia"/>
        </w:rPr>
        <w:t>卷积层处理</w:t>
      </w:r>
    </w:p>
    <w:p w14:paraId="22CD36C2" w14:textId="77777777" w:rsidR="00A875D5"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35BA7F87" w14:textId="3935B024" w:rsidR="00A875D5"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w:t>
      </w:r>
      <w:r w:rsidR="00DD0AAD">
        <w:rPr>
          <w:rFonts w:hint="eastAsia"/>
        </w:rPr>
        <w:t>然后</w:t>
      </w:r>
      <w:r>
        <w:rPr>
          <w:rFonts w:hint="eastAsia"/>
        </w:rPr>
        <w:t>在补零后的特征图上的“左上角”取一个尺寸</w:t>
      </w:r>
      <w:r>
        <w:rPr>
          <w:rFonts w:hint="eastAsia"/>
        </w:rPr>
        <w:t>3*3</w:t>
      </w:r>
      <w:r>
        <w:rPr>
          <w:rFonts w:hint="eastAsia"/>
        </w:rPr>
        <w:t>的特征子矩阵（与卷积核尺寸相同），并</w:t>
      </w:r>
      <w:r w:rsidR="00DD0AAD">
        <w:rPr>
          <w:rFonts w:hint="eastAsia"/>
        </w:rPr>
        <w:t>与卷积核对应的元素</w:t>
      </w:r>
      <w:proofErr w:type="gramStart"/>
      <w:r>
        <w:rPr>
          <w:rFonts w:hint="eastAsia"/>
        </w:rPr>
        <w:t>进行点积运算</w:t>
      </w:r>
      <w:proofErr w:type="gramEnd"/>
      <w:r>
        <w:rPr>
          <w:rFonts w:hint="eastAsia"/>
        </w:rPr>
        <w:t>，即</w:t>
      </w:r>
      <w:r>
        <w:rPr>
          <w:rFonts w:hint="eastAsia"/>
        </w:rPr>
        <w:t>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 -2,</w:t>
      </w:r>
      <w:r>
        <w:rPr>
          <w:rFonts w:ascii="Arial" w:hAnsi="Arial" w:cs="Arial" w:hint="eastAsia"/>
        </w:rPr>
        <w:t>在加上偏置即可得到输入特征图的第一个元素为</w:t>
      </w:r>
      <w:r>
        <w:rPr>
          <w:rFonts w:ascii="Arial" w:hAnsi="Arial" w:cs="Arial" w:hint="eastAsia"/>
        </w:rPr>
        <w:t>-2</w:t>
      </w:r>
      <w:r>
        <w:rPr>
          <w:rFonts w:ascii="Arial" w:hAnsi="Arial" w:cs="Arial" w:hint="eastAsia"/>
        </w:rPr>
        <w:t>。之后进行行滑动，即在输入特征图中右移</w:t>
      </w:r>
      <w:r w:rsidR="00DD0AAD">
        <w:rPr>
          <w:rFonts w:ascii="Arial" w:hAnsi="Arial" w:cs="Arial" w:hint="eastAsia"/>
        </w:rPr>
        <w:t>两</w:t>
      </w:r>
      <w:r>
        <w:rPr>
          <w:rFonts w:ascii="Arial" w:hAnsi="Arial" w:cs="Arial" w:hint="eastAsia"/>
        </w:rPr>
        <w:t>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ascii="Arial" w:hAnsi="Arial" w:cs="Arial" w:hint="eastAsia"/>
        </w:rPr>
        <w:t>-3</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4EBB29B8" w14:textId="1860F3B9" w:rsidR="00A875D5" w:rsidRDefault="0046391F">
      <w:pPr>
        <w:ind w:firstLine="480"/>
        <w:jc w:val="center"/>
        <w:rPr>
          <w:rFonts w:ascii="宋体" w:hAnsi="宋体" w:cs="宋体"/>
        </w:rPr>
      </w:pPr>
      <w:r>
        <w:rPr>
          <w:rFonts w:ascii="宋体" w:hAnsi="宋体" w:cs="宋体"/>
          <w:noProof/>
        </w:rPr>
        <w:drawing>
          <wp:inline distT="0" distB="0" distL="0" distR="0" wp14:anchorId="5A72BC13" wp14:editId="756B8CCD">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
                    <a:stretch>
                      <a:fillRect/>
                    </a:stretch>
                  </pic:blipFill>
                  <pic:spPr>
                    <a:xfrm>
                      <a:off x="0" y="0"/>
                      <a:ext cx="5210175" cy="1924050"/>
                    </a:xfrm>
                    <a:prstGeom prst="rect">
                      <a:avLst/>
                    </a:prstGeom>
                  </pic:spPr>
                </pic:pic>
              </a:graphicData>
            </a:graphic>
          </wp:inline>
        </w:drawing>
      </w:r>
    </w:p>
    <w:p w14:paraId="7D3C6336" w14:textId="77777777" w:rsidR="00A875D5" w:rsidRDefault="00000000">
      <w:pPr>
        <w:pStyle w:val="aff2"/>
      </w:pPr>
      <w:r>
        <w:rPr>
          <w:rFonts w:hint="eastAsia"/>
        </w:rPr>
        <w:t>图</w:t>
      </w:r>
      <w:r>
        <w:rPr>
          <w:rFonts w:hint="eastAsia"/>
        </w:rPr>
        <w:t xml:space="preserve"> </w:t>
      </w:r>
      <w:r>
        <w:rPr>
          <w:rFonts w:hint="eastAsia"/>
        </w:rPr>
        <w:t>卷积计算示意图</w:t>
      </w:r>
    </w:p>
    <w:p w14:paraId="10B719FD" w14:textId="717365E8" w:rsidR="00A875D5"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w:t>
      </w:r>
      <w:r w:rsidR="0046391F">
        <w:rPr>
          <w:rFonts w:hint="eastAsia"/>
        </w:rPr>
        <w:t>，且</w:t>
      </w:r>
      <w:r w:rsidR="0046391F">
        <w:rPr>
          <w:rFonts w:hint="eastAsia"/>
        </w:rPr>
        <w:t>卷积层还需要为卷积核数据重用提供平移不变性</w:t>
      </w:r>
      <w:r>
        <w:rPr>
          <w:rFonts w:hint="eastAsia"/>
        </w:rPr>
        <w:t>，如下图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w:t>
      </w:r>
      <w:r>
        <w:rPr>
          <w:rFonts w:hint="eastAsia"/>
        </w:rPr>
        <w:lastRenderedPageBreak/>
        <w:t>图的通道数；</w:t>
      </w:r>
      <w:r>
        <w:rPr>
          <w:rFonts w:hint="eastAsia"/>
        </w:rPr>
        <w:t>B</w:t>
      </w:r>
      <w:r>
        <w:rPr>
          <w:rFonts w:hint="eastAsia"/>
        </w:rPr>
        <w:t>表示批量大小。。</w:t>
      </w:r>
    </w:p>
    <w:p w14:paraId="5B6CACB1" w14:textId="77777777" w:rsidR="00A875D5" w:rsidRDefault="00000000">
      <w:pPr>
        <w:ind w:firstLine="480"/>
        <w:jc w:val="center"/>
      </w:pPr>
      <w:r>
        <w:rPr>
          <w:noProof/>
        </w:rPr>
        <w:drawing>
          <wp:inline distT="0" distB="0" distL="114300" distR="114300" wp14:anchorId="2CD59615" wp14:editId="18EB5D4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8"/>
                    <a:stretch>
                      <a:fillRect/>
                    </a:stretch>
                  </pic:blipFill>
                  <pic:spPr>
                    <a:xfrm>
                      <a:off x="0" y="0"/>
                      <a:ext cx="4565650" cy="1651000"/>
                    </a:xfrm>
                    <a:prstGeom prst="rect">
                      <a:avLst/>
                    </a:prstGeom>
                  </pic:spPr>
                </pic:pic>
              </a:graphicData>
            </a:graphic>
          </wp:inline>
        </w:drawing>
      </w:r>
    </w:p>
    <w:p w14:paraId="7329DB76" w14:textId="77777777" w:rsidR="00A875D5"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27D543EA" w14:textId="77777777" w:rsidR="00A875D5" w:rsidRDefault="00000000">
      <w:pPr>
        <w:numPr>
          <w:ilvl w:val="0"/>
          <w:numId w:val="6"/>
        </w:numPr>
      </w:pPr>
      <w:r>
        <w:rPr>
          <w:rFonts w:hint="eastAsia"/>
        </w:rPr>
        <w:t>激活函数层。</w:t>
      </w:r>
    </w:p>
    <w:p w14:paraId="3B9B4033" w14:textId="73196B71" w:rsidR="00A875D5"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4DFAB659" w14:textId="77777777" w:rsidR="00A875D5" w:rsidRDefault="00000000">
      <w:pPr>
        <w:pStyle w:val="3"/>
      </w:pPr>
      <w:r>
        <w:rPr>
          <w:rFonts w:hint="eastAsia"/>
        </w:rPr>
        <w:t>脉动阵列加速神经网络原理</w:t>
      </w:r>
    </w:p>
    <w:p w14:paraId="26325BA9" w14:textId="1930995E" w:rsidR="00A875D5" w:rsidRDefault="00000000">
      <w:pPr>
        <w:ind w:firstLine="480"/>
      </w:pPr>
      <w:r>
        <w:rPr>
          <w:rFonts w:hint="eastAsia"/>
        </w:rPr>
        <w:t>本段主要</w:t>
      </w:r>
      <w:r w:rsidR="0046391F">
        <w:rPr>
          <w:rFonts w:hint="eastAsia"/>
        </w:rPr>
        <w:t>通过</w:t>
      </w:r>
      <w:r>
        <w:rPr>
          <w:rFonts w:hint="eastAsia"/>
        </w:rPr>
        <w:t>介绍谷歌公司的张量处理器（</w:t>
      </w:r>
      <w:r>
        <w:rPr>
          <w:rFonts w:hint="eastAsia"/>
        </w:rPr>
        <w:t>TPU</w:t>
      </w:r>
      <w:r>
        <w:rPr>
          <w:rFonts w:hint="eastAsia"/>
        </w:rPr>
        <w:t>）中脉动阵列的计算方式，</w:t>
      </w:r>
      <w:r w:rsidR="0046391F">
        <w:rPr>
          <w:rFonts w:hint="eastAsia"/>
        </w:rPr>
        <w:t>来说明硬件加速</w:t>
      </w:r>
      <w:r>
        <w:rPr>
          <w:rFonts w:hint="eastAsia"/>
        </w:rPr>
        <w:t>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74F32860" w14:textId="77777777" w:rsidR="00A875D5" w:rsidRDefault="00000000">
      <w:pPr>
        <w:pStyle w:val="aff5"/>
        <w:ind w:firstLine="480"/>
      </w:pPr>
      <w:r>
        <w:rPr>
          <w:noProof/>
        </w:rPr>
        <w:lastRenderedPageBreak/>
        <w:drawing>
          <wp:inline distT="0" distB="0" distL="114300" distR="114300" wp14:anchorId="18652DE1" wp14:editId="7C9DCB1B">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9"/>
                    <a:stretch>
                      <a:fillRect/>
                    </a:stretch>
                  </pic:blipFill>
                  <pic:spPr>
                    <a:xfrm>
                      <a:off x="0" y="0"/>
                      <a:ext cx="3238500" cy="3171825"/>
                    </a:xfrm>
                    <a:prstGeom prst="rect">
                      <a:avLst/>
                    </a:prstGeom>
                    <a:noFill/>
                    <a:ln>
                      <a:noFill/>
                    </a:ln>
                  </pic:spPr>
                </pic:pic>
              </a:graphicData>
            </a:graphic>
          </wp:inline>
        </w:drawing>
      </w:r>
    </w:p>
    <w:p w14:paraId="2F60DDBE" w14:textId="77777777" w:rsidR="00A875D5" w:rsidRDefault="00000000">
      <w:pPr>
        <w:pStyle w:val="aff2"/>
      </w:pPr>
      <w:r>
        <w:rPr>
          <w:rFonts w:hint="eastAsia"/>
        </w:rPr>
        <w:t>图</w:t>
      </w:r>
      <w:r>
        <w:rPr>
          <w:rFonts w:hint="eastAsia"/>
        </w:rPr>
        <w:t xml:space="preserve"> </w:t>
      </w:r>
      <w:r>
        <w:rPr>
          <w:rFonts w:hint="eastAsia"/>
        </w:rPr>
        <w:t>脉动阵列结构示意图</w:t>
      </w:r>
    </w:p>
    <w:p w14:paraId="32278709" w14:textId="77777777" w:rsidR="00A875D5" w:rsidRDefault="00000000">
      <w:pPr>
        <w:ind w:firstLine="480"/>
      </w:pPr>
      <w:r>
        <w:rPr>
          <w:rFonts w:hint="eastAsia"/>
        </w:rPr>
        <w:t>以上图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317422E9" w14:textId="77777777" w:rsidR="00A875D5" w:rsidRDefault="00000000">
      <w:pPr>
        <w:ind w:firstLine="480"/>
        <w:rPr>
          <w:rFonts w:ascii="Arial" w:hAnsi="Arial" w:cs="Arial"/>
        </w:rPr>
      </w:pPr>
      <w:r>
        <w:rPr>
          <w:rFonts w:hint="eastAsia"/>
        </w:rPr>
        <w:t>开始计算的第一个周期，第一个子矩阵的第一个元素首先进入脉动阵列并计算得到第一个部分和</w:t>
      </w:r>
      <w:r>
        <w:rPr>
          <w:rFonts w:hint="eastAsia"/>
        </w:rPr>
        <w:t>0</w:t>
      </w:r>
      <w:r w:rsidRPr="00784D70">
        <w:t>×</w:t>
      </w:r>
      <w:r w:rsidRPr="00784D70">
        <w:rPr>
          <w:rFonts w:hint="eastAsia"/>
        </w:rPr>
        <w:t>1</w:t>
      </w:r>
      <w:r>
        <w:rPr>
          <w:rFonts w:ascii="Arial" w:hAnsi="Arial" w:cs="Arial" w:hint="eastAsia"/>
        </w:rPr>
        <w:t>；</w:t>
      </w:r>
      <w:r>
        <w:rPr>
          <w:rFonts w:hint="eastAsia"/>
        </w:rPr>
        <w:t>继续第二个周期子矩阵元素向右滑动，部分和向下滑动，计算得到第二个部分和</w:t>
      </w:r>
      <w:r>
        <w:rPr>
          <w:rFonts w:hint="eastAsia"/>
        </w:rPr>
        <w:t>1+0</w:t>
      </w:r>
      <w:r w:rsidRPr="00784D70">
        <w:t>×</w:t>
      </w:r>
      <w:r w:rsidRPr="00784D70">
        <w:rPr>
          <w:rFonts w:hint="eastAsia"/>
        </w:rPr>
        <w:t>0=1</w:t>
      </w:r>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rPr>
          <w:rFonts w:ascii="Arial" w:hAnsi="Arial" w:cs="Arial" w:hint="eastAsia"/>
        </w:rPr>
        <w:t>PE</w:t>
      </w:r>
      <w:r>
        <w:rPr>
          <w:rFonts w:ascii="Arial" w:hAnsi="Arial" w:cs="Arial" w:hint="eastAsia"/>
        </w:rPr>
        <w:t>得到部分和都沿着脉动阵列的列反向垂直移动，并于下一个</w:t>
      </w:r>
      <w:r>
        <w:rPr>
          <w:rFonts w:ascii="Arial" w:hAnsi="Arial" w:cs="Arial" w:hint="eastAsia"/>
        </w:rPr>
        <w:t>PE</w:t>
      </w:r>
      <w:r>
        <w:rPr>
          <w:rFonts w:ascii="Arial" w:hAnsi="Arial" w:cs="Arial" w:hint="eastAsia"/>
        </w:rPr>
        <w:t>在下一周期计算的部分和累加，直至完成一个卷积核的运算得到一个输出特征图的元素。如下图脉动阵列计算的第</w:t>
      </w:r>
      <w:r>
        <w:rPr>
          <w:rFonts w:ascii="Arial" w:hAnsi="Arial" w:cs="Arial" w:hint="eastAsia"/>
        </w:rPr>
        <w:t>9</w:t>
      </w:r>
      <w:r>
        <w:rPr>
          <w:rFonts w:ascii="Arial" w:hAnsi="Arial" w:cs="Arial" w:hint="eastAsia"/>
        </w:rPr>
        <w:t>个周期，得到这一个卷积结果后，会将该结果送往存储单元中，等待下一次的计算处理。</w:t>
      </w:r>
    </w:p>
    <w:p w14:paraId="4F6C18CA" w14:textId="77777777" w:rsidR="00A875D5" w:rsidRDefault="00A875D5">
      <w:pPr>
        <w:ind w:firstLine="480"/>
        <w:rPr>
          <w:rFonts w:ascii="Arial" w:hAnsi="Arial" w:cs="Arial"/>
        </w:rPr>
      </w:pPr>
    </w:p>
    <w:p w14:paraId="00FFD68D" w14:textId="77777777" w:rsidR="00A875D5" w:rsidRDefault="00A875D5">
      <w:pPr>
        <w:ind w:firstLine="480"/>
        <w:rPr>
          <w:rFonts w:ascii="Arial" w:hAnsi="Arial" w:cs="Arial"/>
        </w:rPr>
      </w:pPr>
    </w:p>
    <w:p w14:paraId="71D6988A" w14:textId="77777777" w:rsidR="00A875D5" w:rsidRDefault="00A875D5">
      <w:pPr>
        <w:ind w:firstLine="480"/>
      </w:pPr>
    </w:p>
    <w:p w14:paraId="50A6E49D" w14:textId="77777777" w:rsidR="00A875D5" w:rsidRDefault="00000000">
      <w:pPr>
        <w:pStyle w:val="aff5"/>
        <w:ind w:firstLineChars="0" w:firstLine="0"/>
      </w:pPr>
      <w:r>
        <w:rPr>
          <w:rFonts w:hint="eastAsia"/>
          <w:noProof/>
        </w:rPr>
        <w:lastRenderedPageBreak/>
        <w:drawing>
          <wp:inline distT="0" distB="0" distL="114300" distR="114300" wp14:anchorId="4C85B7C1" wp14:editId="40E74526">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50"/>
                    <a:stretch>
                      <a:fillRect/>
                    </a:stretch>
                  </pic:blipFill>
                  <pic:spPr>
                    <a:xfrm>
                      <a:off x="0" y="0"/>
                      <a:ext cx="4341495" cy="3601085"/>
                    </a:xfrm>
                    <a:prstGeom prst="rect">
                      <a:avLst/>
                    </a:prstGeom>
                  </pic:spPr>
                </pic:pic>
              </a:graphicData>
            </a:graphic>
          </wp:inline>
        </w:drawing>
      </w:r>
    </w:p>
    <w:p w14:paraId="2D9D316E" w14:textId="77777777" w:rsidR="00A875D5"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027E0D00" w14:textId="77777777" w:rsidR="00A875D5" w:rsidRDefault="00000000">
      <w:pPr>
        <w:ind w:firstLine="480"/>
      </w:pPr>
      <w:r>
        <w:rPr>
          <w:rFonts w:hint="eastAsia"/>
        </w:rPr>
        <w:t xml:space="preserve">         </w:t>
      </w:r>
      <w:r>
        <w:rPr>
          <w:rFonts w:hint="eastAsia"/>
          <w:noProof/>
        </w:rPr>
        <w:drawing>
          <wp:inline distT="0" distB="0" distL="114300" distR="114300" wp14:anchorId="03549B13" wp14:editId="5FCDDA54">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51"/>
                    <a:stretch>
                      <a:fillRect/>
                    </a:stretch>
                  </pic:blipFill>
                  <pic:spPr>
                    <a:xfrm>
                      <a:off x="0" y="0"/>
                      <a:ext cx="4341495" cy="3594735"/>
                    </a:xfrm>
                    <a:prstGeom prst="rect">
                      <a:avLst/>
                    </a:prstGeom>
                  </pic:spPr>
                </pic:pic>
              </a:graphicData>
            </a:graphic>
          </wp:inline>
        </w:drawing>
      </w:r>
    </w:p>
    <w:p w14:paraId="38C569C7" w14:textId="77777777" w:rsidR="00A875D5"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0877DAA7" w14:textId="77777777" w:rsidR="00A875D5" w:rsidRDefault="00000000">
      <w:pPr>
        <w:ind w:firstLine="480"/>
        <w:jc w:val="center"/>
      </w:pPr>
      <w:r>
        <w:rPr>
          <w:rFonts w:hint="eastAsia"/>
          <w:noProof/>
        </w:rPr>
        <w:lastRenderedPageBreak/>
        <w:drawing>
          <wp:inline distT="0" distB="0" distL="114300" distR="114300" wp14:anchorId="773DABB8" wp14:editId="13F1B592">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52"/>
                    <a:stretch>
                      <a:fillRect/>
                    </a:stretch>
                  </pic:blipFill>
                  <pic:spPr>
                    <a:xfrm>
                      <a:off x="0" y="0"/>
                      <a:ext cx="4318635" cy="3583940"/>
                    </a:xfrm>
                    <a:prstGeom prst="rect">
                      <a:avLst/>
                    </a:prstGeom>
                  </pic:spPr>
                </pic:pic>
              </a:graphicData>
            </a:graphic>
          </wp:inline>
        </w:drawing>
      </w:r>
    </w:p>
    <w:p w14:paraId="790BFD99" w14:textId="77777777" w:rsidR="00A875D5"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5C0CDAFB" w14:textId="77777777" w:rsidR="00A875D5" w:rsidRDefault="00000000">
      <w:pPr>
        <w:ind w:firstLine="480"/>
        <w:jc w:val="center"/>
      </w:pPr>
      <w:r>
        <w:rPr>
          <w:noProof/>
        </w:rPr>
        <w:drawing>
          <wp:inline distT="0" distB="0" distL="114300" distR="114300" wp14:anchorId="3ACF621A" wp14:editId="40F364E6">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3"/>
                    <a:stretch>
                      <a:fillRect/>
                    </a:stretch>
                  </pic:blipFill>
                  <pic:spPr>
                    <a:xfrm>
                      <a:off x="0" y="0"/>
                      <a:ext cx="4265930" cy="3738245"/>
                    </a:xfrm>
                    <a:prstGeom prst="rect">
                      <a:avLst/>
                    </a:prstGeom>
                  </pic:spPr>
                </pic:pic>
              </a:graphicData>
            </a:graphic>
          </wp:inline>
        </w:drawing>
      </w:r>
    </w:p>
    <w:p w14:paraId="7439A785" w14:textId="77777777" w:rsidR="00A875D5"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62DC9F70" w14:textId="77777777" w:rsidR="00A875D5" w:rsidRDefault="00A875D5">
      <w:pPr>
        <w:ind w:firstLine="480"/>
        <w:jc w:val="center"/>
      </w:pPr>
    </w:p>
    <w:p w14:paraId="44DD6AEC" w14:textId="77777777" w:rsidR="00A875D5" w:rsidRDefault="00000000">
      <w:pPr>
        <w:pStyle w:val="2"/>
      </w:pPr>
      <w:bookmarkStart w:id="274" w:name="_Toc20224"/>
      <w:r>
        <w:rPr>
          <w:rFonts w:hint="eastAsia"/>
        </w:rPr>
        <w:t>B</w:t>
      </w:r>
      <w:r>
        <w:t>CNN</w:t>
      </w:r>
      <w:r>
        <w:rPr>
          <w:rFonts w:hint="eastAsia"/>
        </w:rPr>
        <w:t>算法概述</w:t>
      </w:r>
      <w:bookmarkEnd w:id="274"/>
    </w:p>
    <w:p w14:paraId="7D5BB466" w14:textId="69B007AD" w:rsidR="00A875D5"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w:t>
      </w:r>
      <w:r w:rsidR="00784D70">
        <w:rPr>
          <w:rFonts w:hint="eastAsia"/>
        </w:rPr>
        <w:t>点积</w:t>
      </w:r>
      <w:r>
        <w:rPr>
          <w:rFonts w:hint="eastAsia"/>
        </w:rPr>
        <w:t>计算</w:t>
      </w:r>
      <w:proofErr w:type="gramEnd"/>
      <w:r>
        <w:rPr>
          <w:rFonts w:hint="eastAsia"/>
        </w:rPr>
        <w:t>；其次我们又说明了复数的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224B6FF" w14:textId="77777777" w:rsidR="00A875D5" w:rsidRDefault="00000000">
      <w:pPr>
        <w:pStyle w:val="3"/>
      </w:pPr>
      <w:r>
        <w:rPr>
          <w:rFonts w:hint="eastAsia"/>
        </w:rPr>
        <w:t>二值复数</w:t>
      </w:r>
      <w:proofErr w:type="gramStart"/>
      <w:r>
        <w:rPr>
          <w:rFonts w:hint="eastAsia"/>
        </w:rPr>
        <w:t>及其点积计算</w:t>
      </w:r>
      <w:proofErr w:type="gramEnd"/>
    </w:p>
    <w:p w14:paraId="158D3DEA" w14:textId="77777777" w:rsidR="00A875D5" w:rsidRDefault="00000000">
      <w:pPr>
        <w:ind w:firstLine="480"/>
      </w:pPr>
      <w:r>
        <w:rPr>
          <w:rFonts w:hint="eastAsia"/>
        </w:rPr>
        <w:t>与复数（</w:t>
      </w:r>
      <w:r>
        <w:rPr>
          <w:rFonts w:hint="eastAsia"/>
        </w:rPr>
        <w:t>z = x + iy</w:t>
      </w:r>
      <w:r>
        <w:rPr>
          <w:rFonts w:hint="eastAsia"/>
        </w:rPr>
        <w:t>）相同，一个二值复数也是由实部</w:t>
      </w:r>
      <w:r>
        <w:rPr>
          <w:rFonts w:hint="eastAsia"/>
        </w:rPr>
        <w:t>x</w:t>
      </w:r>
      <w:r>
        <w:rPr>
          <w:rFonts w:hint="eastAsia"/>
          <w:vertAlign w:val="superscript"/>
        </w:rPr>
        <w:t>b</w:t>
      </w:r>
      <w:r>
        <w:rPr>
          <w:rFonts w:hint="eastAsia"/>
        </w:rPr>
        <w:t>和虚部</w:t>
      </w:r>
      <w:r>
        <w:rPr>
          <w:rFonts w:hint="eastAsia"/>
        </w:rPr>
        <w:t>iy</w:t>
      </w:r>
      <w:r>
        <w:rPr>
          <w:rFonts w:hint="eastAsia"/>
          <w:vertAlign w:val="superscript"/>
        </w:rPr>
        <w:t>b</w:t>
      </w:r>
      <w:r>
        <w:rPr>
          <w:rFonts w:hint="eastAsia"/>
        </w:rPr>
        <w:t>组成，定义其形式为</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w:t>
      </w:r>
      <w:r>
        <w:rPr>
          <w:rFonts w:hint="eastAsia"/>
        </w:rPr>
        <w:t>x</w:t>
      </w:r>
      <w:r>
        <w:rPr>
          <w:rFonts w:hint="eastAsia"/>
          <w:vertAlign w:val="superscript"/>
        </w:rPr>
        <w:t>b</w:t>
      </w:r>
      <w:r>
        <w:rPr>
          <w:rFonts w:hint="eastAsia"/>
        </w:rPr>
        <w:t>,yb</w:t>
      </w:r>
      <w:r>
        <w:rPr>
          <w:rFonts w:hint="eastAsia"/>
        </w:rPr>
        <w:t>均∈</w:t>
      </w:r>
      <w:r>
        <w:rPr>
          <w:rFonts w:hint="eastAsia"/>
        </w:rPr>
        <w:t>{+1</w:t>
      </w:r>
      <w:r>
        <w:rPr>
          <w:rFonts w:hint="eastAsia"/>
        </w:rPr>
        <w:t>，</w:t>
      </w:r>
      <w:r>
        <w:rPr>
          <w:rFonts w:hint="eastAsia"/>
        </w:rPr>
        <w:t>-1}</w:t>
      </w:r>
      <w:r>
        <w:rPr>
          <w:rFonts w:hint="eastAsia"/>
        </w:rPr>
        <w:t>，因此</w:t>
      </w:r>
      <w:r>
        <w:rPr>
          <w:rFonts w:hint="eastAsia"/>
        </w:rPr>
        <w:t>z</w:t>
      </w:r>
      <w:r>
        <w:rPr>
          <w:rFonts w:hint="eastAsia"/>
          <w:vertAlign w:val="superscript"/>
        </w:rPr>
        <w:t>b</w:t>
      </w:r>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668CF559" w14:textId="77777777" w:rsidR="00A875D5"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t>
      </w:r>
      <w:r>
        <w:rPr>
          <w:rFonts w:hint="eastAsia"/>
        </w:rPr>
        <w:t>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w:t>
      </w:r>
      <w:r>
        <w:rPr>
          <w:rFonts w:hint="eastAsia"/>
        </w:rPr>
        <w:t>h = c + id</w:t>
      </w:r>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w:r>
        <w:rPr>
          <w:rFonts w:hint="eastAsia"/>
        </w:rPr>
        <w:t>x</w:t>
      </w:r>
      <w:r>
        <w:rPr>
          <w:rFonts w:hint="eastAsia"/>
          <w:vertAlign w:val="superscript"/>
        </w:rPr>
        <w:t>b</w:t>
      </w:r>
      <w:r>
        <w:rPr>
          <w:rFonts w:hint="eastAsia"/>
        </w:rPr>
        <w:t>，</w:t>
      </w:r>
      <w:r>
        <w:rPr>
          <w:rFonts w:hint="eastAsia"/>
        </w:rPr>
        <w:t>y</w:t>
      </w:r>
      <w:r>
        <w:rPr>
          <w:rFonts w:hint="eastAsia"/>
          <w:vertAlign w:val="superscript"/>
        </w:rPr>
        <w:t>b</w:t>
      </w:r>
      <w:r>
        <w:rPr>
          <w:rFonts w:hint="eastAsia"/>
        </w:rPr>
        <w:t>，</w:t>
      </w:r>
      <w:r>
        <w:rPr>
          <w:rFonts w:hint="eastAsia"/>
        </w:rPr>
        <w:t>a</w:t>
      </w:r>
      <w:r>
        <w:rPr>
          <w:rFonts w:hint="eastAsia"/>
          <w:vertAlign w:val="superscript"/>
        </w:rPr>
        <w:t>b</w:t>
      </w:r>
      <w:r>
        <w:rPr>
          <w:rFonts w:hint="eastAsia"/>
        </w:rPr>
        <w:t>，</w:t>
      </w:r>
      <w:r>
        <w:rPr>
          <w:rFonts w:hint="eastAsia"/>
        </w:rPr>
        <w:t>b</w:t>
      </w:r>
      <w:r>
        <w:rPr>
          <w:rFonts w:hint="eastAsia"/>
          <w:vertAlign w:val="superscript"/>
        </w:rPr>
        <w:t xml:space="preserve">b  </w:t>
      </w:r>
      <w:r>
        <w:rPr>
          <w:rFonts w:ascii="微软雅黑" w:eastAsia="微软雅黑" w:hAnsi="微软雅黑" w:cs="微软雅黑" w:hint="eastAsia"/>
        </w:rPr>
        <w:t>∈ {+1，-1}。</w:t>
      </w:r>
    </w:p>
    <w:p w14:paraId="48AD5224" w14:textId="77777777" w:rsidR="00A875D5" w:rsidRDefault="00000000">
      <w:pPr>
        <w:pStyle w:val="aff5"/>
        <w:ind w:firstLineChars="0" w:firstLine="0"/>
        <w:jc w:val="both"/>
        <w:rPr>
          <w:rFonts w:ascii="Cambria Math" w:hAnsi="Cambria Math"/>
        </w:rPr>
      </w:pPr>
      <w:r>
        <w:rPr>
          <w:rFonts w:ascii="Cambria Math" w:hAnsi="Cambria Math" w:hint="eastAsia"/>
        </w:rPr>
        <w:tab/>
      </w:r>
      <w:r>
        <w:rPr>
          <w:rFonts w:ascii="Cambria Math" w:hAnsi="Cambria Math"/>
        </w:rPr>
        <w:t xml:space="preserve"> </w:t>
      </w:r>
      <w:r>
        <w:rPr>
          <w:rFonts w:ascii="Cambria Math" w:hAnsi="Cambria Math"/>
          <w:position w:val="-10"/>
        </w:rPr>
        <w:object w:dxaOrig="4760" w:dyaOrig="360" w14:anchorId="2436D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9pt;height:18.15pt" o:ole="">
            <v:imagedata r:id="rId54" o:title=""/>
          </v:shape>
          <o:OLEObject Type="Embed" ProgID="Equation.KSEE3" ShapeID="_x0000_i1025" DrawAspect="Content" ObjectID="_1728674947" r:id="rId55"/>
        </w:object>
      </w:r>
      <w:r>
        <w:rPr>
          <w:rFonts w:ascii="Cambria Math" w:hAnsi="Cambria Math" w:hint="eastAsia"/>
        </w:rPr>
        <w:tab/>
        <w:t xml:space="preserve"> </w:t>
      </w:r>
      <w:r>
        <w:rPr>
          <w:rFonts w:ascii="Cambria Math" w:hAnsi="Cambria Math" w:hint="eastAsia"/>
        </w:rPr>
        <w:t>（</w:t>
      </w:r>
      <w:r>
        <w:rPr>
          <w:rFonts w:ascii="Cambria Math" w:hAnsi="Cambria Math" w:hint="eastAsia"/>
        </w:rPr>
        <w:t>2-1</w:t>
      </w:r>
      <w:r>
        <w:rPr>
          <w:rFonts w:ascii="Cambria Math" w:hAnsi="Cambria Math" w:hint="eastAsia"/>
        </w:rPr>
        <w:t>）</w:t>
      </w:r>
    </w:p>
    <w:p w14:paraId="106AC825" w14:textId="77777777" w:rsidR="00A875D5"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6B8CE857" w14:textId="77777777" w:rsidR="00A875D5" w:rsidRDefault="00000000">
      <w:pPr>
        <w:pStyle w:val="aff5"/>
        <w:ind w:firstLine="480"/>
        <w:jc w:val="both"/>
      </w:pPr>
      <w:r>
        <w:rPr>
          <w:rFonts w:hint="eastAsia"/>
        </w:rPr>
        <w:tab/>
      </w:r>
      <w:r>
        <w:rPr>
          <w:position w:val="-32"/>
        </w:rPr>
        <w:object w:dxaOrig="2340" w:dyaOrig="760" w14:anchorId="69FF97FC">
          <v:shape id="_x0000_i1026" type="#_x0000_t75" style="width:117.1pt;height:38.2pt" o:ole="">
            <v:imagedata r:id="rId56" o:title=""/>
          </v:shape>
          <o:OLEObject Type="Embed" ProgID="Equation.KSEE3" ShapeID="_x0000_i1026" DrawAspect="Content" ObjectID="_1728674948" r:id="rId57"/>
        </w:object>
      </w:r>
      <w:r>
        <w:rPr>
          <w:rFonts w:hint="eastAsia"/>
        </w:rPr>
        <w:tab/>
      </w:r>
      <w:r>
        <w:rPr>
          <w:rFonts w:hint="eastAsia"/>
        </w:rPr>
        <w:t>（</w:t>
      </w:r>
      <w:r>
        <w:rPr>
          <w:rFonts w:hint="eastAsia"/>
        </w:rPr>
        <w:t>2-2</w:t>
      </w:r>
      <w:r>
        <w:rPr>
          <w:rFonts w:hint="eastAsia"/>
        </w:rPr>
        <w:t>）</w:t>
      </w:r>
    </w:p>
    <w:p w14:paraId="1AD1BC22" w14:textId="77777777" w:rsidR="00A875D5" w:rsidRDefault="00000000">
      <w:pPr>
        <w:pStyle w:val="3"/>
      </w:pPr>
      <w:r>
        <w:rPr>
          <w:rFonts w:hint="eastAsia"/>
        </w:rPr>
        <w:t>象限二值化</w:t>
      </w:r>
    </w:p>
    <w:p w14:paraId="7B2B1487" w14:textId="77777777" w:rsidR="00A875D5"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rPr>
          <w:rFonts w:hint="eastAsia"/>
          <w:vertAlign w:val="superscript"/>
        </w:rPr>
        <w:t>[14,16]</w:t>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w:t>
      </w:r>
      <w:r>
        <w:rPr>
          <w:rFonts w:hint="eastAsia"/>
        </w:rPr>
        <w:lastRenderedPageBreak/>
        <w:t>3</w:t>
      </w:r>
      <w:r>
        <w:rPr>
          <w:rFonts w:hint="eastAsia"/>
        </w:rPr>
        <w:t>），所以在实际应用中通常选择确定的实现方式。</w:t>
      </w:r>
    </w:p>
    <w:p w14:paraId="3EBF7761" w14:textId="77777777" w:rsidR="00A875D5"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09162BDC" w14:textId="77777777" w:rsidR="00A875D5" w:rsidRDefault="00000000">
      <w:pPr>
        <w:ind w:firstLine="480"/>
      </w:pPr>
      <w:r>
        <w:rPr>
          <w:rFonts w:hint="eastAsia"/>
        </w:rPr>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STE</w:t>
      </w:r>
      <w:r>
        <w:rPr>
          <w:rFonts w:hint="eastAsia"/>
        </w:rPr>
        <w:t>）方法来做后向传播，如下式</w:t>
      </w:r>
      <w:r>
        <w:rPr>
          <w:rFonts w:hint="eastAsia"/>
        </w:rPr>
        <w:t>2-4</w:t>
      </w:r>
      <w:r>
        <w:rPr>
          <w:rFonts w:hint="eastAsia"/>
        </w:rPr>
        <w:t>：</w:t>
      </w:r>
    </w:p>
    <w:p w14:paraId="329D3E09" w14:textId="77777777" w:rsidR="00A875D5"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1BCFEC59" w14:textId="77777777" w:rsidR="00A875D5" w:rsidRDefault="00000000">
      <w:pPr>
        <w:ind w:firstLine="480"/>
      </w:pPr>
      <w:r>
        <w:rPr>
          <w:rFonts w:hint="eastAsia"/>
        </w:rPr>
        <w:t>其中</w:t>
      </w:r>
      <w:r>
        <w:rPr>
          <w:rFonts w:hint="eastAsia"/>
        </w:rPr>
        <w:t>r</w:t>
      </w:r>
      <w:r>
        <w:rPr>
          <w:rFonts w:hint="eastAsia"/>
        </w:rPr>
        <w:t>是全精度实数输入，</w:t>
      </w:r>
      <w:r>
        <w:rPr>
          <w:rFonts w:hint="eastAsia"/>
        </w:rPr>
        <w:t>r</w:t>
      </w:r>
      <w:r>
        <w:rPr>
          <w:rFonts w:hint="eastAsia"/>
          <w:vertAlign w:val="superscript"/>
        </w:rPr>
        <w:t>b</w:t>
      </w:r>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是二值输出，</w:t>
      </w:r>
      <w:r>
        <w:rPr>
          <w:rFonts w:hint="eastAsia"/>
        </w:rPr>
        <w:t>Loss</w:t>
      </w:r>
      <w:r>
        <w:rPr>
          <w:rFonts w:hint="eastAsia"/>
        </w:rPr>
        <w:t>是损失函数值，</w:t>
      </w:r>
      <w:r>
        <w:rPr>
          <w:rFonts w:hint="eastAsia"/>
        </w:rPr>
        <w:t>t</w:t>
      </w:r>
      <w:r>
        <w:rPr>
          <w:rFonts w:hint="eastAsia"/>
          <w:vertAlign w:val="subscript"/>
        </w:rPr>
        <w:t>clip</w:t>
      </w:r>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12AADFF6" w14:textId="77777777" w:rsidR="00A875D5" w:rsidRDefault="00000000">
      <w:pPr>
        <w:ind w:firstLine="480"/>
        <w:jc w:val="center"/>
      </w:pPr>
      <w:r>
        <w:rPr>
          <w:noProof/>
        </w:rPr>
        <w:drawing>
          <wp:inline distT="0" distB="0" distL="114300" distR="114300" wp14:anchorId="5472A325" wp14:editId="4CE9A93E">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8"/>
                    <a:stretch>
                      <a:fillRect/>
                    </a:stretch>
                  </pic:blipFill>
                  <pic:spPr>
                    <a:xfrm>
                      <a:off x="0" y="0"/>
                      <a:ext cx="2466975" cy="1884045"/>
                    </a:xfrm>
                    <a:prstGeom prst="rect">
                      <a:avLst/>
                    </a:prstGeom>
                    <a:noFill/>
                    <a:ln>
                      <a:noFill/>
                    </a:ln>
                  </pic:spPr>
                </pic:pic>
              </a:graphicData>
            </a:graphic>
          </wp:inline>
        </w:drawing>
      </w:r>
    </w:p>
    <w:p w14:paraId="405E9ABD" w14:textId="77777777" w:rsidR="00A875D5"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08630B3F" w14:textId="651286D0" w:rsidR="00A875D5"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sidR="00477F2B">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5AB32768" w14:textId="77777777" w:rsidR="00A875D5"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25FBB17A" w14:textId="77777777" w:rsidR="00A875D5"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r>
      <w:r>
        <w:rPr>
          <w:rFonts w:hAnsi="Cambria Math" w:hint="eastAsia"/>
        </w:rPr>
        <w:t>（</w:t>
      </w:r>
      <w:r>
        <w:rPr>
          <w:rFonts w:hAnsi="Cambria Math" w:hint="eastAsia"/>
        </w:rPr>
        <w:t>2-5</w:t>
      </w:r>
      <w:r>
        <w:rPr>
          <w:rFonts w:hAnsi="Cambria Math" w:hint="eastAsia"/>
        </w:rPr>
        <w:t>）</w:t>
      </w:r>
    </w:p>
    <w:p w14:paraId="6A3FC791" w14:textId="77777777" w:rsidR="00A875D5"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w:t>
      </w:r>
      <w:r>
        <w:rPr>
          <w:rFonts w:hint="eastAsia"/>
        </w:rPr>
        <w:lastRenderedPageBreak/>
        <w:t>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的各种变体，例如缩放因子</w:t>
      </w:r>
      <w:r>
        <w:rPr>
          <w:rFonts w:hint="eastAsia"/>
          <w:vertAlign w:val="superscript"/>
        </w:rPr>
        <w:t>[29-33]</w:t>
      </w:r>
      <w:r>
        <w:rPr>
          <w:rFonts w:hint="eastAsia"/>
        </w:rPr>
        <w:t>、近似</w:t>
      </w:r>
      <w:r>
        <w:rPr>
          <w:rFonts w:hint="eastAsia"/>
        </w:rPr>
        <w:t>sign</w:t>
      </w:r>
      <w:r>
        <w:rPr>
          <w:rFonts w:hint="eastAsia"/>
        </w:rPr>
        <w:t>函数</w:t>
      </w:r>
      <w:r>
        <w:rPr>
          <w:rFonts w:hint="eastAsia"/>
          <w:vertAlign w:val="superscript"/>
        </w:rPr>
        <w:t>[33]</w:t>
      </w:r>
      <w:r>
        <w:rPr>
          <w:rFonts w:hint="eastAsia"/>
        </w:rPr>
        <w:t>等等。但是根据文章</w:t>
      </w:r>
      <w:r>
        <w:rPr>
          <w:rFonts w:hint="eastAsia"/>
          <w:vertAlign w:val="superscript"/>
        </w:rPr>
        <w:t>[38]</w:t>
      </w:r>
      <w:r>
        <w:rPr>
          <w:rFonts w:hint="eastAsia"/>
        </w:rPr>
        <w:t>，这些变体函数的使用并没有显著的精度提升。</w:t>
      </w:r>
    </w:p>
    <w:p w14:paraId="2BD7EE47" w14:textId="77777777" w:rsidR="00A875D5"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5EA87E76" w14:textId="77777777" w:rsidR="00A875D5"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0108512F" w14:textId="77777777" w:rsidR="00A875D5"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m:t>
        </m:r>
      </m:oMath>
      <w:r>
        <w:rPr>
          <w:rFonts w:hAnsi="Cambria Math" w:hint="eastAsia"/>
        </w:rPr>
        <w:tab/>
        <w:t>(2-7)</w:t>
      </w:r>
    </w:p>
    <w:p w14:paraId="30FE2A7D" w14:textId="77777777" w:rsidR="00A875D5"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21B0DAD9" w14:textId="77777777" w:rsidR="00A875D5" w:rsidRDefault="00000000">
      <w:pPr>
        <w:pStyle w:val="aff5"/>
        <w:ind w:firstLineChars="0" w:firstLine="0"/>
        <w:jc w:val="both"/>
        <w:rPr>
          <w:rFonts w:hAnsi="Cambria Math"/>
        </w:rPr>
      </w:pPr>
      <w:r>
        <w:rPr>
          <w:rFonts w:hAnsi="Cambria Math" w:hint="eastAsia"/>
        </w:rPr>
        <w:tab/>
      </w:r>
      <w:r>
        <w:rPr>
          <w:rFonts w:hAnsi="Cambria Math"/>
          <w:position w:val="-64"/>
        </w:rPr>
        <w:object w:dxaOrig="4909" w:dyaOrig="1475" w14:anchorId="0E772BAA">
          <v:shape id="_x0000_i1027" type="#_x0000_t75" style="width:245.45pt;height:73.9pt" o:ole="">
            <v:imagedata r:id="rId59" o:title=""/>
          </v:shape>
          <o:OLEObject Type="Embed" ProgID="Equation.KSEE3" ShapeID="_x0000_i1027" DrawAspect="Content" ObjectID="_1728674949" r:id="rId60"/>
        </w:object>
      </w:r>
      <w:r>
        <w:rPr>
          <w:rFonts w:hAnsi="Cambria Math" w:hint="eastAsia"/>
        </w:rPr>
        <w:tab/>
        <w:t>(2-8)</w:t>
      </w:r>
    </w:p>
    <w:p w14:paraId="0D2014EA" w14:textId="77777777" w:rsidR="00A875D5" w:rsidRDefault="00A875D5">
      <w:pPr>
        <w:ind w:firstLine="480"/>
        <w:rPr>
          <w:rFonts w:hAnsi="Cambria Math"/>
        </w:rPr>
      </w:pPr>
    </w:p>
    <w:p w14:paraId="22CF01F8" w14:textId="77777777" w:rsidR="00A875D5" w:rsidRDefault="00000000">
      <w:pPr>
        <w:pStyle w:val="3"/>
      </w:pPr>
      <w:r>
        <w:rPr>
          <w:rFonts w:hint="eastAsia"/>
        </w:rPr>
        <w:t>复数高斯</w:t>
      </w:r>
      <w:r>
        <w:rPr>
          <w:rFonts w:hint="eastAsia"/>
        </w:rPr>
        <w:t>Bat</w:t>
      </w:r>
      <w:r>
        <w:t>ch Normalization</w:t>
      </w:r>
      <w:r>
        <w:rPr>
          <w:rFonts w:hint="eastAsia"/>
        </w:rPr>
        <w:t>(CGBN)</w:t>
      </w:r>
    </w:p>
    <w:p w14:paraId="7A8B39F8" w14:textId="77777777" w:rsidR="00A875D5" w:rsidRDefault="00000000">
      <w:pPr>
        <w:ind w:firstLine="480"/>
      </w:pPr>
      <w:r>
        <w:rPr>
          <w:rFonts w:hint="eastAsia"/>
        </w:rPr>
        <w:t>为了加快训练的收敛速度和提高训练的精度，深度学习算法的研究人员提出了</w:t>
      </w:r>
      <w:r>
        <w:rPr>
          <w:rFonts w:hint="eastAsia"/>
        </w:rPr>
        <w:t>Batch normalization(BN)</w:t>
      </w:r>
      <w:r>
        <w:rPr>
          <w:rFonts w:hint="eastAsia"/>
        </w:rPr>
        <w:t>这一技术。在实数</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是输入数据，μ是这一批数据的均值，σ是这一批数据的方差，γ是可学习的增益参数，β是</w:t>
      </w:r>
      <w:r>
        <w:rPr>
          <w:rFonts w:hint="eastAsia"/>
        </w:rPr>
        <w:lastRenderedPageBreak/>
        <w:t>可学习的偏置参数，ε是一个</w:t>
      </w:r>
      <w:proofErr w:type="gramStart"/>
      <w:r>
        <w:rPr>
          <w:rFonts w:hint="eastAsia"/>
        </w:rPr>
        <w:t>极</w:t>
      </w:r>
      <w:proofErr w:type="gramEnd"/>
      <w:r>
        <w:rPr>
          <w:rFonts w:hint="eastAsia"/>
        </w:rPr>
        <w:t>小数（避免分母为</w:t>
      </w:r>
      <w:r>
        <w:rPr>
          <w:rFonts w:hint="eastAsia"/>
        </w:rPr>
        <w:t>0</w:t>
      </w:r>
      <w:r>
        <w:rPr>
          <w:rFonts w:hint="eastAsia"/>
        </w:rPr>
        <w:t>）。</w:t>
      </w:r>
    </w:p>
    <w:p w14:paraId="4A3BC5BF" w14:textId="77777777" w:rsidR="00A875D5"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σ</m:t>
                    </m:r>
                  </m:e>
                  <m:sup>
                    <m:r>
                      <w:rPr>
                        <w:rFonts w:ascii="Cambria Math" w:hAnsi="Cambria Math"/>
                      </w:rPr>
                      <m:t>2</m:t>
                    </m:r>
                  </m:sup>
                </m:sSup>
                <m:r>
                  <m:rPr>
                    <m:sty m:val="p"/>
                  </m:rPr>
                  <w:rPr>
                    <w:rFonts w:ascii="Cambria Math" w:hAnsi="Cambria Math"/>
                  </w:rPr>
                  <m:t>+ϵ</m:t>
                </m:r>
              </m:e>
            </m:rad>
          </m:den>
        </m:f>
        <m:r>
          <m:rPr>
            <m:sty m:val="p"/>
          </m:rPr>
          <w:rPr>
            <w:rFonts w:ascii="Cambria Math" w:hAnsi="Cambria Math"/>
          </w:rPr>
          <m:t>*γ+β</m:t>
        </m:r>
      </m:oMath>
      <w:r>
        <w:rPr>
          <w:rFonts w:hAnsi="Cambria Math" w:hint="eastAsia"/>
        </w:rPr>
        <w:tab/>
        <w:t>(2-9)</w:t>
      </w:r>
    </w:p>
    <w:p w14:paraId="0B2C7A9E" w14:textId="77777777" w:rsidR="00A875D5" w:rsidRDefault="00000000">
      <w:pPr>
        <w:ind w:firstLine="480"/>
      </w:pPr>
      <w:r>
        <w:rPr>
          <w:rFonts w:hint="eastAsia"/>
        </w:rPr>
        <w:t>BN</w:t>
      </w:r>
      <w:r>
        <w:rPr>
          <w:rFonts w:hint="eastAsia"/>
        </w:rPr>
        <w:t>层对</w:t>
      </w:r>
      <w:r>
        <w:rPr>
          <w:rFonts w:hint="eastAsia"/>
        </w:rPr>
        <w:t>DNNs</w:t>
      </w:r>
      <w:r>
        <w:rPr>
          <w:rFonts w:hint="eastAsia"/>
        </w:rPr>
        <w:t>来说是重要的，而对</w:t>
      </w:r>
      <w:r>
        <w:rPr>
          <w:rFonts w:hint="eastAsia"/>
        </w:rPr>
        <w:t>BNNs</w:t>
      </w:r>
      <w:r>
        <w:rPr>
          <w:rFonts w:hint="eastAsia"/>
        </w:rPr>
        <w:t>而言可以说是至关重要。除了对输入数据做了归一化，通过学习得到的增益参数和偏置极大地增加了模型的容量，提高了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p>
    <w:p w14:paraId="4468B040" w14:textId="77777777" w:rsidR="00A875D5" w:rsidRDefault="00000000">
      <w:pPr>
        <w:ind w:firstLine="480"/>
        <w:rPr>
          <w:rFonts w:hAnsi="Cambria Math"/>
        </w:rPr>
      </w:pPr>
      <w:r>
        <w:rPr>
          <w:rFonts w:hint="eastAsia"/>
        </w:rPr>
        <w:t>与上式</w:t>
      </w:r>
      <w:r>
        <w:rPr>
          <w:rFonts w:hint="eastAsia"/>
        </w:rPr>
        <w:t>2-9</w:t>
      </w:r>
      <w:r>
        <w:rPr>
          <w:rFonts w:hint="eastAsia"/>
        </w:rPr>
        <w:t>不同，将复数输入标准化为正态复数分布要更加复杂，因为除了要对均值和方差进行归一化外，复数神经网络中的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2*2</w:t>
      </w:r>
      <w:r>
        <w:rPr>
          <w:rFonts w:hint="eastAsia"/>
        </w:rPr>
        <w:t>的协方差矩阵。增益参数γ是一个</w:t>
      </w:r>
      <w:r>
        <w:rPr>
          <w:rFonts w:hint="eastAsia"/>
        </w:rPr>
        <w:t xml:space="preserve"> 2 *2</w:t>
      </w:r>
      <w:r>
        <w:rPr>
          <w:rFonts w:hint="eastAsia"/>
        </w:rPr>
        <w:t>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w:t>
      </w:r>
      <w:r>
        <w:rPr>
          <w:rFonts w:hint="eastAsia"/>
        </w:rPr>
        <w:t>)</w:t>
      </w:r>
      <w:r>
        <w:rPr>
          <w:rFonts w:hint="eastAsia"/>
        </w:rPr>
        <w:t>；偏置参数β也是一个复数。γ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w:t>
      </w:r>
      <w:r>
        <w:rPr>
          <w:rFonts w:hint="eastAsia"/>
        </w:rPr>
        <w:t>0</w:t>
      </w:r>
      <w:r>
        <w:rPr>
          <w:rFonts w:hint="eastAsia"/>
        </w:rPr>
        <w:t>，γ</w:t>
      </w:r>
      <w:r>
        <w:rPr>
          <w:rFonts w:hint="eastAsia"/>
          <w:vertAlign w:val="subscript"/>
        </w:rPr>
        <w:t>rr</w:t>
      </w:r>
      <w:r>
        <w:rPr>
          <w:rFonts w:hint="eastAsia"/>
        </w:rPr>
        <w:t>和γ</w:t>
      </w:r>
      <w:r>
        <w:rPr>
          <w:rFonts w:hint="eastAsia"/>
          <w:vertAlign w:val="subscript"/>
        </w:rPr>
        <w:t>ii</w:t>
      </w:r>
      <w:r>
        <w:rPr>
          <w:rFonts w:hint="eastAsia"/>
        </w:rPr>
        <w:t>都初始化为</w:t>
      </w:r>
      <w:r>
        <w:rPr>
          <w:rFonts w:hint="eastAsia"/>
        </w:rPr>
        <w:t>1/</w:t>
      </w:r>
      <m:oMath>
        <m:rad>
          <m:radPr>
            <m:degHide m:val="1"/>
            <m:ctrlPr>
              <w:rPr>
                <w:rFonts w:ascii="Cambria Math" w:hAnsi="Cambria Math"/>
                <w:i/>
              </w:rPr>
            </m:ctrlPr>
          </m:radPr>
          <m:deg/>
          <m:e>
            <m:r>
              <w:rPr>
                <w:rFonts w:ascii="Cambria Math" w:hAnsi="Cambria Math"/>
              </w:rPr>
              <m:t>2</m:t>
            </m:r>
          </m:e>
        </m:rad>
      </m:oMath>
      <w:r>
        <w:rPr>
          <w:rFonts w:hAnsi="Cambria Math" w:hint="eastAsia"/>
        </w:rPr>
        <w:t>。</w:t>
      </w:r>
      <w:r>
        <w:rPr>
          <w:rFonts w:hAnsi="Cambria Math" w:hint="eastAsia"/>
        </w:rPr>
        <w:tab/>
      </w:r>
    </w:p>
    <w:p w14:paraId="0077BC97" w14:textId="77777777" w:rsidR="00A875D5"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w:t>
      </w:r>
      <w:r>
        <w:rPr>
          <w:rFonts w:hint="eastAsia"/>
        </w:rPr>
        <w:t>batch normalization(CGBN)</w:t>
      </w:r>
      <w:r>
        <w:rPr>
          <w:rFonts w:hint="eastAsia"/>
        </w:rPr>
        <w:t>。</w:t>
      </w:r>
    </w:p>
    <w:p w14:paraId="0C8A9AF1" w14:textId="77777777" w:rsidR="00A875D5"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+β</m:t>
        </m:r>
      </m:oMath>
      <w:r>
        <w:rPr>
          <w:rFonts w:hAnsi="Cambria Math" w:hint="eastAsia"/>
        </w:rPr>
        <w:tab/>
        <w:t>(2-10)</w:t>
      </w:r>
    </w:p>
    <w:p w14:paraId="78B4B9D0" w14:textId="77777777" w:rsidR="00A875D5" w:rsidRDefault="00000000">
      <w:pPr>
        <w:ind w:firstLine="480"/>
      </w:pPr>
      <w:r>
        <w:t>我们的目标是将输入复数信号归一化为标准复数正态分布</w:t>
      </w:r>
      <w:r>
        <w:t xml:space="preserve"> (CN)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w:r>
        <w:t xml:space="preserve">z </w:t>
      </w:r>
      <w:r>
        <w:rPr>
          <w:rFonts w:hint="eastAsia"/>
        </w:rPr>
        <w:t>~</w:t>
      </w:r>
      <w:r>
        <w:t xml:space="preserve"> CN(0, 1) </w:t>
      </w:r>
      <w:r>
        <w:t>意味着：</w:t>
      </w:r>
    </w:p>
    <w:p w14:paraId="484954A0" w14:textId="77777777" w:rsidR="00A875D5"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404065E7" w14:textId="77777777" w:rsidR="00A875D5"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0192185A" w14:textId="77777777" w:rsidR="00A875D5"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r</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r</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i</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i</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4C23638F" w14:textId="77777777" w:rsidR="00A875D5" w:rsidRDefault="00000000">
      <w:r>
        <w:rPr>
          <w:rFonts w:hint="eastAsia"/>
        </w:rPr>
        <w:t>且增益</w:t>
      </w:r>
      <w:r>
        <w:t>参数和</w:t>
      </w:r>
      <w:r>
        <w:rPr>
          <w:rFonts w:hint="eastAsia"/>
        </w:rPr>
        <w:t>偏置</w:t>
      </w:r>
      <w:r>
        <w:t>参数是可学习的复数值，</w:t>
      </w:r>
      <w:r>
        <w:rPr>
          <w:rFonts w:hint="eastAsia"/>
        </w:rPr>
        <w:t>所以复数高斯</w:t>
      </w:r>
      <w:r>
        <w:rPr>
          <w:rFonts w:hint="eastAsia"/>
        </w:rPr>
        <w:t>batch normalization</w:t>
      </w:r>
      <w:r>
        <w:t>如下</w:t>
      </w:r>
      <w:r>
        <w:rPr>
          <w:rFonts w:hint="eastAsia"/>
        </w:rPr>
        <w:t>公式</w:t>
      </w:r>
      <w:r>
        <w:rPr>
          <w:rFonts w:hint="eastAsia"/>
        </w:rPr>
        <w:t>2-12</w:t>
      </w:r>
      <w:r>
        <w:rPr>
          <w:rFonts w:hint="eastAsia"/>
        </w:rPr>
        <w:t>所示：其中增益参数γ和偏置参数β都是在训练中学习得来的，γ被初始化为</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r>
        <w:rPr>
          <w:rFonts w:hint="eastAsia"/>
        </w:rPr>
        <w:t>β被初始化为</w:t>
      </w:r>
      <w:r>
        <w:rPr>
          <w:rFonts w:hint="eastAsia"/>
        </w:rPr>
        <w:t>0+i0</w:t>
      </w:r>
      <w:r>
        <w:rPr>
          <w:rFonts w:hint="eastAsia"/>
        </w:rPr>
        <w:t>。</w:t>
      </w:r>
    </w:p>
    <w:p w14:paraId="421D321F" w14:textId="77777777" w:rsidR="00A875D5" w:rsidRDefault="00000000">
      <w:pPr>
        <w:pStyle w:val="aff5"/>
        <w:ind w:firstLineChars="0" w:firstLine="0"/>
        <w:jc w:val="both"/>
      </w:pPr>
      <w:r>
        <w:rPr>
          <w:rFonts w:hint="eastAsia"/>
        </w:rPr>
        <w:tab/>
      </w:r>
      <w:r>
        <w:rPr>
          <w:position w:val="-30"/>
        </w:rPr>
        <w:object w:dxaOrig="5620" w:dyaOrig="720" w14:anchorId="2D83335C">
          <v:shape id="_x0000_i1028" type="#_x0000_t75" style="width:281.1pt;height:36.3pt" o:ole="">
            <v:imagedata r:id="rId61" o:title=""/>
          </v:shape>
          <o:OLEObject Type="Embed" ProgID="Equation.KSEE3" ShapeID="_x0000_i1028" DrawAspect="Content" ObjectID="_1728674950" r:id="rId62"/>
        </w:object>
      </w:r>
      <w:r>
        <w:rPr>
          <w:rFonts w:hint="eastAsia"/>
        </w:rPr>
        <w:tab/>
      </w:r>
      <w:r>
        <w:rPr>
          <w:rFonts w:hint="eastAsia"/>
        </w:rPr>
        <w:t>（</w:t>
      </w:r>
      <w:r>
        <w:rPr>
          <w:rFonts w:hint="eastAsia"/>
        </w:rPr>
        <w:t>2-12</w:t>
      </w:r>
      <w:r>
        <w:rPr>
          <w:rFonts w:hint="eastAsia"/>
        </w:rPr>
        <w:t>）</w:t>
      </w:r>
    </w:p>
    <w:p w14:paraId="09D489BA" w14:textId="77777777" w:rsidR="00A875D5" w:rsidRDefault="00000000">
      <w:pPr>
        <w:ind w:firstLine="480"/>
      </w:pPr>
      <w:r>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39B46370" w14:textId="77777777" w:rsidR="00A875D5" w:rsidRDefault="00000000">
      <w:pPr>
        <w:pStyle w:val="3"/>
      </w:pPr>
      <w:r>
        <w:rPr>
          <w:rFonts w:hint="eastAsia"/>
        </w:rPr>
        <w:t>BCNN</w:t>
      </w:r>
      <w:r>
        <w:rPr>
          <w:rFonts w:hint="eastAsia"/>
        </w:rPr>
        <w:t>的网络结构</w:t>
      </w:r>
    </w:p>
    <w:p w14:paraId="5857825F" w14:textId="77777777" w:rsidR="00A875D5" w:rsidRDefault="00000000">
      <w:r>
        <w:rPr>
          <w:rFonts w:hint="eastAsia"/>
        </w:rPr>
        <w:t xml:space="preserve"> </w:t>
      </w:r>
      <w:r>
        <w:rPr>
          <w:rFonts w:hint="eastAsia"/>
        </w:rPr>
        <w:tab/>
      </w:r>
      <w:r>
        <w:rPr>
          <w:rFonts w:hint="eastAsia"/>
        </w:rPr>
        <w:t>下图对比了</w:t>
      </w:r>
      <w:r>
        <w:rPr>
          <w:rFonts w:hint="eastAsia"/>
        </w:rPr>
        <w:t>BCNN</w:t>
      </w:r>
      <w:r>
        <w:rPr>
          <w:rFonts w:hint="eastAsia"/>
        </w:rPr>
        <w:t>的原始的</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层，而且在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303169AE" w14:textId="77777777" w:rsidR="00A875D5" w:rsidRDefault="00000000">
      <w:pPr>
        <w:tabs>
          <w:tab w:val="center" w:pos="2239"/>
        </w:tabs>
        <w:jc w:val="center"/>
      </w:pPr>
      <w:r>
        <w:rPr>
          <w:rFonts w:hint="eastAsia"/>
          <w:noProof/>
        </w:rPr>
        <w:drawing>
          <wp:inline distT="0" distB="0" distL="114300" distR="114300" wp14:anchorId="3B0E9175" wp14:editId="38EEF87E">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3"/>
                    <a:stretch>
                      <a:fillRect/>
                    </a:stretch>
                  </pic:blipFill>
                  <pic:spPr>
                    <a:xfrm>
                      <a:off x="0" y="0"/>
                      <a:ext cx="3582670" cy="2818765"/>
                    </a:xfrm>
                    <a:prstGeom prst="rect">
                      <a:avLst/>
                    </a:prstGeom>
                  </pic:spPr>
                </pic:pic>
              </a:graphicData>
            </a:graphic>
          </wp:inline>
        </w:drawing>
      </w:r>
    </w:p>
    <w:p w14:paraId="72AFF2A7" w14:textId="77777777" w:rsidR="00A875D5"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p>
    <w:p w14:paraId="62FCE495" w14:textId="77777777" w:rsidR="00A875D5"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1ADA01F8" w14:textId="77777777" w:rsidR="00A875D5"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w:t>
      </w:r>
      <w:r>
        <w:rPr>
          <w:rFonts w:hint="eastAsia"/>
        </w:rPr>
        <w:t xml:space="preserve"> CNN </w:t>
      </w:r>
      <w:r>
        <w:rPr>
          <w:rFonts w:hint="eastAsia"/>
        </w:rPr>
        <w:t>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388A58C4" w14:textId="77777777" w:rsidR="00A875D5" w:rsidRDefault="00000000">
      <w:pPr>
        <w:jc w:val="center"/>
      </w:pPr>
      <w:r>
        <w:rPr>
          <w:rFonts w:hint="eastAsia"/>
          <w:noProof/>
        </w:rPr>
        <w:lastRenderedPageBreak/>
        <w:drawing>
          <wp:inline distT="0" distB="0" distL="114300" distR="114300" wp14:anchorId="42BFBC16" wp14:editId="509F6851">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4"/>
                    <a:stretch>
                      <a:fillRect/>
                    </a:stretch>
                  </pic:blipFill>
                  <pic:spPr>
                    <a:xfrm>
                      <a:off x="0" y="0"/>
                      <a:ext cx="4165600" cy="2133600"/>
                    </a:xfrm>
                    <a:prstGeom prst="rect">
                      <a:avLst/>
                    </a:prstGeom>
                  </pic:spPr>
                </pic:pic>
              </a:graphicData>
            </a:graphic>
          </wp:inline>
        </w:drawing>
      </w:r>
    </w:p>
    <w:p w14:paraId="2E7C3098" w14:textId="77777777" w:rsidR="00A875D5" w:rsidRDefault="00000000">
      <w:pPr>
        <w:pStyle w:val="aff2"/>
      </w:pPr>
      <w:r>
        <w:rPr>
          <w:rFonts w:hint="eastAsia"/>
        </w:rPr>
        <w:t>图</w:t>
      </w:r>
      <w:r>
        <w:rPr>
          <w:rFonts w:hint="eastAsia"/>
        </w:rPr>
        <w:t xml:space="preserve"> </w:t>
      </w:r>
      <w:r>
        <w:rPr>
          <w:rFonts w:hint="eastAsia"/>
        </w:rPr>
        <w:t>复数虚部生成层</w:t>
      </w:r>
    </w:p>
    <w:p w14:paraId="6D610571" w14:textId="77777777" w:rsidR="00A875D5" w:rsidRDefault="00000000">
      <w:pPr>
        <w:pStyle w:val="3"/>
      </w:pPr>
      <w:r>
        <w:rPr>
          <w:rFonts w:hint="eastAsia"/>
        </w:rPr>
        <w:t>矩阵向量阈值单元（</w:t>
      </w:r>
      <w:r>
        <w:rPr>
          <w:rFonts w:hint="eastAsia"/>
        </w:rPr>
        <w:t>MVTU</w:t>
      </w:r>
      <w:r>
        <w:rPr>
          <w:rFonts w:hint="eastAsia"/>
        </w:rPr>
        <w:t>）</w:t>
      </w:r>
    </w:p>
    <w:p w14:paraId="3E1AB22B" w14:textId="77777777" w:rsidR="00A875D5"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rPr>
          <w:rFonts w:hint="eastAsia"/>
          <w:vertAlign w:val="superscript"/>
        </w:rPr>
        <w:t>[46]</w:t>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2131E7AD" w14:textId="77777777" w:rsidR="00A875D5" w:rsidRDefault="00000000">
      <w:pPr>
        <w:ind w:firstLine="480"/>
        <w:rPr>
          <w:rFonts w:hAnsi="Cambria Math"/>
        </w:rPr>
      </w:pPr>
      <w:r>
        <w:rPr>
          <w:rFonts w:hint="eastAsia"/>
        </w:rPr>
        <w:t>假设</w:t>
      </w:r>
      <w:r>
        <w:rPr>
          <w:rFonts w:hint="eastAsia"/>
        </w:rPr>
        <w:t>a</w:t>
      </w:r>
      <w:r>
        <w:rPr>
          <w:rFonts w:hint="eastAsia"/>
          <w:vertAlign w:val="subscript"/>
        </w:rPr>
        <w:t>k</w:t>
      </w:r>
      <w:r>
        <w:rPr>
          <w:rFonts w:hint="eastAsia"/>
        </w:rPr>
        <w:t>是神经元</w:t>
      </w:r>
      <w:r>
        <w:rPr>
          <w:rFonts w:hint="eastAsia"/>
        </w:rPr>
        <w:t>k</w:t>
      </w:r>
      <w:r>
        <w:rPr>
          <w:rFonts w:hint="eastAsia"/>
        </w:rPr>
        <w:t>的卷积层输出</w:t>
      </w:r>
      <w:r>
        <w:t>，</w:t>
      </w:r>
      <w:r>
        <w:t>Θ</w:t>
      </w:r>
      <w:r>
        <w:rPr>
          <w:vertAlign w:val="subscript"/>
        </w:rPr>
        <w:t>k</w:t>
      </w:r>
      <w:r>
        <w:t>=(γ</w:t>
      </w:r>
      <w:r>
        <w:rPr>
          <w:vertAlign w:val="subscript"/>
        </w:rPr>
        <w:t>k</w:t>
      </w:r>
      <w:r>
        <w:rPr>
          <w:rFonts w:hint="eastAsia"/>
        </w:rPr>
        <w:t>，</w:t>
      </w:r>
      <w:r>
        <w:t>μ</w:t>
      </w:r>
      <w:r>
        <w:rPr>
          <w:vertAlign w:val="subscript"/>
        </w:rPr>
        <w:t>k</w:t>
      </w:r>
      <w:r>
        <w:rPr>
          <w:rFonts w:hint="eastAsia"/>
        </w:rPr>
        <w:t>，</w:t>
      </w:r>
      <w:r>
        <w:t>i</w:t>
      </w:r>
      <w:r>
        <w:rPr>
          <w:vertAlign w:val="subscript"/>
        </w:rPr>
        <w:t>k</w:t>
      </w:r>
      <w:r>
        <w:t>，</w:t>
      </w:r>
      <w:r>
        <w:t>B</w:t>
      </w:r>
      <w:r>
        <w:rPr>
          <w:vertAlign w:val="subscript"/>
        </w:rPr>
        <w:t>k</w:t>
      </w:r>
      <w:r>
        <w:t>)</w:t>
      </w:r>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k</m:t>
            </m:r>
          </m:sub>
          <m:sup>
            <m:r>
              <m:rPr>
                <m:sty m:val="p"/>
              </m:rP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188AA439" w14:textId="77777777" w:rsidR="00A875D5"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1530E96C" w14:textId="77777777" w:rsidR="00A875D5"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578668D7" w14:textId="77777777" w:rsidR="00A875D5"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5D294839" w14:textId="77777777" w:rsidR="00A875D5"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w:r>
        <w:rPr>
          <w:rFonts w:hAnsi="Cambria Math" w:hint="eastAsia"/>
        </w:rPr>
        <w:t>a</w:t>
      </w:r>
      <w:r>
        <w:rPr>
          <w:rFonts w:hAnsi="Cambria Math" w:hint="eastAsia"/>
          <w:vertAlign w:val="subscript"/>
        </w:rPr>
        <w:t>k</w:t>
      </w:r>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w:r>
        <w:t>τ</w:t>
      </w:r>
      <w:r>
        <w:rPr>
          <w:rFonts w:hint="eastAsia"/>
          <w:vertAlign w:val="subscript"/>
        </w:rPr>
        <w:t>k</w:t>
      </w:r>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50878D71" w14:textId="77777777" w:rsidR="00A875D5" w:rsidRDefault="00000000">
      <w:pPr>
        <w:ind w:firstLine="480"/>
        <w:jc w:val="center"/>
      </w:pPr>
      <w:r>
        <w:rPr>
          <w:noProof/>
        </w:rPr>
        <w:drawing>
          <wp:inline distT="0" distB="0" distL="114300" distR="114300" wp14:anchorId="0E71BA7A" wp14:editId="3C0BA6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5"/>
                    <a:stretch>
                      <a:fillRect/>
                    </a:stretch>
                  </pic:blipFill>
                  <pic:spPr>
                    <a:xfrm>
                      <a:off x="0" y="0"/>
                      <a:ext cx="2988310" cy="1066800"/>
                    </a:xfrm>
                    <a:prstGeom prst="rect">
                      <a:avLst/>
                    </a:prstGeom>
                    <a:noFill/>
                    <a:ln>
                      <a:noFill/>
                    </a:ln>
                  </pic:spPr>
                </pic:pic>
              </a:graphicData>
            </a:graphic>
          </wp:inline>
        </w:drawing>
      </w:r>
    </w:p>
    <w:p w14:paraId="7B4A093B" w14:textId="77777777" w:rsidR="00A875D5"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62510CD3" w14:textId="77777777" w:rsidR="00A875D5" w:rsidRDefault="00000000">
      <w:pPr>
        <w:pStyle w:val="aff2"/>
        <w:rPr>
          <w:vertAlign w:val="superscript"/>
        </w:rPr>
      </w:pPr>
      <w:r>
        <w:rPr>
          <w:rFonts w:hint="eastAsia"/>
        </w:rPr>
        <w:t>为了更好的说明，输出上稍加了偏置</w:t>
      </w:r>
      <w:r>
        <w:rPr>
          <w:rFonts w:hint="eastAsia"/>
          <w:vertAlign w:val="superscript"/>
        </w:rPr>
        <w:t>[46]</w:t>
      </w:r>
    </w:p>
    <w:p w14:paraId="5A65E62C" w14:textId="77777777" w:rsidR="00A875D5"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123C18ED" w14:textId="77777777" w:rsidR="00A875D5" w:rsidRDefault="00000000">
      <w:pPr>
        <w:ind w:firstLine="480"/>
        <w:jc w:val="center"/>
      </w:pPr>
      <w:r>
        <w:rPr>
          <w:noProof/>
        </w:rPr>
        <w:drawing>
          <wp:inline distT="0" distB="0" distL="114300" distR="114300" wp14:anchorId="25EC1303" wp14:editId="6CA218BA">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6"/>
                    <a:stretch>
                      <a:fillRect/>
                    </a:stretch>
                  </pic:blipFill>
                  <pic:spPr>
                    <a:xfrm>
                      <a:off x="0" y="0"/>
                      <a:ext cx="4185920" cy="1583690"/>
                    </a:xfrm>
                    <a:prstGeom prst="rect">
                      <a:avLst/>
                    </a:prstGeom>
                  </pic:spPr>
                </pic:pic>
              </a:graphicData>
            </a:graphic>
          </wp:inline>
        </w:drawing>
      </w:r>
    </w:p>
    <w:p w14:paraId="26950800" w14:textId="77777777" w:rsidR="00A875D5" w:rsidRDefault="00000000">
      <w:pPr>
        <w:pStyle w:val="aff2"/>
        <w:rPr>
          <w:vertAlign w:val="superscript"/>
        </w:rPr>
      </w:pPr>
      <w:r>
        <w:rPr>
          <w:rFonts w:hint="eastAsia"/>
        </w:rPr>
        <w:t>图</w:t>
      </w:r>
      <w:r>
        <w:rPr>
          <w:rFonts w:hint="eastAsia"/>
        </w:rPr>
        <w:t xml:space="preserve"> MVTU</w:t>
      </w:r>
      <w:r>
        <w:rPr>
          <w:rFonts w:hint="eastAsia"/>
        </w:rPr>
        <w:t>的整体框架图</w:t>
      </w:r>
      <w:r>
        <w:rPr>
          <w:rFonts w:hint="eastAsia"/>
          <w:vertAlign w:val="superscript"/>
        </w:rPr>
        <w:t>[46]</w:t>
      </w:r>
    </w:p>
    <w:p w14:paraId="3E60C1EA" w14:textId="77777777" w:rsidR="00A875D5"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位宽，可按比例缩小至</w:t>
      </w:r>
      <w:r>
        <w:rPr>
          <w:rFonts w:hint="eastAsia"/>
        </w:rPr>
        <w:t xml:space="preserve"> T = 1+log2(Y ) </w:t>
      </w:r>
      <w:r>
        <w:rPr>
          <w:rFonts w:hint="eastAsia"/>
        </w:rPr>
        <w:t>以节省更多资源，其中</w:t>
      </w:r>
      <w:r>
        <w:rPr>
          <w:rFonts w:hint="eastAsia"/>
        </w:rPr>
        <w:t>Y</w:t>
      </w:r>
      <w:r>
        <w:rPr>
          <w:rFonts w:hint="eastAsia"/>
        </w:rPr>
        <w:t>为该神经元输入的位宽。</w:t>
      </w:r>
    </w:p>
    <w:p w14:paraId="20FC06A6" w14:textId="77777777" w:rsidR="00A875D5" w:rsidRDefault="00000000">
      <w:pPr>
        <w:ind w:firstLine="480"/>
        <w:jc w:val="center"/>
      </w:pPr>
      <w:r>
        <w:rPr>
          <w:rFonts w:hint="eastAsia"/>
          <w:noProof/>
        </w:rPr>
        <w:lastRenderedPageBreak/>
        <w:drawing>
          <wp:inline distT="0" distB="0" distL="114300" distR="114300" wp14:anchorId="219B9215" wp14:editId="683FE281">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7"/>
                    <a:stretch>
                      <a:fillRect/>
                    </a:stretch>
                  </pic:blipFill>
                  <pic:spPr>
                    <a:xfrm>
                      <a:off x="0" y="0"/>
                      <a:ext cx="3409950" cy="1957070"/>
                    </a:xfrm>
                    <a:prstGeom prst="rect">
                      <a:avLst/>
                    </a:prstGeom>
                  </pic:spPr>
                </pic:pic>
              </a:graphicData>
            </a:graphic>
          </wp:inline>
        </w:drawing>
      </w:r>
    </w:p>
    <w:p w14:paraId="7F97E392" w14:textId="77777777" w:rsidR="00A875D5"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p>
    <w:p w14:paraId="01024D02" w14:textId="77777777" w:rsidR="00A875D5" w:rsidRDefault="00000000">
      <w:pPr>
        <w:pStyle w:val="2"/>
      </w:pPr>
      <w:bookmarkStart w:id="275" w:name="_Toc541"/>
      <w:r>
        <w:rPr>
          <w:rFonts w:hint="eastAsia"/>
        </w:rPr>
        <w:t>本章小结</w:t>
      </w:r>
      <w:bookmarkEnd w:id="275"/>
    </w:p>
    <w:p w14:paraId="5050E7AB" w14:textId="77777777" w:rsidR="00A875D5"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算法结构及其相关基础理论，首先我们对二值复数进行定义，并讨论了二值复数如何进行卷积计算；其次我们又说明了复数的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AD46FD3" w14:textId="77777777" w:rsidR="00A875D5" w:rsidRDefault="00A875D5">
      <w:pPr>
        <w:ind w:firstLineChars="200" w:firstLine="480"/>
      </w:pPr>
    </w:p>
    <w:p w14:paraId="52D2DBC0" w14:textId="77777777" w:rsidR="00A875D5" w:rsidRDefault="00A875D5">
      <w:pPr>
        <w:ind w:firstLineChars="200" w:firstLine="480"/>
      </w:pPr>
    </w:p>
    <w:p w14:paraId="7E453661" w14:textId="77777777" w:rsidR="00A875D5" w:rsidRDefault="00000000">
      <w:pPr>
        <w:pStyle w:val="1"/>
        <w:ind w:left="578" w:hanging="578"/>
      </w:pPr>
      <w:bookmarkStart w:id="276" w:name="_Toc18583"/>
      <w:r>
        <w:rPr>
          <w:rFonts w:hint="eastAsia"/>
        </w:rPr>
        <w:lastRenderedPageBreak/>
        <w:t>面向</w:t>
      </w:r>
      <w:r>
        <w:rPr>
          <w:rFonts w:hint="eastAsia"/>
        </w:rPr>
        <w:t>B</w:t>
      </w:r>
      <w:r>
        <w:t>CNN</w:t>
      </w:r>
      <w:r>
        <w:rPr>
          <w:rFonts w:hint="eastAsia"/>
        </w:rPr>
        <w:t>算法的协处理器设计</w:t>
      </w:r>
      <w:bookmarkEnd w:id="276"/>
    </w:p>
    <w:p w14:paraId="40441B14" w14:textId="77777777" w:rsidR="00A875D5" w:rsidRDefault="00000000">
      <w:pPr>
        <w:pStyle w:val="2"/>
      </w:pPr>
      <w:bookmarkStart w:id="277" w:name="_Toc10821"/>
      <w:r>
        <w:rPr>
          <w:rFonts w:hint="eastAsia"/>
        </w:rPr>
        <w:t>引言</w:t>
      </w:r>
      <w:bookmarkEnd w:id="277"/>
    </w:p>
    <w:p w14:paraId="0FCFA137" w14:textId="77777777" w:rsidR="00A875D5"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2B687161" w14:textId="77777777" w:rsidR="00A875D5" w:rsidRDefault="00000000">
      <w:pPr>
        <w:ind w:firstLine="482"/>
        <w:jc w:val="center"/>
      </w:pPr>
      <w:r>
        <w:rPr>
          <w:noProof/>
        </w:rPr>
        <w:drawing>
          <wp:inline distT="0" distB="0" distL="114300" distR="114300" wp14:anchorId="75E15583" wp14:editId="609A7CF2">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8"/>
                    <a:stretch>
                      <a:fillRect/>
                    </a:stretch>
                  </pic:blipFill>
                  <pic:spPr>
                    <a:xfrm>
                      <a:off x="0" y="0"/>
                      <a:ext cx="5212715" cy="710565"/>
                    </a:xfrm>
                    <a:prstGeom prst="rect">
                      <a:avLst/>
                    </a:prstGeom>
                  </pic:spPr>
                </pic:pic>
              </a:graphicData>
            </a:graphic>
          </wp:inline>
        </w:drawing>
      </w:r>
    </w:p>
    <w:p w14:paraId="60D26B21" w14:textId="77777777" w:rsidR="00A875D5" w:rsidRDefault="00000000">
      <w:pPr>
        <w:pStyle w:val="aff2"/>
      </w:pPr>
      <w:r>
        <w:rPr>
          <w:rFonts w:hint="eastAsia"/>
        </w:rPr>
        <w:t>图</w:t>
      </w:r>
      <w:r>
        <w:rPr>
          <w:rFonts w:hint="eastAsia"/>
        </w:rPr>
        <w:t xml:space="preserve"> AI</w:t>
      </w:r>
      <w:r>
        <w:rPr>
          <w:rFonts w:hint="eastAsia"/>
        </w:rPr>
        <w:t>芯片的设计流程</w:t>
      </w:r>
    </w:p>
    <w:p w14:paraId="0364C97A" w14:textId="77777777" w:rsidR="00A875D5"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4C9203CB" w14:textId="77777777" w:rsidR="00A875D5"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数据通路及其并行性设计、内存与数据存储方式设计、脉动阵列阈值单元设计（</w:t>
      </w:r>
      <w:r>
        <w:rPr>
          <w:rFonts w:hint="eastAsia"/>
        </w:rPr>
        <w:t>SATU</w:t>
      </w:r>
      <w:r>
        <w:rPr>
          <w:rFonts w:hint="eastAsia"/>
        </w:rPr>
        <w:t>）。</w:t>
      </w:r>
    </w:p>
    <w:p w14:paraId="18A85E9C" w14:textId="77777777" w:rsidR="00A875D5" w:rsidRDefault="00000000">
      <w:pPr>
        <w:pStyle w:val="2"/>
        <w:keepNext w:val="0"/>
        <w:keepLines w:val="0"/>
      </w:pPr>
      <w:bookmarkStart w:id="278" w:name="_Toc18649"/>
      <w:r>
        <w:rPr>
          <w:rFonts w:hint="eastAsia"/>
        </w:rPr>
        <w:t>协处理器设计目标与架构</w:t>
      </w:r>
      <w:bookmarkEnd w:id="278"/>
    </w:p>
    <w:p w14:paraId="0E4254AD" w14:textId="77777777" w:rsidR="00A875D5" w:rsidRDefault="00000000">
      <w:pPr>
        <w:ind w:firstLine="480"/>
      </w:pPr>
      <w:r>
        <w:rPr>
          <w:rFonts w:hint="eastAsia"/>
        </w:rPr>
        <w:t>根据上述的</w:t>
      </w:r>
      <w:r>
        <w:rPr>
          <w:rFonts w:hint="eastAsia"/>
        </w:rPr>
        <w:t>AI</w:t>
      </w:r>
      <w:r>
        <w:rPr>
          <w:rFonts w:hint="eastAsia"/>
        </w:rPr>
        <w:t>芯片的设计流程，在确定了神经网络架构和算法后，就需要对加</w:t>
      </w:r>
      <w:r>
        <w:rPr>
          <w:rFonts w:hint="eastAsia"/>
        </w:rPr>
        <w:lastRenderedPageBreak/>
        <w:t>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21B727B3" w14:textId="77777777" w:rsidR="00A875D5" w:rsidRDefault="00000000">
      <w:pPr>
        <w:ind w:firstLine="480"/>
      </w:pPr>
      <w:r>
        <w:rPr>
          <w:rFonts w:hint="eastAsia"/>
        </w:rPr>
        <w:t>经过第二章的铺垫后，我们已经确定了本次设计的加速器的协处理器是针对</w:t>
      </w:r>
      <w:r>
        <w:rPr>
          <w:rFonts w:hint="eastAsia"/>
        </w:rPr>
        <w:t>BCNN</w:t>
      </w:r>
      <w:r>
        <w:rPr>
          <w:rFonts w:hint="eastAsia"/>
        </w:rPr>
        <w:t>算法，且已经对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0A7AB002" w14:textId="77777777" w:rsidR="00A875D5" w:rsidRDefault="00000000">
      <w:pPr>
        <w:pStyle w:val="3"/>
        <w:keepNext w:val="0"/>
        <w:keepLines w:val="0"/>
      </w:pPr>
      <w:r>
        <w:rPr>
          <w:rFonts w:hint="eastAsia"/>
        </w:rPr>
        <w:t>设计目标</w:t>
      </w:r>
    </w:p>
    <w:p w14:paraId="1FBEF620" w14:textId="77777777" w:rsidR="00A875D5" w:rsidRDefault="00A875D5"/>
    <w:p w14:paraId="7BF4E258" w14:textId="77777777" w:rsidR="00A875D5" w:rsidRDefault="00000000">
      <w:pPr>
        <w:pStyle w:val="3"/>
        <w:keepNext w:val="0"/>
        <w:keepLines w:val="0"/>
      </w:pPr>
      <w:r>
        <w:rPr>
          <w:rFonts w:hint="eastAsia"/>
        </w:rPr>
        <w:t>设计架构</w:t>
      </w:r>
    </w:p>
    <w:p w14:paraId="7C9C3710" w14:textId="77777777" w:rsidR="00A875D5"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），采用了访问执行解耦合（</w:t>
      </w:r>
      <w:r>
        <w:rPr>
          <w:rFonts w:hint="eastAsia"/>
        </w:rPr>
        <w:t>Decoupled Access/Execute</w:t>
      </w:r>
      <w:r>
        <w:rPr>
          <w:rFonts w:hint="eastAsia"/>
        </w:rPr>
        <w:t>）架构，这就意味着</w:t>
      </w:r>
      <w:proofErr w:type="gramStart"/>
      <w:r>
        <w:rPr>
          <w:rFonts w:hint="eastAsia"/>
        </w:rPr>
        <w:t>”</w:t>
      </w:r>
      <w:proofErr w:type="gramEnd"/>
      <w:r>
        <w:rPr>
          <w:rFonts w:hint="eastAsia"/>
        </w:rPr>
        <w:t>内存访问“和”执行“指令可以在硬件的不同区域同时执行，该机制可以极大的提高指令执行效率。我们把硬件分解为三个控制模块，分别是负责处理</w:t>
      </w:r>
      <w:proofErr w:type="gramStart"/>
      <w:r>
        <w:rPr>
          <w:rFonts w:hint="eastAsia"/>
        </w:rPr>
        <w:t>”</w:t>
      </w:r>
      <w:proofErr w:type="gramEnd"/>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0FF94CA3" w14:textId="77777777" w:rsidR="00A875D5" w:rsidRDefault="00000000">
      <w:pPr>
        <w:ind w:firstLine="480"/>
        <w:jc w:val="center"/>
      </w:pPr>
      <w:r>
        <w:rPr>
          <w:rFonts w:hint="eastAsia"/>
          <w:noProof/>
        </w:rPr>
        <w:lastRenderedPageBreak/>
        <w:drawing>
          <wp:inline distT="0" distB="0" distL="114300" distR="114300" wp14:anchorId="21B84195" wp14:editId="34B8B9A9">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9"/>
                    <a:stretch>
                      <a:fillRect/>
                    </a:stretch>
                  </pic:blipFill>
                  <pic:spPr>
                    <a:xfrm>
                      <a:off x="0" y="0"/>
                      <a:ext cx="5686425" cy="4508500"/>
                    </a:xfrm>
                    <a:prstGeom prst="rect">
                      <a:avLst/>
                    </a:prstGeom>
                  </pic:spPr>
                </pic:pic>
              </a:graphicData>
            </a:graphic>
          </wp:inline>
        </w:drawing>
      </w:r>
    </w:p>
    <w:p w14:paraId="69FDCB60" w14:textId="77777777" w:rsidR="00A875D5"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48700AA0" w14:textId="77777777" w:rsidR="00A875D5" w:rsidRDefault="00A875D5">
      <w:pPr>
        <w:ind w:firstLine="480"/>
      </w:pPr>
    </w:p>
    <w:p w14:paraId="0D54736B" w14:textId="77777777" w:rsidR="00A875D5"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集成的可能，无法将加速器在边缘智能设备中实际应用。为此我们引用并设计了保留站（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可以同时缓存多条指令，并监测不同类型的指令是否存在冒险，一旦检测到某一条指令与其他控制器中的指令间没有依赖关系，就将其送往对应的指令队列中，解决了相关性问题；除此之外，本次设计的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接口，便于后续将协处理器与主处理器的集成，极大提高了硬件的可实用性。</w:t>
      </w:r>
    </w:p>
    <w:p w14:paraId="7BDC9ACC" w14:textId="77777777" w:rsidR="00A875D5" w:rsidRDefault="00000000">
      <w:pPr>
        <w:ind w:firstLine="480"/>
      </w:pPr>
      <w:r>
        <w:rPr>
          <w:rFonts w:hint="eastAsia"/>
        </w:rPr>
        <w:lastRenderedPageBreak/>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进行数据的访存，极大的降低了硬件的执行效率且增加了功耗，而我们为了提高计算的执行效率和数据的复用性，在架构中添加了一块很大的片上存储，其中包括简单的单端口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构成的拥有累加功能的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592B7686" w14:textId="77777777" w:rsidR="00A875D5" w:rsidRDefault="00000000">
      <w:pPr>
        <w:ind w:firstLine="480"/>
      </w:pPr>
      <w:r>
        <w:rPr>
          <w:rFonts w:hint="eastAsia"/>
        </w:rPr>
        <w:t>上文中我们提出了本次设计与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736EDA9A" w14:textId="77777777" w:rsidR="00A875D5" w:rsidRDefault="00000000">
      <w:pPr>
        <w:numPr>
          <w:ilvl w:val="0"/>
          <w:numId w:val="7"/>
        </w:numPr>
      </w:pPr>
      <w:r>
        <w:rPr>
          <w:rFonts w:hint="eastAsia"/>
        </w:rPr>
        <w:t>Execute Controller</w:t>
      </w:r>
      <w:r>
        <w:rPr>
          <w:rFonts w:hint="eastAsia"/>
        </w:rPr>
        <w:t>模块</w:t>
      </w:r>
    </w:p>
    <w:p w14:paraId="7EC543AC" w14:textId="77777777" w:rsidR="00A875D5" w:rsidRDefault="00000000">
      <w:pPr>
        <w:ind w:firstLine="480"/>
      </w:pPr>
      <w:r>
        <w:rPr>
          <w:rFonts w:hint="eastAsia"/>
        </w:rPr>
        <w:t>该部分主要负责执行</w:t>
      </w:r>
      <w:proofErr w:type="gramStart"/>
      <w:r>
        <w:rPr>
          <w:rFonts w:hint="eastAsia"/>
        </w:rPr>
        <w:t>”</w:t>
      </w:r>
      <w:proofErr w:type="gramEnd"/>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计算代替了复杂的乘加计算，极大的提高了数据的并行计算能力和硬件友好性，进而提高了计算效率，而阈值单元使用一个比较器即可完成复杂的</w:t>
      </w:r>
      <w:r>
        <w:rPr>
          <w:rFonts w:hint="eastAsia"/>
        </w:rPr>
        <w:t>batch normalization</w:t>
      </w:r>
      <w:r>
        <w:rPr>
          <w:rFonts w:hint="eastAsia"/>
        </w:rPr>
        <w:t>和</w:t>
      </w:r>
      <w:proofErr w:type="gramStart"/>
      <w:r>
        <w:rPr>
          <w:rFonts w:hint="eastAsia"/>
        </w:rPr>
        <w:t>二值化的</w:t>
      </w:r>
      <w:proofErr w:type="gramEnd"/>
      <w:r>
        <w:rPr>
          <w:rFonts w:hint="eastAsia"/>
        </w:rPr>
        <w:t>过程，极大的降低了硬件开销。</w:t>
      </w:r>
    </w:p>
    <w:p w14:paraId="70C215E4" w14:textId="77777777" w:rsidR="00A875D5"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w:t>
      </w:r>
      <w:r>
        <w:rPr>
          <w:rFonts w:hint="eastAsia"/>
        </w:rPr>
        <w:lastRenderedPageBreak/>
        <w:t>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。状态机设计之所以简单，是因为我们将复杂的逻辑功能直接映射成硬件电路，例如乘</w:t>
      </w:r>
      <w:proofErr w:type="gramStart"/>
      <w:r>
        <w:rPr>
          <w:rFonts w:hint="eastAsia"/>
        </w:rPr>
        <w:t>加操作</w:t>
      </w:r>
      <w:proofErr w:type="gramEnd"/>
      <w:r>
        <w:rPr>
          <w:rFonts w:hint="eastAsia"/>
        </w:rPr>
        <w:t>在时间（数据流在同一个</w:t>
      </w:r>
      <w:r>
        <w:rPr>
          <w:rFonts w:hint="eastAsia"/>
        </w:rPr>
        <w:t>PE</w:t>
      </w:r>
      <w:r>
        <w:rPr>
          <w:rFonts w:hint="eastAsia"/>
        </w:rPr>
        <w:t>上的串行顺序）和空间上（数据流在</w:t>
      </w:r>
      <w:r>
        <w:rPr>
          <w:rFonts w:hint="eastAsia"/>
        </w:rPr>
        <w:t>PE</w:t>
      </w:r>
      <w:r>
        <w:rPr>
          <w:rFonts w:hint="eastAsia"/>
        </w:rPr>
        <w:t>之间的并行顺序）、计算的执行顺序和周期数等等。</w:t>
      </w:r>
    </w:p>
    <w:p w14:paraId="60CEC822" w14:textId="77777777" w:rsidR="00A875D5" w:rsidRDefault="00000000">
      <w:pPr>
        <w:ind w:firstLine="480"/>
        <w:jc w:val="center"/>
      </w:pPr>
      <w:r>
        <w:rPr>
          <w:rFonts w:hint="eastAsia"/>
          <w:noProof/>
        </w:rPr>
        <w:drawing>
          <wp:inline distT="0" distB="0" distL="114300" distR="114300" wp14:anchorId="2DB75BA4" wp14:editId="6E4374D9">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70"/>
                    <a:stretch>
                      <a:fillRect/>
                    </a:stretch>
                  </pic:blipFill>
                  <pic:spPr>
                    <a:xfrm>
                      <a:off x="0" y="0"/>
                      <a:ext cx="4281805" cy="1383665"/>
                    </a:xfrm>
                    <a:prstGeom prst="rect">
                      <a:avLst/>
                    </a:prstGeom>
                  </pic:spPr>
                </pic:pic>
              </a:graphicData>
            </a:graphic>
          </wp:inline>
        </w:drawing>
      </w:r>
    </w:p>
    <w:p w14:paraId="77E0A760" w14:textId="77777777" w:rsidR="00A875D5" w:rsidRDefault="00000000">
      <w:pPr>
        <w:pStyle w:val="aff2"/>
      </w:pPr>
      <w:r>
        <w:rPr>
          <w:rFonts w:hint="eastAsia"/>
        </w:rPr>
        <w:t>图</w:t>
      </w:r>
      <w:r>
        <w:rPr>
          <w:rFonts w:hint="eastAsia"/>
        </w:rPr>
        <w:t xml:space="preserve"> ExecuteController</w:t>
      </w:r>
      <w:r>
        <w:rPr>
          <w:rFonts w:hint="eastAsia"/>
        </w:rPr>
        <w:t>模块状态机</w:t>
      </w:r>
    </w:p>
    <w:p w14:paraId="008204B7" w14:textId="77777777" w:rsidR="00A875D5" w:rsidRDefault="00000000">
      <w:pPr>
        <w:numPr>
          <w:ilvl w:val="0"/>
          <w:numId w:val="7"/>
        </w:numPr>
      </w:pPr>
      <w:r>
        <w:rPr>
          <w:rFonts w:hint="eastAsia"/>
        </w:rPr>
        <w:t>LoadController</w:t>
      </w:r>
      <w:r>
        <w:rPr>
          <w:rFonts w:hint="eastAsia"/>
        </w:rPr>
        <w:t>模块</w:t>
      </w:r>
    </w:p>
    <w:p w14:paraId="16FB9742" w14:textId="77777777" w:rsidR="00A875D5"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4CE669FC" w14:textId="77777777" w:rsidR="00A875D5"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w:t>
      </w:r>
      <w:proofErr w:type="gramStart"/>
      <w:r>
        <w:rPr>
          <w:rFonts w:hint="eastAsia"/>
        </w:rPr>
        <w:t>“</w:t>
      </w:r>
      <w:proofErr w:type="gramEnd"/>
      <w:r>
        <w:rPr>
          <w:rFonts w:hint="eastAsia"/>
        </w:rPr>
        <w:t>等待指令“状态。</w:t>
      </w:r>
    </w:p>
    <w:p w14:paraId="3E7CD7EE" w14:textId="77777777" w:rsidR="00A875D5" w:rsidRDefault="00000000">
      <w:pPr>
        <w:ind w:firstLine="480"/>
        <w:jc w:val="center"/>
      </w:pPr>
      <w:r>
        <w:rPr>
          <w:rFonts w:hint="eastAsia"/>
          <w:noProof/>
        </w:rPr>
        <w:lastRenderedPageBreak/>
        <w:drawing>
          <wp:inline distT="0" distB="0" distL="114300" distR="114300" wp14:anchorId="2CE6939B" wp14:editId="24B97501">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71"/>
                    <a:stretch>
                      <a:fillRect/>
                    </a:stretch>
                  </pic:blipFill>
                  <pic:spPr>
                    <a:xfrm>
                      <a:off x="0" y="0"/>
                      <a:ext cx="3366770" cy="1794510"/>
                    </a:xfrm>
                    <a:prstGeom prst="rect">
                      <a:avLst/>
                    </a:prstGeom>
                  </pic:spPr>
                </pic:pic>
              </a:graphicData>
            </a:graphic>
          </wp:inline>
        </w:drawing>
      </w:r>
    </w:p>
    <w:p w14:paraId="56748C7E" w14:textId="77777777" w:rsidR="00A875D5" w:rsidRDefault="00000000">
      <w:pPr>
        <w:pStyle w:val="aff2"/>
      </w:pPr>
      <w:r>
        <w:rPr>
          <w:rFonts w:hint="eastAsia"/>
        </w:rPr>
        <w:t>图</w:t>
      </w:r>
      <w:r>
        <w:rPr>
          <w:rFonts w:hint="eastAsia"/>
        </w:rPr>
        <w:t xml:space="preserve"> LoadController</w:t>
      </w:r>
      <w:r>
        <w:rPr>
          <w:rFonts w:hint="eastAsia"/>
        </w:rPr>
        <w:t>模块状态机</w:t>
      </w:r>
    </w:p>
    <w:p w14:paraId="503E9F1B" w14:textId="77777777" w:rsidR="00A875D5" w:rsidRDefault="00000000">
      <w:pPr>
        <w:numPr>
          <w:ilvl w:val="0"/>
          <w:numId w:val="7"/>
        </w:numPr>
      </w:pPr>
      <w:r>
        <w:rPr>
          <w:rFonts w:hint="eastAsia"/>
        </w:rPr>
        <w:t>StoreController</w:t>
      </w:r>
      <w:r>
        <w:rPr>
          <w:rFonts w:hint="eastAsia"/>
        </w:rPr>
        <w:t>模块</w:t>
      </w:r>
    </w:p>
    <w:p w14:paraId="0D6AA6C7" w14:textId="77777777" w:rsidR="00A875D5"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4F8CDD36" w14:textId="77777777" w:rsidR="00A875D5" w:rsidRDefault="00000000">
      <w:pPr>
        <w:pStyle w:val="2"/>
      </w:pPr>
      <w:bookmarkStart w:id="279" w:name="_Toc14712"/>
      <w:r>
        <w:rPr>
          <w:rFonts w:hint="eastAsia"/>
        </w:rPr>
        <w:t>指令集（</w:t>
      </w:r>
      <w:r>
        <w:rPr>
          <w:rFonts w:hint="eastAsia"/>
        </w:rPr>
        <w:t>I</w:t>
      </w:r>
      <w:r>
        <w:t>SA</w:t>
      </w:r>
      <w:r>
        <w:rPr>
          <w:rFonts w:hint="eastAsia"/>
        </w:rPr>
        <w:t>）设计</w:t>
      </w:r>
      <w:bookmarkEnd w:id="279"/>
    </w:p>
    <w:p w14:paraId="6A0F2DF1" w14:textId="77777777" w:rsidR="00A875D5"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636261C5" w14:textId="77777777" w:rsidR="00A875D5" w:rsidRDefault="00000000">
      <w:pPr>
        <w:pStyle w:val="3"/>
      </w:pPr>
      <w:r>
        <w:rPr>
          <w:rFonts w:hint="eastAsia"/>
        </w:rPr>
        <w:t>数据移动指令</w:t>
      </w:r>
    </w:p>
    <w:p w14:paraId="504DBFFF" w14:textId="77777777" w:rsidR="00A875D5"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51CB7606" w14:textId="77777777" w:rsidR="00A875D5"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lastRenderedPageBreak/>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057B9C99" w14:textId="77777777" w:rsidR="00A875D5" w:rsidRDefault="00000000">
      <w:pPr>
        <w:ind w:firstLine="480"/>
        <w:jc w:val="center"/>
      </w:pPr>
      <w:r>
        <w:rPr>
          <w:noProof/>
        </w:rPr>
        <w:drawing>
          <wp:inline distT="0" distB="0" distL="114300" distR="114300" wp14:anchorId="79CA7D14" wp14:editId="682D60AC">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72"/>
                    <a:stretch>
                      <a:fillRect/>
                    </a:stretch>
                  </pic:blipFill>
                  <pic:spPr>
                    <a:xfrm>
                      <a:off x="0" y="0"/>
                      <a:ext cx="4585335" cy="1692910"/>
                    </a:xfrm>
                    <a:prstGeom prst="rect">
                      <a:avLst/>
                    </a:prstGeom>
                  </pic:spPr>
                </pic:pic>
              </a:graphicData>
            </a:graphic>
          </wp:inline>
        </w:drawing>
      </w:r>
    </w:p>
    <w:p w14:paraId="723359F1" w14:textId="77777777" w:rsidR="00A875D5" w:rsidRDefault="00000000">
      <w:pPr>
        <w:pStyle w:val="aff2"/>
      </w:pPr>
      <w:r>
        <w:rPr>
          <w:rFonts w:hint="eastAsia"/>
        </w:rPr>
        <w:t>图</w:t>
      </w:r>
      <w:r>
        <w:rPr>
          <w:rFonts w:hint="eastAsia"/>
        </w:rPr>
        <w:t xml:space="preserve"> mvin</w:t>
      </w:r>
      <w:r>
        <w:rPr>
          <w:rFonts w:hint="eastAsia"/>
        </w:rPr>
        <w:t>指令的示意图</w:t>
      </w:r>
    </w:p>
    <w:p w14:paraId="370E73E1" w14:textId="77777777" w:rsidR="00A875D5" w:rsidRDefault="00000000">
      <w:pPr>
        <w:pStyle w:val="3"/>
      </w:pPr>
      <w:r>
        <w:rPr>
          <w:rFonts w:hint="eastAsia"/>
        </w:rPr>
        <w:t>计算指令</w:t>
      </w:r>
    </w:p>
    <w:p w14:paraId="408045FF" w14:textId="77777777" w:rsidR="00A875D5"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140A1783" w14:textId="77777777" w:rsidR="00A875D5" w:rsidRDefault="00000000">
      <w:pPr>
        <w:ind w:firstLine="480"/>
      </w:pPr>
      <w:r>
        <w:rPr>
          <w:rFonts w:hint="eastAsia"/>
        </w:rPr>
        <w:t>其中</w:t>
      </w:r>
      <w:r>
        <w:rPr>
          <w:rFonts w:hint="eastAsia"/>
        </w:rPr>
        <w:t>preload</w:t>
      </w:r>
      <w:r>
        <w:rPr>
          <w:rFonts w:hint="eastAsia"/>
        </w:rPr>
        <w:t>指令负责将</w:t>
      </w:r>
      <w:r>
        <w:rPr>
          <w:rFonts w:hint="eastAsia"/>
        </w:rPr>
        <w:t>SRAM</w:t>
      </w:r>
      <w:r>
        <w:rPr>
          <w:rFonts w:hint="eastAsia"/>
        </w:rPr>
        <w:t>中存储的权重或者偏置数据提前加载到脉动阵列的寄存器中并固定，因为我们本此设计的脉动阵列采用的是权重固定的数据流（本章</w:t>
      </w:r>
      <w:r>
        <w:rPr>
          <w:rFonts w:hint="eastAsia"/>
        </w:rPr>
        <w:t>3.4</w:t>
      </w:r>
      <w:r>
        <w:rPr>
          <w:rFonts w:hint="eastAsia"/>
        </w:rPr>
        <w:t>节将会详细说明），所以</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指令与</w:t>
      </w:r>
      <w:r>
        <w:rPr>
          <w:rFonts w:hint="eastAsia"/>
        </w:rPr>
        <w:t>compute.preloaded</w:t>
      </w:r>
      <w:r>
        <w:rPr>
          <w:rFonts w:hint="eastAsia"/>
        </w:rPr>
        <w:t>类似，都是将输入</w:t>
      </w:r>
      <w:proofErr w:type="gramStart"/>
      <w:r>
        <w:rPr>
          <w:rFonts w:hint="eastAsia"/>
        </w:rPr>
        <w:t>激活值</w:t>
      </w:r>
      <w:proofErr w:type="gramEnd"/>
      <w:r>
        <w:rPr>
          <w:rFonts w:hint="eastAsia"/>
        </w:rPr>
        <w:t>与和偏置数据与之前</w:t>
      </w:r>
      <w:r>
        <w:rPr>
          <w:rFonts w:hint="eastAsia"/>
        </w:rPr>
        <w:t>preloaded</w:t>
      </w:r>
      <w:r>
        <w:rPr>
          <w:rFonts w:hint="eastAsia"/>
        </w:rPr>
        <w:t>的权重进行卷积，不同的是输出</w:t>
      </w:r>
      <w:proofErr w:type="gramStart"/>
      <w:r>
        <w:rPr>
          <w:rFonts w:hint="eastAsia"/>
        </w:rPr>
        <w:t>激活值</w:t>
      </w:r>
      <w:proofErr w:type="gramEnd"/>
      <w:r>
        <w:rPr>
          <w:rFonts w:hint="eastAsia"/>
        </w:rPr>
        <w:t>将会和目的地址的数据进行累加操作，而</w:t>
      </w:r>
      <w:r>
        <w:rPr>
          <w:rFonts w:hint="eastAsia"/>
        </w:rPr>
        <w:t>compute.preloaded</w:t>
      </w:r>
      <w:r>
        <w:rPr>
          <w:rFonts w:hint="eastAsia"/>
        </w:rPr>
        <w:t>的输出</w:t>
      </w:r>
      <w:proofErr w:type="gramStart"/>
      <w:r>
        <w:rPr>
          <w:rFonts w:hint="eastAsia"/>
        </w:rPr>
        <w:t>激活值</w:t>
      </w:r>
      <w:proofErr w:type="gramEnd"/>
      <w:r>
        <w:rPr>
          <w:rFonts w:hint="eastAsia"/>
        </w:rPr>
        <w:t>将会覆盖目的地址的数据。</w:t>
      </w:r>
    </w:p>
    <w:p w14:paraId="6234C831" w14:textId="77777777" w:rsidR="00A875D5" w:rsidRDefault="00000000">
      <w:pPr>
        <w:pStyle w:val="3"/>
      </w:pPr>
      <w:r>
        <w:rPr>
          <w:rFonts w:hint="eastAsia"/>
        </w:rPr>
        <w:lastRenderedPageBreak/>
        <w:t>配置指令</w:t>
      </w:r>
    </w:p>
    <w:p w14:paraId="1DF0E435" w14:textId="77777777" w:rsidR="00A875D5"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w:t>
      </w:r>
    </w:p>
    <w:p w14:paraId="3D6F8804" w14:textId="77777777" w:rsidR="00A875D5" w:rsidRDefault="00A875D5">
      <w:pPr>
        <w:keepNext/>
        <w:keepLines/>
      </w:pPr>
    </w:p>
    <w:p w14:paraId="7AC1D538" w14:textId="77777777" w:rsidR="00A875D5" w:rsidRDefault="00000000">
      <w:pPr>
        <w:pStyle w:val="2"/>
      </w:pPr>
      <w:bookmarkStart w:id="280" w:name="_Toc31991"/>
      <w:r>
        <w:rPr>
          <w:rFonts w:hint="eastAsia"/>
        </w:rPr>
        <w:t>SATU</w:t>
      </w:r>
      <w:r>
        <w:rPr>
          <w:rFonts w:hint="eastAsia"/>
        </w:rPr>
        <w:t>设计</w:t>
      </w:r>
      <w:bookmarkEnd w:id="280"/>
    </w:p>
    <w:p w14:paraId="791DC864" w14:textId="77777777" w:rsidR="00A875D5"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2259"/>
        <w:gridCol w:w="3367"/>
        <w:gridCol w:w="2132"/>
      </w:tblGrid>
      <w:tr w:rsidR="00A875D5" w14:paraId="01109C1D" w14:textId="77777777">
        <w:trPr>
          <w:trHeight w:val="90"/>
          <w:jc w:val="center"/>
        </w:trPr>
        <w:tc>
          <w:tcPr>
            <w:tcW w:w="2259" w:type="dxa"/>
            <w:shd w:val="clear" w:color="auto" w:fill="8EAADB" w:themeFill="accent5" w:themeFillTint="99"/>
            <w:vAlign w:val="center"/>
          </w:tcPr>
          <w:p w14:paraId="069D98B2" w14:textId="77777777" w:rsidR="00A875D5" w:rsidRDefault="00000000">
            <w:pPr>
              <w:spacing w:line="240" w:lineRule="auto"/>
              <w:jc w:val="center"/>
            </w:pPr>
            <w:r>
              <w:rPr>
                <w:rFonts w:hint="eastAsia"/>
              </w:rPr>
              <w:t>计算类型</w:t>
            </w:r>
          </w:p>
        </w:tc>
        <w:tc>
          <w:tcPr>
            <w:tcW w:w="3367" w:type="dxa"/>
            <w:shd w:val="clear" w:color="auto" w:fill="8EAADB" w:themeFill="accent5" w:themeFillTint="99"/>
            <w:vAlign w:val="center"/>
          </w:tcPr>
          <w:p w14:paraId="66F79B96" w14:textId="77777777" w:rsidR="00A875D5" w:rsidRDefault="00000000">
            <w:pPr>
              <w:spacing w:line="240" w:lineRule="auto"/>
              <w:jc w:val="center"/>
            </w:pPr>
            <w:r>
              <w:rPr>
                <w:rFonts w:hint="eastAsia"/>
              </w:rPr>
              <w:t>计算量（</w:t>
            </w:r>
            <w:r>
              <w:rPr>
                <w:rFonts w:hint="eastAsia"/>
              </w:rPr>
              <w:t>MOPS</w:t>
            </w:r>
            <w:r>
              <w:rPr>
                <w:rFonts w:hint="eastAsia"/>
              </w:rPr>
              <w:t>）</w:t>
            </w:r>
          </w:p>
        </w:tc>
        <w:tc>
          <w:tcPr>
            <w:tcW w:w="2132" w:type="dxa"/>
            <w:shd w:val="clear" w:color="auto" w:fill="8EAADB" w:themeFill="accent5" w:themeFillTint="99"/>
            <w:vAlign w:val="center"/>
          </w:tcPr>
          <w:p w14:paraId="4418A8CD" w14:textId="77777777" w:rsidR="00A875D5" w:rsidRDefault="00000000">
            <w:pPr>
              <w:spacing w:line="240" w:lineRule="auto"/>
              <w:jc w:val="center"/>
            </w:pPr>
            <w:r>
              <w:rPr>
                <w:rFonts w:hint="eastAsia"/>
              </w:rPr>
              <w:t>占比</w:t>
            </w:r>
          </w:p>
        </w:tc>
      </w:tr>
      <w:tr w:rsidR="00A875D5" w14:paraId="3FCA36E5" w14:textId="77777777">
        <w:trPr>
          <w:jc w:val="center"/>
        </w:trPr>
        <w:tc>
          <w:tcPr>
            <w:tcW w:w="2259" w:type="dxa"/>
            <w:vAlign w:val="center"/>
          </w:tcPr>
          <w:p w14:paraId="7541BDA1" w14:textId="77777777" w:rsidR="00A875D5" w:rsidRDefault="00000000">
            <w:pPr>
              <w:spacing w:line="240" w:lineRule="auto"/>
              <w:jc w:val="center"/>
            </w:pPr>
            <w:r>
              <w:rPr>
                <w:rFonts w:hint="eastAsia"/>
              </w:rPr>
              <w:t>卷积</w:t>
            </w:r>
          </w:p>
        </w:tc>
        <w:tc>
          <w:tcPr>
            <w:tcW w:w="3367" w:type="dxa"/>
            <w:vAlign w:val="center"/>
          </w:tcPr>
          <w:p w14:paraId="7614B30F" w14:textId="77777777" w:rsidR="00A875D5" w:rsidRDefault="00000000">
            <w:pPr>
              <w:spacing w:line="240" w:lineRule="auto"/>
              <w:jc w:val="center"/>
            </w:pPr>
            <w:r>
              <w:rPr>
                <w:rFonts w:hint="eastAsia"/>
              </w:rPr>
              <w:t>34,275</w:t>
            </w:r>
          </w:p>
        </w:tc>
        <w:tc>
          <w:tcPr>
            <w:tcW w:w="2132" w:type="dxa"/>
            <w:vAlign w:val="center"/>
          </w:tcPr>
          <w:p w14:paraId="13264FA5" w14:textId="77777777" w:rsidR="00A875D5" w:rsidRDefault="00000000">
            <w:pPr>
              <w:spacing w:line="240" w:lineRule="auto"/>
              <w:jc w:val="center"/>
            </w:pPr>
            <w:r>
              <w:rPr>
                <w:rFonts w:hint="eastAsia"/>
              </w:rPr>
              <w:t>98.1%</w:t>
            </w:r>
          </w:p>
        </w:tc>
      </w:tr>
      <w:tr w:rsidR="00A875D5" w14:paraId="16C035C1" w14:textId="77777777">
        <w:trPr>
          <w:jc w:val="center"/>
        </w:trPr>
        <w:tc>
          <w:tcPr>
            <w:tcW w:w="2259" w:type="dxa"/>
            <w:vAlign w:val="center"/>
          </w:tcPr>
          <w:p w14:paraId="4BA8D3BF" w14:textId="77777777" w:rsidR="00A875D5" w:rsidRDefault="00000000">
            <w:pPr>
              <w:spacing w:line="240" w:lineRule="auto"/>
              <w:jc w:val="center"/>
            </w:pPr>
            <w:r>
              <w:rPr>
                <w:rFonts w:hint="eastAsia"/>
              </w:rPr>
              <w:t>反卷积</w:t>
            </w:r>
          </w:p>
        </w:tc>
        <w:tc>
          <w:tcPr>
            <w:tcW w:w="3367" w:type="dxa"/>
            <w:vAlign w:val="center"/>
          </w:tcPr>
          <w:p w14:paraId="26D01716" w14:textId="77777777" w:rsidR="00A875D5" w:rsidRDefault="00000000">
            <w:pPr>
              <w:spacing w:line="240" w:lineRule="auto"/>
              <w:jc w:val="center"/>
            </w:pPr>
            <w:r>
              <w:rPr>
                <w:rFonts w:hint="eastAsia"/>
              </w:rPr>
              <w:t>576</w:t>
            </w:r>
          </w:p>
        </w:tc>
        <w:tc>
          <w:tcPr>
            <w:tcW w:w="2132" w:type="dxa"/>
            <w:vAlign w:val="center"/>
          </w:tcPr>
          <w:p w14:paraId="18127286" w14:textId="77777777" w:rsidR="00A875D5" w:rsidRDefault="00000000">
            <w:pPr>
              <w:spacing w:line="240" w:lineRule="auto"/>
              <w:jc w:val="center"/>
            </w:pPr>
            <w:r>
              <w:rPr>
                <w:rFonts w:hint="eastAsia"/>
              </w:rPr>
              <w:t>1.6%</w:t>
            </w:r>
          </w:p>
        </w:tc>
      </w:tr>
      <w:tr w:rsidR="00A875D5" w14:paraId="5E93BB10" w14:textId="77777777">
        <w:trPr>
          <w:jc w:val="center"/>
        </w:trPr>
        <w:tc>
          <w:tcPr>
            <w:tcW w:w="2259" w:type="dxa"/>
            <w:vAlign w:val="center"/>
          </w:tcPr>
          <w:p w14:paraId="66DAF3FE" w14:textId="77777777" w:rsidR="00A875D5" w:rsidRDefault="00000000">
            <w:pPr>
              <w:spacing w:line="240" w:lineRule="auto"/>
              <w:jc w:val="center"/>
            </w:pPr>
            <w:r>
              <w:rPr>
                <w:rFonts w:hint="eastAsia"/>
              </w:rPr>
              <w:t>ReLU</w:t>
            </w:r>
          </w:p>
        </w:tc>
        <w:tc>
          <w:tcPr>
            <w:tcW w:w="3367" w:type="dxa"/>
            <w:vAlign w:val="center"/>
          </w:tcPr>
          <w:p w14:paraId="78CF5107" w14:textId="77777777" w:rsidR="00A875D5" w:rsidRDefault="00000000">
            <w:pPr>
              <w:spacing w:line="240" w:lineRule="auto"/>
              <w:jc w:val="center"/>
            </w:pPr>
            <w:r>
              <w:rPr>
                <w:rFonts w:hint="eastAsia"/>
              </w:rPr>
              <w:t>123</w:t>
            </w:r>
          </w:p>
        </w:tc>
        <w:tc>
          <w:tcPr>
            <w:tcW w:w="2132" w:type="dxa"/>
            <w:vAlign w:val="center"/>
          </w:tcPr>
          <w:p w14:paraId="4464801D" w14:textId="77777777" w:rsidR="00A875D5" w:rsidRDefault="00000000">
            <w:pPr>
              <w:spacing w:line="240" w:lineRule="auto"/>
              <w:jc w:val="center"/>
            </w:pPr>
            <w:r>
              <w:rPr>
                <w:rFonts w:hint="eastAsia"/>
              </w:rPr>
              <w:t>0.2%</w:t>
            </w:r>
          </w:p>
        </w:tc>
      </w:tr>
      <w:tr w:rsidR="00A875D5" w14:paraId="408F25E0" w14:textId="77777777">
        <w:trPr>
          <w:trHeight w:val="382"/>
          <w:jc w:val="center"/>
        </w:trPr>
        <w:tc>
          <w:tcPr>
            <w:tcW w:w="2259" w:type="dxa"/>
            <w:vAlign w:val="center"/>
          </w:tcPr>
          <w:p w14:paraId="647C4F8B" w14:textId="77777777" w:rsidR="00A875D5" w:rsidRDefault="00000000">
            <w:pPr>
              <w:spacing w:line="240" w:lineRule="auto"/>
              <w:jc w:val="center"/>
            </w:pPr>
            <w:proofErr w:type="gramStart"/>
            <w:r>
              <w:rPr>
                <w:rFonts w:hint="eastAsia"/>
              </w:rPr>
              <w:t>池化</w:t>
            </w:r>
            <w:proofErr w:type="gramEnd"/>
          </w:p>
        </w:tc>
        <w:tc>
          <w:tcPr>
            <w:tcW w:w="3367" w:type="dxa"/>
            <w:vAlign w:val="center"/>
          </w:tcPr>
          <w:p w14:paraId="10047592" w14:textId="77777777" w:rsidR="00A875D5" w:rsidRDefault="00000000">
            <w:pPr>
              <w:spacing w:line="240" w:lineRule="auto"/>
              <w:jc w:val="center"/>
            </w:pPr>
            <w:r>
              <w:rPr>
                <w:rFonts w:hint="eastAsia"/>
              </w:rPr>
              <w:t>13</w:t>
            </w:r>
          </w:p>
        </w:tc>
        <w:tc>
          <w:tcPr>
            <w:tcW w:w="2132" w:type="dxa"/>
            <w:vAlign w:val="center"/>
          </w:tcPr>
          <w:p w14:paraId="161F0F00" w14:textId="77777777" w:rsidR="00A875D5" w:rsidRDefault="00000000">
            <w:pPr>
              <w:spacing w:line="240" w:lineRule="auto"/>
              <w:jc w:val="center"/>
            </w:pPr>
            <w:r>
              <w:rPr>
                <w:rFonts w:hint="eastAsia"/>
              </w:rPr>
              <w:t>0.1%</w:t>
            </w:r>
          </w:p>
        </w:tc>
      </w:tr>
    </w:tbl>
    <w:p w14:paraId="4EACE907" w14:textId="77777777" w:rsidR="00A875D5"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p>
    <w:p w14:paraId="5A748589" w14:textId="77777777" w:rsidR="00A875D5" w:rsidRDefault="00000000">
      <w:pPr>
        <w:ind w:firstLine="480"/>
      </w:pPr>
      <w:r>
        <w:rPr>
          <w:rFonts w:hint="eastAsia"/>
        </w:rPr>
        <w:t>从基本需求出发，卷积层的本质就是要完成对数据的加权求和，这一过程就需要</w:t>
      </w:r>
      <w:r>
        <w:rPr>
          <w:rFonts w:hint="eastAsia"/>
        </w:rPr>
        <w:t>MAC</w:t>
      </w:r>
      <w:r>
        <w:rPr>
          <w:rFonts w:hint="eastAsia"/>
        </w:rPr>
        <w:t>（对应电路中的一个</w:t>
      </w:r>
      <w:r>
        <w:rPr>
          <w:rFonts w:hint="eastAsia"/>
        </w:rPr>
        <w:t>PE</w:t>
      </w:r>
      <w:r>
        <w:rPr>
          <w:rFonts w:hint="eastAsia"/>
        </w:rPr>
        <w:t>）来完成。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中就首次采用了这一方法，目前这一方法也广泛应用于深度学习加速器领域。</w:t>
      </w:r>
    </w:p>
    <w:p w14:paraId="4333CA5C" w14:textId="77777777" w:rsidR="00A875D5"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r>
      <w:r>
        <w:rPr>
          <w:rFonts w:hAnsi="Cambria Math" w:hint="eastAsia"/>
        </w:rPr>
        <w:t>（</w:t>
      </w:r>
      <w:r>
        <w:rPr>
          <w:rFonts w:hAnsi="Cambria Math" w:hint="eastAsia"/>
        </w:rPr>
        <w:t>3-1</w:t>
      </w:r>
      <w:r>
        <w:rPr>
          <w:rFonts w:hAnsi="Cambria Math" w:hint="eastAsia"/>
        </w:rPr>
        <w:t>）</w:t>
      </w:r>
    </w:p>
    <w:p w14:paraId="34E71359" w14:textId="77777777" w:rsidR="00A875D5" w:rsidRDefault="00000000">
      <w:pPr>
        <w:ind w:firstLine="480"/>
      </w:pPr>
      <w:r>
        <w:rPr>
          <w:rFonts w:hint="eastAsia"/>
        </w:rPr>
        <w:lastRenderedPageBreak/>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batch normalization</w:t>
      </w:r>
      <w:r>
        <w:rPr>
          <w:rFonts w:hint="eastAsia"/>
        </w:rPr>
        <w:t>和</w:t>
      </w:r>
      <w:proofErr w:type="gramStart"/>
      <w:r>
        <w:rPr>
          <w:rFonts w:hint="eastAsia"/>
        </w:rPr>
        <w:t>二值化过程</w:t>
      </w:r>
      <w:proofErr w:type="gramEnd"/>
      <w:r>
        <w:rPr>
          <w:rFonts w:hint="eastAsia"/>
        </w:rPr>
        <w:t>，通过添加一个简单的</w:t>
      </w:r>
      <w:hyperlink r:id="rId73"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1FDE14B3" w14:textId="77777777" w:rsidR="00A875D5" w:rsidRDefault="00000000">
      <w:pPr>
        <w:pStyle w:val="3"/>
      </w:pPr>
      <w:r>
        <w:rPr>
          <w:rFonts w:hint="eastAsia"/>
        </w:rPr>
        <w:t>SATU</w:t>
      </w:r>
      <w:r>
        <w:rPr>
          <w:rFonts w:hint="eastAsia"/>
        </w:rPr>
        <w:t>结构设计</w:t>
      </w:r>
    </w:p>
    <w:p w14:paraId="25CCE8ED" w14:textId="77777777" w:rsidR="00A875D5"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核心单元，通过该单元可快速地将二值复数输入特征图输入到单元中并进行卷积计算得到二值复数输出特征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41109407" w14:textId="77777777" w:rsidR="00A875D5" w:rsidRDefault="00000000">
      <w:pPr>
        <w:ind w:firstLine="480"/>
      </w:pPr>
      <w:r>
        <w:rPr>
          <w:rFonts w:hint="eastAsia"/>
        </w:rPr>
        <w:t>片上存储（</w:t>
      </w:r>
      <w:r>
        <w:rPr>
          <w:rFonts w:hint="eastAsia"/>
        </w:rPr>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中以矩阵向量的形式缓存输入、权重、阈值数据到片上存储空间，在预取或计算指令到来后通过相应的</w:t>
      </w:r>
      <w:r>
        <w:rPr>
          <w:rFonts w:hint="eastAsia"/>
        </w:rPr>
        <w:t>FIFO</w:t>
      </w:r>
      <w:r>
        <w:rPr>
          <w:rFonts w:hint="eastAsia"/>
        </w:rPr>
        <w:t>将待计算数据送往脉动阵列中的指定位置，在脉动阵列完成矩阵乘法（如果脉动阵列为输出固定模式，则可能还需要在脉动阵列内部的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340BB8C5" w14:textId="77777777" w:rsidR="00A875D5"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w:t>
      </w:r>
      <w:r>
        <w:rPr>
          <w:rFonts w:hint="eastAsia"/>
        </w:rPr>
        <w:lastRenderedPageBreak/>
        <w:t>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通过拼接操作将阈值比较后多通道的二值复数的输出结果归结起来，恢复类</w:t>
      </w:r>
      <w:r>
        <w:rPr>
          <w:rFonts w:hint="eastAsia"/>
        </w:rPr>
        <w:t>NHWC</w:t>
      </w:r>
      <w:r>
        <w:rPr>
          <w:rFonts w:hint="eastAsia"/>
        </w:rPr>
        <w:t>的存储方式。</w:t>
      </w:r>
    </w:p>
    <w:p w14:paraId="40BC2A71" w14:textId="77777777" w:rsidR="00A875D5" w:rsidRDefault="00000000">
      <w:r>
        <w:rPr>
          <w:rFonts w:hint="eastAsia"/>
          <w:noProof/>
        </w:rPr>
        <w:drawing>
          <wp:inline distT="0" distB="0" distL="114300" distR="114300" wp14:anchorId="2FE2A2CB" wp14:editId="248C0656">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4"/>
                    <a:stretch>
                      <a:fillRect/>
                    </a:stretch>
                  </pic:blipFill>
                  <pic:spPr>
                    <a:xfrm>
                      <a:off x="0" y="0"/>
                      <a:ext cx="5682615" cy="2534920"/>
                    </a:xfrm>
                    <a:prstGeom prst="rect">
                      <a:avLst/>
                    </a:prstGeom>
                  </pic:spPr>
                </pic:pic>
              </a:graphicData>
            </a:graphic>
          </wp:inline>
        </w:drawing>
      </w:r>
    </w:p>
    <w:p w14:paraId="0DB518D4" w14:textId="77777777" w:rsidR="00A875D5"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77864671" w14:textId="77777777" w:rsidR="00A875D5" w:rsidRDefault="00000000">
      <w:pPr>
        <w:ind w:firstLine="480"/>
      </w:pPr>
      <w:r>
        <w:rPr>
          <w:rFonts w:hint="eastAsia"/>
        </w:rPr>
        <w:t>以上我们介绍了</w:t>
      </w:r>
      <w:r>
        <w:rPr>
          <w:rFonts w:hint="eastAsia"/>
        </w:rPr>
        <w:t>SATU</w:t>
      </w:r>
      <w:r>
        <w:rPr>
          <w:rFonts w:hint="eastAsia"/>
        </w:rPr>
        <w:t>的主要结构和数据通路，下面我们针对其中的脉动阵列的设计展开详细讨论，其中包括此次设计的新型脉动阵列的结构描述以及两种数据流模式下的脉动阵列的运行机制。</w:t>
      </w:r>
    </w:p>
    <w:p w14:paraId="75495D8D" w14:textId="77777777" w:rsidR="00A875D5" w:rsidRDefault="00000000">
      <w:pPr>
        <w:numPr>
          <w:ilvl w:val="0"/>
          <w:numId w:val="8"/>
        </w:numPr>
      </w:pPr>
      <w:r>
        <w:rPr>
          <w:rFonts w:hint="eastAsia"/>
        </w:rPr>
        <w:t>新型脉动阵列的结构</w:t>
      </w:r>
    </w:p>
    <w:p w14:paraId="1A96D7D8" w14:textId="77777777" w:rsidR="00A875D5" w:rsidRDefault="00000000">
      <w:pPr>
        <w:ind w:firstLine="480"/>
      </w:pPr>
      <w:r>
        <w:rPr>
          <w:rFonts w:hint="eastAsia"/>
        </w:rPr>
        <w:t>脉动阵列作为计算核心——</w:t>
      </w:r>
      <w:r>
        <w:rPr>
          <w:rFonts w:hint="eastAsia"/>
        </w:rPr>
        <w:t>SATU</w:t>
      </w:r>
      <w:r>
        <w:rPr>
          <w:rFonts w:hint="eastAsia"/>
        </w:rPr>
        <w:t>的核心计算模块，为协处理器提供了强大的并行乘</w:t>
      </w:r>
      <w:proofErr w:type="gramStart"/>
      <w:r>
        <w:rPr>
          <w:rFonts w:hint="eastAsia"/>
        </w:rPr>
        <w:t>加计算</w:t>
      </w:r>
      <w:proofErr w:type="gramEnd"/>
      <w:r>
        <w:rPr>
          <w:rFonts w:hint="eastAsia"/>
        </w:rPr>
        <w:t>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27E3496B" w14:textId="77777777" w:rsidR="00A875D5" w:rsidRDefault="00000000">
      <w:pPr>
        <w:numPr>
          <w:ilvl w:val="0"/>
          <w:numId w:val="9"/>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ascii="Arial" w:hAnsi="Arial" w:cs="Arial" w:hint="eastAsia"/>
        </w:rPr>
        <w:t>16</w:t>
      </w:r>
      <w:r>
        <w:rPr>
          <w:rFonts w:ascii="Arial" w:hAnsi="Arial" w:cs="Arial" w:hint="eastAsia"/>
        </w:rPr>
        <w:t>；</w:t>
      </w:r>
    </w:p>
    <w:p w14:paraId="55846071" w14:textId="77777777" w:rsidR="00A875D5" w:rsidRDefault="00000000">
      <w:pPr>
        <w:numPr>
          <w:ilvl w:val="0"/>
          <w:numId w:val="9"/>
        </w:numPr>
        <w:rPr>
          <w:rFonts w:ascii="Arial" w:hAnsi="Arial" w:cs="Arial"/>
        </w:rPr>
      </w:pPr>
      <w:r>
        <w:rPr>
          <w:rFonts w:ascii="Arial" w:hAnsi="Arial" w:cs="Arial" w:hint="eastAsia"/>
        </w:rPr>
        <w:lastRenderedPageBreak/>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ascii="Arial" w:hAnsi="Arial" w:cs="Arial" w:hint="eastAsia"/>
        </w:rPr>
        <w:t>Compare Splicer</w:t>
      </w:r>
      <w:r>
        <w:rPr>
          <w:rFonts w:ascii="Arial" w:hAnsi="Arial" w:cs="Arial" w:hint="eastAsia"/>
        </w:rPr>
        <w:t>模块，如下图</w:t>
      </w:r>
      <w:r>
        <w:rPr>
          <w:rFonts w:ascii="Arial" w:hAnsi="Arial" w:cs="Arial" w:hint="eastAsia"/>
        </w:rPr>
        <w:t xml:space="preserve"> </w:t>
      </w:r>
      <w:r>
        <w:rPr>
          <w:rFonts w:ascii="Arial" w:hAnsi="Arial" w:cs="Arial" w:hint="eastAsia"/>
        </w:rPr>
        <w:t>所示，通过</w:t>
      </w:r>
      <w:r>
        <w:rPr>
          <w:rFonts w:ascii="Arial" w:hAnsi="Arial" w:cs="Arial" w:hint="eastAsia"/>
        </w:rPr>
        <w:t>config_ex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5274AF55" w14:textId="77777777" w:rsidR="00A875D5" w:rsidRDefault="00000000">
      <w:pPr>
        <w:numPr>
          <w:ilvl w:val="0"/>
          <w:numId w:val="9"/>
        </w:numPr>
        <w:rPr>
          <w:rFonts w:ascii="Arial" w:hAnsi="Arial" w:cs="Arial"/>
        </w:rPr>
      </w:pPr>
      <w:r>
        <w:rPr>
          <w:rFonts w:ascii="Arial" w:hAnsi="Arial" w:cs="Arial" w:hint="eastAsia"/>
        </w:rPr>
        <w:t>再者由于本次设计是面向</w:t>
      </w:r>
      <w:r>
        <w:rPr>
          <w:rFonts w:ascii="Arial" w:hAnsi="Arial" w:cs="Arial" w:hint="eastAsia"/>
        </w:rPr>
        <w:t>BCNN</w:t>
      </w:r>
      <w:r>
        <w:rPr>
          <w:rFonts w:ascii="Arial" w:hAnsi="Arial" w:cs="Arial" w:hint="eastAsia"/>
        </w:rPr>
        <w:t>算法，所以</w:t>
      </w:r>
      <w:r>
        <w:rPr>
          <w:rFonts w:ascii="Arial" w:hAnsi="Arial" w:cs="Arial" w:hint="eastAsia"/>
        </w:rPr>
        <w:t>PE</w:t>
      </w:r>
      <w:r>
        <w:rPr>
          <w:rFonts w:ascii="Arial" w:hAnsi="Arial" w:cs="Arial" w:hint="eastAsia"/>
        </w:rPr>
        <w:t>中的核心计算范式需要从整数或者全精度的乘加运算修改为二值复数的乘加计算，具体见</w:t>
      </w:r>
      <w:r>
        <w:rPr>
          <w:rFonts w:ascii="Arial" w:hAnsi="Arial" w:cs="Arial" w:hint="eastAsia"/>
        </w:rPr>
        <w:t>3.4.2</w:t>
      </w:r>
      <w:r>
        <w:rPr>
          <w:rFonts w:ascii="Arial" w:hAnsi="Arial" w:cs="Arial" w:hint="eastAsia"/>
        </w:rPr>
        <w:t>节。</w:t>
      </w:r>
    </w:p>
    <w:p w14:paraId="61773960" w14:textId="77777777" w:rsidR="00A875D5" w:rsidRDefault="00000000">
      <w:pPr>
        <w:ind w:firstLine="480"/>
        <w:jc w:val="center"/>
        <w:rPr>
          <w:rFonts w:ascii="Arial" w:hAnsi="Arial" w:cs="Arial"/>
        </w:rPr>
      </w:pPr>
      <w:r>
        <w:rPr>
          <w:rFonts w:ascii="Arial" w:hAnsi="Arial" w:cs="Arial"/>
          <w:noProof/>
        </w:rPr>
        <w:drawing>
          <wp:inline distT="0" distB="0" distL="114300" distR="114300" wp14:anchorId="2ADBDAC0" wp14:editId="4F63B27E">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5"/>
                    <a:stretch>
                      <a:fillRect/>
                    </a:stretch>
                  </pic:blipFill>
                  <pic:spPr>
                    <a:xfrm>
                      <a:off x="0" y="0"/>
                      <a:ext cx="5347970" cy="3728720"/>
                    </a:xfrm>
                    <a:prstGeom prst="rect">
                      <a:avLst/>
                    </a:prstGeom>
                  </pic:spPr>
                </pic:pic>
              </a:graphicData>
            </a:graphic>
          </wp:inline>
        </w:drawing>
      </w:r>
    </w:p>
    <w:p w14:paraId="35E10E7D" w14:textId="77777777" w:rsidR="00A875D5"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15F5997E" w14:textId="77777777" w:rsidR="00A875D5" w:rsidRDefault="00A875D5">
      <w:pPr>
        <w:ind w:firstLine="480"/>
      </w:pPr>
    </w:p>
    <w:p w14:paraId="0A0E4693" w14:textId="77777777" w:rsidR="00A875D5" w:rsidRDefault="00000000">
      <w:pPr>
        <w:ind w:firstLine="480"/>
      </w:pPr>
      <w:r>
        <w:rPr>
          <w:rFonts w:hint="eastAsia"/>
        </w:rPr>
        <w:t>除了上述区别外，新型脉动阵列的结构与传统的结构无本质区别，</w:t>
      </w:r>
      <w:r>
        <w:rPr>
          <w:rFonts w:ascii="Helvetica" w:eastAsia="Helvetica" w:hAnsi="Helvetica" w:cs="Helvetica"/>
          <w:color w:val="333333"/>
          <w:shd w:val="clear" w:color="auto" w:fill="FFFFFF"/>
        </w:rPr>
        <w:t>每个</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通过流水线寄存器和相邻的</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连接</w:t>
      </w:r>
      <w:r>
        <w:rPr>
          <w:rFonts w:ascii="Helvetica" w:hAnsi="Helvetica" w:cs="Helvetica" w:hint="eastAsia"/>
          <w:color w:val="333333"/>
          <w:shd w:val="clear" w:color="auto" w:fill="FFFFFF"/>
        </w:rPr>
        <w:t>，每个周期完成一次</w:t>
      </w:r>
      <w:r>
        <w:rPr>
          <w:rFonts w:ascii="Helvetica" w:hAnsi="Helvetica" w:cs="Helvetica" w:hint="eastAsia"/>
          <w:color w:val="333333"/>
          <w:shd w:val="clear" w:color="auto" w:fill="FFFFFF"/>
        </w:rPr>
        <w:t>popcount</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xnor</w:t>
      </w:r>
      <w:r>
        <w:rPr>
          <w:rFonts w:ascii="Helvetica" w:hAnsi="Helvetica" w:cs="Helvetica" w:hint="eastAsia"/>
          <w:color w:val="333333"/>
          <w:shd w:val="clear" w:color="auto" w:fill="FFFFFF"/>
        </w:rPr>
        <w:t>）运算，</w:t>
      </w:r>
      <w:r>
        <w:rPr>
          <w:rFonts w:hint="eastAsia"/>
        </w:rPr>
        <w:t>计算结果从一个</w:t>
      </w:r>
      <w:r>
        <w:rPr>
          <w:rFonts w:hint="eastAsia"/>
        </w:rPr>
        <w:t>PE</w:t>
      </w:r>
      <w:r>
        <w:rPr>
          <w:rFonts w:hint="eastAsia"/>
        </w:rPr>
        <w:t>直接传输到另一个</w:t>
      </w:r>
      <w:r>
        <w:rPr>
          <w:rFonts w:hint="eastAsia"/>
        </w:rPr>
        <w:t>PE</w:t>
      </w:r>
      <w:r>
        <w:rPr>
          <w:rFonts w:hint="eastAsia"/>
        </w:rPr>
        <w:t>，不经过寄存器的读写并自动完成乘加计算，相比于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60B63A09" w14:textId="77777777" w:rsidR="00A875D5" w:rsidRDefault="00000000">
      <w:pPr>
        <w:numPr>
          <w:ilvl w:val="0"/>
          <w:numId w:val="8"/>
        </w:numPr>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不同数据流模式下的运行机制</w:t>
      </w:r>
    </w:p>
    <w:p w14:paraId="49DD53CB" w14:textId="77777777" w:rsidR="00A875D5" w:rsidRDefault="00000000">
      <w:pPr>
        <w:ind w:firstLine="48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新型脉动阵列结构支持权重固定和输出固定两种数据流模式，下面从ISA角度简</w:t>
      </w:r>
      <w:r>
        <w:rPr>
          <w:rFonts w:ascii="Helvetica" w:eastAsia="Helvetica" w:hAnsi="Helvetica" w:cs="Helvetica" w:hint="eastAsia"/>
          <w:color w:val="333333"/>
          <w:shd w:val="clear" w:color="auto" w:fill="FFFFFF"/>
        </w:rPr>
        <w:lastRenderedPageBreak/>
        <w:t>要介绍一下两种模式下新型脉动阵列的运行机制，如图 所示。</w:t>
      </w:r>
    </w:p>
    <w:p w14:paraId="4AE47B7F" w14:textId="77777777" w:rsidR="00A875D5" w:rsidRDefault="00000000">
      <w:pPr>
        <w:ind w:firstLine="480"/>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3EC37533" wp14:editId="6B73EECE">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6"/>
                    <a:stretch>
                      <a:fillRect/>
                    </a:stretch>
                  </pic:blipFill>
                  <pic:spPr>
                    <a:xfrm>
                      <a:off x="0" y="0"/>
                      <a:ext cx="5685790" cy="3183890"/>
                    </a:xfrm>
                    <a:prstGeom prst="rect">
                      <a:avLst/>
                    </a:prstGeom>
                  </pic:spPr>
                </pic:pic>
              </a:graphicData>
            </a:graphic>
          </wp:inline>
        </w:drawing>
      </w:r>
    </w:p>
    <w:p w14:paraId="3A628E6E" w14:textId="77777777" w:rsidR="00A875D5" w:rsidRDefault="00000000">
      <w:pPr>
        <w:pStyle w:val="aff2"/>
      </w:pPr>
      <w:r>
        <w:rPr>
          <w:rFonts w:hint="eastAsia"/>
        </w:rPr>
        <w:t>图</w:t>
      </w:r>
      <w:r>
        <w:rPr>
          <w:rFonts w:hint="eastAsia"/>
        </w:rPr>
        <w:t xml:space="preserve"> </w:t>
      </w:r>
      <w:r>
        <w:rPr>
          <w:rFonts w:hint="eastAsia"/>
        </w:rPr>
        <w:t>不同数据流模式下的运行机制</w:t>
      </w:r>
    </w:p>
    <w:p w14:paraId="71FEDCE3" w14:textId="77777777" w:rsidR="00A875D5"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596CE2E1" w14:textId="77777777" w:rsidR="00A875D5" w:rsidRDefault="00000000">
      <w:pPr>
        <w:ind w:firstLine="480"/>
      </w:pPr>
      <w:r>
        <w:rPr>
          <w:rFonts w:hint="eastAsia"/>
        </w:rPr>
        <w:t>首先介绍输出固定模式下的</w:t>
      </w:r>
      <w:r>
        <w:rPr>
          <w:rFonts w:hint="eastAsia"/>
        </w:rPr>
        <w:t>ISA</w:t>
      </w:r>
      <w:r>
        <w:rPr>
          <w:rFonts w:hint="eastAsia"/>
        </w:rPr>
        <w:t>运行机制，假设在此之前我们已经将相应的输入激活值、权重、偏置数据（虽然</w:t>
      </w:r>
      <w:r>
        <w:rPr>
          <w:rFonts w:hint="eastAsia"/>
        </w:rPr>
        <w:t>BCNN</w:t>
      </w:r>
      <w:r>
        <w:rPr>
          <w:rFonts w:hint="eastAsia"/>
        </w:rPr>
        <w:t>中没有偏置层，但我们还是需要</w:t>
      </w:r>
      <w:proofErr w:type="gramStart"/>
      <w:r>
        <w:rPr>
          <w:rFonts w:hint="eastAsia"/>
        </w:rPr>
        <w:t>写入全零的</w:t>
      </w:r>
      <w:proofErr w:type="gramEnd"/>
      <w:r>
        <w:rPr>
          <w:rFonts w:hint="eastAsia"/>
        </w:rPr>
        <w:t>数据来清空目标存储单元的原始数据，只可以通过将偏置数据的寻址地址配为全</w:t>
      </w:r>
      <w:r>
        <w:rPr>
          <w:rFonts w:hint="eastAsia"/>
        </w:rPr>
        <w:t>1</w:t>
      </w:r>
      <w:r>
        <w:rPr>
          <w:rFonts w:hint="eastAsia"/>
        </w:rPr>
        <w:t>完成，详见</w:t>
      </w:r>
      <w:r>
        <w:rPr>
          <w:rFonts w:hint="eastAsia"/>
        </w:rPr>
        <w:t>3.5.1</w:t>
      </w:r>
      <w:r>
        <w:rPr>
          <w:rFonts w:hint="eastAsia"/>
        </w:rPr>
        <w:t>节的寻址策略）已经通过</w:t>
      </w:r>
      <w:r>
        <w:rPr>
          <w:rFonts w:hint="eastAsia"/>
        </w:rPr>
        <w:t>mvin</w:t>
      </w:r>
      <w:r>
        <w:rPr>
          <w:rFonts w:hint="eastAsia"/>
        </w:rPr>
        <w:t>指令存储进</w:t>
      </w:r>
      <w:r>
        <w:rPr>
          <w:rFonts w:hint="eastAsia"/>
        </w:rPr>
        <w:t>Databuffer</w:t>
      </w:r>
      <w:r>
        <w:rPr>
          <w:rFonts w:hint="eastAsia"/>
        </w:rPr>
        <w:t>中，下面通过计算指令来完成矩阵乘加计算，如公式</w:t>
      </w:r>
      <w:r>
        <w:rPr>
          <w:rFonts w:hint="eastAsia"/>
        </w:rPr>
        <w:t>3-2</w:t>
      </w:r>
      <w:r>
        <w:rPr>
          <w:rFonts w:hint="eastAsia"/>
        </w:rPr>
        <w:t>，其中</w:t>
      </w:r>
      <w:r>
        <w:rPr>
          <w:rFonts w:hint="eastAsia"/>
        </w:rPr>
        <w:t>A</w:t>
      </w:r>
      <w:r>
        <w:rPr>
          <w:rFonts w:hint="eastAsia"/>
        </w:rPr>
        <w:t>为输入特征图矩阵，</w:t>
      </w:r>
      <w:r>
        <w:rPr>
          <w:rFonts w:hint="eastAsia"/>
        </w:rPr>
        <w:t>B</w:t>
      </w:r>
      <w:r>
        <w:rPr>
          <w:rFonts w:hint="eastAsia"/>
        </w:rPr>
        <w:t>为权重矩阵，</w:t>
      </w:r>
      <w:r>
        <w:rPr>
          <w:rFonts w:hint="eastAsia"/>
        </w:rPr>
        <w:t>D</w:t>
      </w:r>
      <w:r>
        <w:rPr>
          <w:rFonts w:hint="eastAsia"/>
        </w:rPr>
        <w:t>为偏置矩阵，</w:t>
      </w:r>
      <w:r>
        <w:rPr>
          <w:rFonts w:hint="eastAsia"/>
        </w:rPr>
        <w:t>C</w:t>
      </w:r>
      <w:r>
        <w:rPr>
          <w:rFonts w:hint="eastAsia"/>
        </w:rPr>
        <w:t>为输出特征图矩阵。</w:t>
      </w:r>
    </w:p>
    <w:p w14:paraId="4148B9AA" w14:textId="77777777" w:rsidR="00A875D5" w:rsidRDefault="00000000">
      <w:pPr>
        <w:pStyle w:val="aff5"/>
        <w:ind w:firstLine="480"/>
        <w:jc w:val="both"/>
        <w:rPr>
          <w:rFonts w:hAnsi="Cambria Math"/>
        </w:rPr>
      </w:pPr>
      <w:r>
        <w:rPr>
          <w:rFonts w:hAnsi="Cambria Math" w:hint="eastAsia"/>
        </w:rPr>
        <w:tab/>
      </w:r>
      <m:oMath>
        <m:r>
          <m:rPr>
            <m:sty m:val="p"/>
          </m:rPr>
          <w:rPr>
            <w:rFonts w:ascii="Cambria Math" w:hAnsi="Cambria Math"/>
          </w:rPr>
          <m:t>C=A*B+D</m:t>
        </m:r>
      </m:oMath>
      <w:r>
        <w:rPr>
          <w:rFonts w:hAnsi="Cambria Math" w:hint="eastAsia"/>
        </w:rPr>
        <w:tab/>
      </w:r>
      <w:r>
        <w:rPr>
          <w:rFonts w:hAnsi="Cambria Math" w:hint="eastAsia"/>
        </w:rPr>
        <w:t>（</w:t>
      </w:r>
      <w:r>
        <w:rPr>
          <w:rFonts w:hAnsi="Cambria Math" w:hint="eastAsia"/>
        </w:rPr>
        <w:t>3-2</w:t>
      </w:r>
      <w:r>
        <w:rPr>
          <w:rFonts w:hAnsi="Cambria Math" w:hint="eastAsia"/>
        </w:rPr>
        <w:t>）</w:t>
      </w:r>
    </w:p>
    <w:p w14:paraId="1E078620" w14:textId="77777777" w:rsidR="00A875D5" w:rsidRDefault="00000000">
      <w:pPr>
        <w:ind w:firstLine="480"/>
      </w:pPr>
      <w:r>
        <w:rPr>
          <w:rFonts w:hint="eastAsia"/>
        </w:rPr>
        <w:t>第一步我们先</w:t>
      </w:r>
      <w:proofErr w:type="gramStart"/>
      <w:r>
        <w:rPr>
          <w:rFonts w:hint="eastAsia"/>
        </w:rPr>
        <w:t>将全零的</w:t>
      </w:r>
      <w:proofErr w:type="gramEnd"/>
      <w:r>
        <w:rPr>
          <w:rFonts w:hint="eastAsia"/>
        </w:rPr>
        <w:t>偏置矩阵</w:t>
      </w:r>
      <w:r>
        <w:rPr>
          <w:rFonts w:hint="eastAsia"/>
        </w:rPr>
        <w:t>D</w:t>
      </w:r>
      <w:r>
        <w:rPr>
          <w:rFonts w:hint="eastAsia"/>
        </w:rPr>
        <w:t>通过</w:t>
      </w:r>
      <w:r>
        <w:rPr>
          <w:rFonts w:hint="eastAsia"/>
        </w:rPr>
        <w:t>preload</w:t>
      </w:r>
      <w:r>
        <w:rPr>
          <w:rFonts w:hint="eastAsia"/>
        </w:rPr>
        <w:t>指令预加载进入</w:t>
      </w:r>
      <w:r>
        <w:rPr>
          <w:rFonts w:hint="eastAsia"/>
        </w:rPr>
        <w:t>PE</w:t>
      </w:r>
      <w:r>
        <w:rPr>
          <w:rFonts w:hint="eastAsia"/>
        </w:rPr>
        <w:t>的缓存器中；第二步和第三步中将矩阵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计算并将结果与之前的部分和累加，且每个</w:t>
      </w:r>
      <w:r>
        <w:rPr>
          <w:rFonts w:hint="eastAsia"/>
        </w:rPr>
        <w:t>PE</w:t>
      </w:r>
      <w:r>
        <w:rPr>
          <w:rFonts w:hint="eastAsia"/>
        </w:rPr>
        <w:t>中的部分和固定保留在各自的</w:t>
      </w:r>
      <w:r>
        <w:rPr>
          <w:rFonts w:hint="eastAsia"/>
        </w:rPr>
        <w:t>PE</w:t>
      </w:r>
      <w:r>
        <w:rPr>
          <w:rFonts w:hint="eastAsia"/>
        </w:rPr>
        <w:t>中；在完成矩阵</w:t>
      </w:r>
      <w:r>
        <w:rPr>
          <w:rFonts w:hint="eastAsia"/>
        </w:rPr>
        <w:t>A</w:t>
      </w:r>
      <w:r>
        <w:rPr>
          <w:rFonts w:hint="eastAsia"/>
        </w:rPr>
        <w:t>和矩阵</w:t>
      </w:r>
      <w:r>
        <w:rPr>
          <w:rFonts w:hint="eastAsia"/>
        </w:rPr>
        <w:t>B</w:t>
      </w:r>
      <w:r>
        <w:rPr>
          <w:rFonts w:hint="eastAsia"/>
        </w:rPr>
        <w:t>的乘</w:t>
      </w:r>
      <w:proofErr w:type="gramStart"/>
      <w:r>
        <w:rPr>
          <w:rFonts w:hint="eastAsia"/>
        </w:rPr>
        <w:t>加计算</w:t>
      </w:r>
      <w:proofErr w:type="gramEnd"/>
      <w:r>
        <w:rPr>
          <w:rFonts w:hint="eastAsia"/>
        </w:rPr>
        <w:t>后，最后一步我们将输出特征图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指令配置）判断是否需要进行阈值比较</w:t>
      </w:r>
      <w:r>
        <w:rPr>
          <w:rFonts w:hint="eastAsia"/>
        </w:rPr>
        <w:t>-</w:t>
      </w:r>
      <w:r>
        <w:rPr>
          <w:rFonts w:hint="eastAsia"/>
        </w:rPr>
        <w:t>拼接计算。</w:t>
      </w:r>
    </w:p>
    <w:p w14:paraId="21B14B86" w14:textId="77777777" w:rsidR="00A875D5" w:rsidRDefault="00000000">
      <w:pPr>
        <w:ind w:firstLine="480"/>
      </w:pPr>
      <w:r>
        <w:rPr>
          <w:rFonts w:hint="eastAsia"/>
        </w:rPr>
        <w:lastRenderedPageBreak/>
        <w:t>本段主要介绍权重固定模式下的</w:t>
      </w:r>
      <w:r>
        <w:rPr>
          <w:rFonts w:hint="eastAsia"/>
        </w:rPr>
        <w:t>ISA</w:t>
      </w:r>
      <w:r>
        <w:rPr>
          <w:rFonts w:hint="eastAsia"/>
        </w:rPr>
        <w:t>运行机制，与权重固定模式不同，该模式下的第一步首先通过</w:t>
      </w:r>
      <w:r>
        <w:rPr>
          <w:rFonts w:hint="eastAsia"/>
        </w:rPr>
        <w:t>mvin</w:t>
      </w:r>
      <w:r>
        <w:rPr>
          <w:rFonts w:hint="eastAsia"/>
        </w:rPr>
        <w:t>指令将偏置矩阵</w:t>
      </w:r>
      <w:r>
        <w:rPr>
          <w:rFonts w:hint="eastAsia"/>
        </w:rPr>
        <w:t>D</w:t>
      </w:r>
      <w:r>
        <w:rPr>
          <w:rFonts w:hint="eastAsia"/>
        </w:rPr>
        <w:t>预加载到</w:t>
      </w:r>
      <w:r>
        <w:rPr>
          <w:rFonts w:hint="eastAsia"/>
        </w:rPr>
        <w:t>Accumulator</w:t>
      </w:r>
      <w:r>
        <w:rPr>
          <w:rFonts w:hint="eastAsia"/>
        </w:rPr>
        <w:t>中；第二步通过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的缓存器中并固定；紧随其后第三步和第四步通过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传播来的部分和进行累加，然后将得到的部分和结果向下一级传播；等待矩阵乘法完成后，将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或者</w:t>
      </w:r>
      <w:r>
        <w:rPr>
          <w:rFonts w:hint="eastAsia"/>
        </w:rPr>
        <w:t>Databuffer</w:t>
      </w:r>
      <w:r>
        <w:rPr>
          <w:rFonts w:hint="eastAsia"/>
        </w:rPr>
        <w:t>中，此过程中也是通过功能控制信号</w:t>
      </w:r>
      <w:r>
        <w:rPr>
          <w:rFonts w:hint="eastAsia"/>
        </w:rPr>
        <w:t>THS</w:t>
      </w:r>
      <w:r>
        <w:rPr>
          <w:rFonts w:hint="eastAsia"/>
        </w:rPr>
        <w:t>判断是否需要进行阈值比较</w:t>
      </w:r>
      <w:r>
        <w:rPr>
          <w:rFonts w:hint="eastAsia"/>
        </w:rPr>
        <w:t>-</w:t>
      </w:r>
      <w:r>
        <w:rPr>
          <w:rFonts w:hint="eastAsia"/>
        </w:rPr>
        <w:t>拼接计算。</w:t>
      </w:r>
    </w:p>
    <w:p w14:paraId="29AB1B9D" w14:textId="77777777" w:rsidR="00A875D5" w:rsidRDefault="00000000">
      <w:pPr>
        <w:pStyle w:val="3"/>
      </w:pPr>
      <w:r>
        <w:rPr>
          <w:rFonts w:hint="eastAsia"/>
        </w:rPr>
        <w:t>复数卷积运算单元设计</w:t>
      </w:r>
    </w:p>
    <w:p w14:paraId="244F17E6" w14:textId="77777777" w:rsidR="00A875D5"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09549F6F" w14:textId="77777777" w:rsidR="00A875D5" w:rsidRDefault="00000000">
      <w:pPr>
        <w:numPr>
          <w:ilvl w:val="0"/>
          <w:numId w:val="10"/>
        </w:numPr>
      </w:pPr>
      <w:r>
        <w:rPr>
          <w:rFonts w:hint="eastAsia"/>
        </w:rPr>
        <w:t>输出固定模式的</w:t>
      </w:r>
      <w:r>
        <w:rPr>
          <w:rFonts w:hint="eastAsia"/>
        </w:rPr>
        <w:t>PE</w:t>
      </w:r>
    </w:p>
    <w:p w14:paraId="0E7526BD" w14:textId="77777777" w:rsidR="00A875D5"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计算模块和两个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3F5BEA17" w14:textId="77777777" w:rsidR="00A875D5" w:rsidRDefault="00000000">
      <w:pPr>
        <w:ind w:firstLine="480"/>
        <w:jc w:val="center"/>
      </w:pPr>
      <w:r>
        <w:rPr>
          <w:noProof/>
        </w:rPr>
        <w:lastRenderedPageBreak/>
        <w:drawing>
          <wp:inline distT="0" distB="0" distL="114300" distR="114300" wp14:anchorId="599D4766" wp14:editId="01C909EC">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7"/>
                    <a:srcRect/>
                    <a:stretch>
                      <a:fillRect/>
                    </a:stretch>
                  </pic:blipFill>
                  <pic:spPr>
                    <a:xfrm>
                      <a:off x="0" y="0"/>
                      <a:ext cx="5087620" cy="4866005"/>
                    </a:xfrm>
                    <a:prstGeom prst="rect">
                      <a:avLst/>
                    </a:prstGeom>
                  </pic:spPr>
                </pic:pic>
              </a:graphicData>
            </a:graphic>
          </wp:inline>
        </w:drawing>
      </w:r>
    </w:p>
    <w:p w14:paraId="44304E7F" w14:textId="77777777" w:rsidR="00A875D5"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0C402552" w14:textId="77777777" w:rsidR="00A875D5"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13E483B3" w14:textId="77777777" w:rsidR="00A875D5" w:rsidRDefault="00000000">
      <w:pPr>
        <w:numPr>
          <w:ilvl w:val="0"/>
          <w:numId w:val="10"/>
        </w:numPr>
      </w:pPr>
      <w:r>
        <w:rPr>
          <w:rFonts w:hint="eastAsia"/>
        </w:rPr>
        <w:t>权重固定模式的</w:t>
      </w:r>
      <w:r>
        <w:rPr>
          <w:rFonts w:hint="eastAsia"/>
        </w:rPr>
        <w:t>PE</w:t>
      </w:r>
    </w:p>
    <w:p w14:paraId="409D1363" w14:textId="77777777" w:rsidR="00A875D5"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计算。完成上述运算后，</w:t>
      </w:r>
      <w:r>
        <w:rPr>
          <w:rFonts w:hint="eastAsia"/>
        </w:rPr>
        <w:t>PE</w:t>
      </w:r>
      <w:r>
        <w:rPr>
          <w:rFonts w:hint="eastAsia"/>
        </w:rPr>
        <w:t>将</w:t>
      </w:r>
      <w:r>
        <w:rPr>
          <w:rFonts w:hint="eastAsia"/>
        </w:rPr>
        <w:t>BC_POPC(XNOR)</w:t>
      </w:r>
      <w:r>
        <w:rPr>
          <w:rFonts w:hint="eastAsia"/>
        </w:rPr>
        <w:t>模块的计算结果通过缓冲器送往累加器，并与上一级</w:t>
      </w:r>
      <w:r>
        <w:rPr>
          <w:rFonts w:hint="eastAsia"/>
        </w:rPr>
        <w:t>PE</w:t>
      </w:r>
      <w:r>
        <w:rPr>
          <w:rFonts w:hint="eastAsia"/>
        </w:rPr>
        <w:t>的累加值进行累加后将新的累加</w:t>
      </w:r>
      <w:proofErr w:type="gramStart"/>
      <w:r>
        <w:rPr>
          <w:rFonts w:hint="eastAsia"/>
        </w:rPr>
        <w:t>值通过</w:t>
      </w:r>
      <w:proofErr w:type="gramEnd"/>
      <w:r>
        <w:rPr>
          <w:rFonts w:hint="eastAsia"/>
        </w:rPr>
        <w:t>out_b</w:t>
      </w:r>
      <w:r>
        <w:rPr>
          <w:rFonts w:hint="eastAsia"/>
        </w:rPr>
        <w:t>端口送往下一级</w:t>
      </w:r>
      <w:r>
        <w:rPr>
          <w:rFonts w:hint="eastAsia"/>
        </w:rPr>
        <w:t>PE</w:t>
      </w:r>
      <w:r>
        <w:rPr>
          <w:rFonts w:hint="eastAsia"/>
        </w:rPr>
        <w:t>。</w:t>
      </w:r>
    </w:p>
    <w:p w14:paraId="64FDA0FE" w14:textId="77777777" w:rsidR="00A875D5" w:rsidRDefault="00000000">
      <w:pPr>
        <w:ind w:firstLine="480"/>
        <w:jc w:val="center"/>
      </w:pPr>
      <w:r>
        <w:rPr>
          <w:noProof/>
        </w:rPr>
        <w:drawing>
          <wp:inline distT="0" distB="0" distL="114300" distR="114300" wp14:anchorId="188E4B80" wp14:editId="25F319C9">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8"/>
                    <a:srcRect/>
                    <a:stretch>
                      <a:fillRect/>
                    </a:stretch>
                  </pic:blipFill>
                  <pic:spPr>
                    <a:xfrm>
                      <a:off x="0" y="0"/>
                      <a:ext cx="4998085" cy="3883660"/>
                    </a:xfrm>
                    <a:prstGeom prst="rect">
                      <a:avLst/>
                    </a:prstGeom>
                  </pic:spPr>
                </pic:pic>
              </a:graphicData>
            </a:graphic>
          </wp:inline>
        </w:drawing>
      </w:r>
    </w:p>
    <w:p w14:paraId="71161CEB" w14:textId="77777777" w:rsidR="00A875D5"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78604BBE" w14:textId="77777777" w:rsidR="00A875D5" w:rsidRDefault="00000000">
      <w:pPr>
        <w:ind w:firstLine="480"/>
      </w:pPr>
      <w:r>
        <w:rPr>
          <w:rFonts w:hint="eastAsia"/>
        </w:rPr>
        <w:lastRenderedPageBreak/>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寄存器中保留的权重值进行计算，在此过程中也可以将偏置矩阵</w:t>
      </w:r>
      <w:r>
        <w:rPr>
          <w:rFonts w:hint="eastAsia"/>
        </w:rPr>
        <w:t>D</w:t>
      </w:r>
      <w:r>
        <w:rPr>
          <w:rFonts w:hint="eastAsia"/>
        </w:rPr>
        <w:t>通过</w:t>
      </w:r>
      <w:r>
        <w:rPr>
          <w:rFonts w:hint="eastAsia"/>
        </w:rPr>
        <w:t>in_b</w:t>
      </w:r>
      <w:r>
        <w:rPr>
          <w:rFonts w:hint="eastAsia"/>
        </w:rPr>
        <w:t>端口输入累加器中与</w:t>
      </w:r>
      <w:r>
        <w:rPr>
          <w:rFonts w:hint="eastAsia"/>
        </w:rPr>
        <w:t>BC_POPC(XNOR)</w:t>
      </w:r>
      <w:r>
        <w:rPr>
          <w:rFonts w:hint="eastAsia"/>
        </w:rPr>
        <w:t>模块的计算值累加，当然也可以如</w:t>
      </w:r>
      <w:r>
        <w:rPr>
          <w:rFonts w:hint="eastAsia"/>
        </w:rPr>
        <w:t>3.4.1</w:t>
      </w:r>
      <w:r>
        <w:rPr>
          <w:rFonts w:hint="eastAsia"/>
        </w:rPr>
        <w:t>节中介绍的，在计算的一开始就将偏置矩阵送入</w:t>
      </w:r>
      <w:r>
        <w:rPr>
          <w:rFonts w:hint="eastAsia"/>
        </w:rPr>
        <w:t>Accumulator</w:t>
      </w:r>
      <w:r>
        <w:rPr>
          <w:rFonts w:hint="eastAsia"/>
        </w:rPr>
        <w:t>中预期存放输出矩阵</w:t>
      </w:r>
      <w:r>
        <w:rPr>
          <w:rFonts w:hint="eastAsia"/>
        </w:rPr>
        <w:t>C</w:t>
      </w:r>
      <w:r>
        <w:rPr>
          <w:rFonts w:hint="eastAsia"/>
        </w:rPr>
        <w:t>的地址单元中；完成上述过程后，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2146B947" w14:textId="77777777" w:rsidR="00A875D5" w:rsidRDefault="00000000">
      <w:pPr>
        <w:numPr>
          <w:ilvl w:val="0"/>
          <w:numId w:val="10"/>
        </w:numPr>
      </w:pPr>
      <w:r>
        <w:rPr>
          <w:rFonts w:hint="eastAsia"/>
        </w:rPr>
        <w:t>BC_POPC(XNOR)</w:t>
      </w:r>
      <w:r>
        <w:rPr>
          <w:rFonts w:hint="eastAsia"/>
        </w:rPr>
        <w:t>运算模块</w:t>
      </w:r>
    </w:p>
    <w:p w14:paraId="313E9902" w14:textId="77777777" w:rsidR="00A875D5" w:rsidRDefault="00000000">
      <w:pPr>
        <w:ind w:firstLine="480"/>
      </w:pPr>
      <w:r>
        <w:rPr>
          <w:rFonts w:hint="eastAsia"/>
        </w:rPr>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4980AEC1" w14:textId="77777777" w:rsidR="00A875D5"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），若采用普通设计，则我们需要先完成第一个通道的计算，即（</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lastRenderedPageBreak/>
        <w:t>=</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2</w:t>
      </w:r>
      <w:r>
        <w:rPr>
          <w:rFonts w:hint="eastAsia"/>
        </w:rPr>
        <w:t>，</w:t>
      </w:r>
      <w:r>
        <w:rPr>
          <w:rFonts w:hint="eastAsia"/>
        </w:rPr>
        <w:t>0</w:t>
      </w:r>
      <w:r>
        <w:rPr>
          <w:rFonts w:hint="eastAsia"/>
        </w:rPr>
        <w:t>），然后第二个通道（</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），最终求和得到结果（</w:t>
      </w:r>
      <w:r>
        <w:rPr>
          <w:rFonts w:hint="eastAsia"/>
        </w:rPr>
        <w:t>2</w:t>
      </w:r>
      <w:r>
        <w:rPr>
          <w:rFonts w:hint="eastAsia"/>
        </w:rPr>
        <w:t>，</w:t>
      </w:r>
      <w:r>
        <w:rPr>
          <w:rFonts w:hint="eastAsia"/>
        </w:rPr>
        <w:t>0</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w:t>
      </w:r>
      <w:r>
        <w:rPr>
          <w:rFonts w:hint="eastAsia"/>
        </w:rPr>
        <w:t>=</w:t>
      </w:r>
      <w:r>
        <w:rPr>
          <w:rFonts w:hint="eastAsia"/>
        </w:rPr>
        <w:t>（</w:t>
      </w:r>
      <w:r>
        <w:rPr>
          <w:rFonts w:hint="eastAsia"/>
        </w:rPr>
        <w:t>2</w:t>
      </w:r>
      <w:r>
        <w:rPr>
          <w:rFonts w:hint="eastAsia"/>
        </w:rPr>
        <w:t>，</w:t>
      </w:r>
      <w:r>
        <w:rPr>
          <w:rFonts w:hint="eastAsia"/>
        </w:rPr>
        <w:t>-2</w:t>
      </w:r>
      <w:r>
        <w:rPr>
          <w:rFonts w:hint="eastAsia"/>
        </w:rPr>
        <w:t>）。而如果采用新型计算结构，首先我们“</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等。此时计算结果（</w:t>
      </w:r>
      <w:r>
        <w:rPr>
          <w:rFonts w:hint="eastAsia"/>
        </w:rPr>
        <w:t>2</w:t>
      </w:r>
      <w:r>
        <w:rPr>
          <w:rFonts w:hint="eastAsia"/>
        </w:rPr>
        <w:t>，</w:t>
      </w:r>
      <w:r>
        <w:rPr>
          <w:rFonts w:hint="eastAsia"/>
        </w:rPr>
        <w:t>-2</w:t>
      </w:r>
      <w:r>
        <w:rPr>
          <w:rFonts w:hint="eastAsia"/>
        </w:rPr>
        <w:t>）可通过下式</w:t>
      </w:r>
      <w:r>
        <w:rPr>
          <w:rFonts w:hint="eastAsia"/>
        </w:rPr>
        <w:t xml:space="preserve"> 3-3</w:t>
      </w:r>
      <w:r>
        <w:rPr>
          <w:rFonts w:hint="eastAsia"/>
        </w:rPr>
        <w:t>、</w:t>
      </w:r>
      <w:r>
        <w:rPr>
          <w:rFonts w:hint="eastAsia"/>
        </w:rPr>
        <w:t>3-4</w:t>
      </w:r>
      <w:r>
        <w:rPr>
          <w:rFonts w:hint="eastAsia"/>
        </w:rPr>
        <w:t>计算得到，</w:t>
      </w:r>
      <w:proofErr w:type="gramStart"/>
      <w:r>
        <w:rPr>
          <w:rFonts w:hint="eastAsia"/>
        </w:rPr>
        <w:t>令式中</w:t>
      </w:r>
      <w:proofErr w:type="gramEnd"/>
      <w:r>
        <w:rPr>
          <w:rFonts w:hint="eastAsia"/>
        </w:rPr>
        <w:t>popc(xnor)</w:t>
      </w:r>
      <w:r>
        <w:rPr>
          <w:rFonts w:hint="eastAsia"/>
        </w:rPr>
        <w:t>计算结果为</w:t>
      </w:r>
      <w:r>
        <w:rPr>
          <w:rFonts w:hint="eastAsia"/>
        </w:rPr>
        <w:t>x</w:t>
      </w:r>
      <w:r>
        <w:rPr>
          <w:rFonts w:hint="eastAsia"/>
        </w:rPr>
        <w:t>，之所以还需要计算</w:t>
      </w:r>
      <w:r>
        <w:rPr>
          <w:rFonts w:hint="eastAsia"/>
        </w:rPr>
        <w:t>2*x-2</w:t>
      </w:r>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rPr>
        <w:t>x-(</w:t>
      </w:r>
      <w:r>
        <w:rPr>
          <w:rFonts w:hint="eastAsia"/>
        </w:rPr>
        <w:t>通道数</w:t>
      </w:r>
      <w:r>
        <w:rPr>
          <w:rFonts w:hint="eastAsia"/>
        </w:rPr>
        <w:t>-x)=2*x-</w:t>
      </w:r>
      <w:r>
        <w:rPr>
          <w:rFonts w:hint="eastAsia"/>
        </w:rPr>
        <w:t>通道数。</w:t>
      </w:r>
    </w:p>
    <w:p w14:paraId="68BCF176" w14:textId="77777777" w:rsidR="00A875D5"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r>
      <w:r>
        <w:rPr>
          <w:rFonts w:hAnsi="Cambria Math" w:hint="eastAsia"/>
        </w:rPr>
        <w:t>（</w:t>
      </w:r>
      <w:r>
        <w:rPr>
          <w:rFonts w:hAnsi="Cambria Math" w:hint="eastAsia"/>
        </w:rPr>
        <w:t>3-3</w:t>
      </w:r>
      <w:r>
        <w:rPr>
          <w:rFonts w:hAnsi="Cambria Math" w:hint="eastAsia"/>
        </w:rPr>
        <w:t>）</w:t>
      </w:r>
    </w:p>
    <w:p w14:paraId="3388236B" w14:textId="77777777" w:rsidR="00A875D5"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11)-2)+(2*popc(01 xnor 10)-2)=-2</m:t>
        </m:r>
      </m:oMath>
      <w:r>
        <w:rPr>
          <w:rFonts w:hAnsi="Cambria Math" w:hint="eastAsia"/>
        </w:rPr>
        <w:tab/>
      </w:r>
      <w:r>
        <w:rPr>
          <w:rFonts w:hAnsi="Cambria Math" w:hint="eastAsia"/>
        </w:rPr>
        <w:t>（</w:t>
      </w:r>
      <w:r>
        <w:rPr>
          <w:rFonts w:hAnsi="Cambria Math" w:hint="eastAsia"/>
        </w:rPr>
        <w:t>3-4</w:t>
      </w:r>
      <w:r>
        <w:rPr>
          <w:rFonts w:hAnsi="Cambria Math" w:hint="eastAsia"/>
        </w:rPr>
        <w:t>）</w:t>
      </w:r>
    </w:p>
    <w:p w14:paraId="08C39AC3" w14:textId="77777777" w:rsidR="00A875D5" w:rsidRDefault="00000000">
      <w:pPr>
        <w:ind w:firstLine="480"/>
      </w:pPr>
      <w:r>
        <w:rPr>
          <w:rFonts w:hint="eastAsia"/>
        </w:rPr>
        <w:t>由上述论证，我们将通道数推广，设为</w:t>
      </w:r>
      <w:r>
        <w:rPr>
          <w:rFonts w:hint="eastAsia"/>
        </w:rPr>
        <w:t>chs</w:t>
      </w:r>
      <w:r>
        <w:rPr>
          <w:rFonts w:hint="eastAsia"/>
        </w:rPr>
        <w:t>，经过并行存储后的输入特征值</w:t>
      </w:r>
      <w:r>
        <w:rPr>
          <w:rFonts w:hint="eastAsia"/>
        </w:rPr>
        <w:t>A</w:t>
      </w:r>
      <w:r>
        <w:rPr>
          <w:rFonts w:hint="eastAsia"/>
        </w:rPr>
        <w:t>为（</w:t>
      </w:r>
      <w:r>
        <w:rPr>
          <w:rFonts w:hint="eastAsia"/>
        </w:rPr>
        <w:t>a_r</w:t>
      </w:r>
      <w:r>
        <w:rPr>
          <w:rFonts w:hint="eastAsia"/>
        </w:rPr>
        <w:t>，</w:t>
      </w:r>
      <w:r>
        <w:rPr>
          <w:rFonts w:hint="eastAsia"/>
        </w:rPr>
        <w:t>a_i</w:t>
      </w:r>
      <w:r>
        <w:rPr>
          <w:rFonts w:hint="eastAsia"/>
        </w:rPr>
        <w:t>），权重</w:t>
      </w:r>
      <w:r>
        <w:rPr>
          <w:rFonts w:hint="eastAsia"/>
        </w:rPr>
        <w:t>B</w:t>
      </w:r>
      <w:r>
        <w:rPr>
          <w:rFonts w:hint="eastAsia"/>
        </w:rPr>
        <w:t>为（</w:t>
      </w:r>
      <w:r>
        <w:rPr>
          <w:rFonts w:hint="eastAsia"/>
        </w:rPr>
        <w:t>b_r</w:t>
      </w:r>
      <w:r>
        <w:rPr>
          <w:rFonts w:hint="eastAsia"/>
        </w:rPr>
        <w:t>，</w:t>
      </w:r>
      <w:r>
        <w:rPr>
          <w:rFonts w:hint="eastAsia"/>
        </w:rPr>
        <w:t>b_i</w:t>
      </w:r>
      <w:r>
        <w:rPr>
          <w:rFonts w:hint="eastAsia"/>
        </w:rPr>
        <w:t>），其中</w:t>
      </w:r>
      <w:r>
        <w:rPr>
          <w:rFonts w:hint="eastAsia"/>
        </w:rPr>
        <w:t>a_r</w:t>
      </w:r>
      <w:r>
        <w:rPr>
          <w:rFonts w:hint="eastAsia"/>
        </w:rPr>
        <w:t>、</w:t>
      </w:r>
      <w:r>
        <w:rPr>
          <w:rFonts w:hint="eastAsia"/>
        </w:rPr>
        <w:t>a_i</w:t>
      </w:r>
      <w:r>
        <w:rPr>
          <w:rFonts w:hint="eastAsia"/>
        </w:rPr>
        <w:t>、</w:t>
      </w:r>
      <w:r>
        <w:rPr>
          <w:rFonts w:hint="eastAsia"/>
        </w:rPr>
        <w:t>b_r</w:t>
      </w:r>
      <w:r>
        <w:rPr>
          <w:rFonts w:hint="eastAsia"/>
        </w:rPr>
        <w:t>、</w:t>
      </w:r>
      <w:r>
        <w:rPr>
          <w:rFonts w:hint="eastAsia"/>
        </w:rPr>
        <w:t>b_i</w:t>
      </w:r>
      <w:r>
        <w:rPr>
          <w:rFonts w:hint="eastAsia"/>
        </w:rPr>
        <w:t>分别表示实部和虚部，其位宽等于通道数</w:t>
      </w:r>
      <w:r>
        <w:rPr>
          <w:rFonts w:hint="eastAsia"/>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5314EAFA" w14:textId="77777777" w:rsidR="00A875D5"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m:t>
        </m:r>
        <m:r>
          <m:rPr>
            <m:sty m:val="p"/>
          </m:rPr>
          <w:rPr>
            <w:rFonts w:ascii="Cambria Math" w:hAnsi="Cambria Math" w:hint="eastAsia"/>
          </w:rPr>
          <m:t>a</m:t>
        </m:r>
        <m:r>
          <m:rPr>
            <m:sty m:val="p"/>
          </m:rPr>
          <w:rPr>
            <w:rFonts w:ascii="Cambria Math" w:hAnsi="Cambria Math"/>
          </w:rPr>
          <m:t>_r xnor b_r)-</m:t>
        </m:r>
        <m:r>
          <m:rPr>
            <m:sty m:val="p"/>
          </m:rPr>
          <w:rPr>
            <w:rFonts w:ascii="Cambria Math" w:hAnsi="Cambria Math" w:hint="eastAsia"/>
          </w:rPr>
          <m:t>c</m:t>
        </m:r>
        <m:r>
          <m:rPr>
            <m:sty m:val="p"/>
          </m:rPr>
          <w:rPr>
            <w:rFonts w:ascii="Cambria Math" w:hAnsi="Cambria Math"/>
          </w:rPr>
          <m:t>hs)-(2*popc(</m:t>
        </m:r>
        <m:r>
          <m:rPr>
            <m:sty m:val="p"/>
          </m:rPr>
          <w:rPr>
            <w:rFonts w:ascii="Cambria Math" w:hAnsi="Cambria Math" w:hint="eastAsia"/>
          </w:rPr>
          <m:t>a</m:t>
        </m:r>
        <m:r>
          <m:rPr>
            <m:sty m:val="p"/>
          </m:rPr>
          <w:rPr>
            <w:rFonts w:ascii="Cambria Math" w:hAnsi="Cambria Math"/>
          </w:rPr>
          <m:t>_i xnor b_i)-chs)</m:t>
        </m:r>
      </m:oMath>
      <w:r>
        <w:rPr>
          <w:rFonts w:hAnsi="Cambria Math" w:hint="eastAsia"/>
        </w:rPr>
        <w:tab/>
      </w:r>
      <w:r>
        <w:rPr>
          <w:rFonts w:hAnsi="Cambria Math" w:hint="eastAsia"/>
        </w:rPr>
        <w:t>（</w:t>
      </w:r>
      <w:r>
        <w:rPr>
          <w:rFonts w:hAnsi="Cambria Math" w:hint="eastAsia"/>
        </w:rPr>
        <w:t>3-5</w:t>
      </w:r>
      <w:r>
        <w:rPr>
          <w:rFonts w:hAnsi="Cambria Math" w:hint="eastAsia"/>
        </w:rPr>
        <w:t>）</w:t>
      </w:r>
    </w:p>
    <w:p w14:paraId="6487653D" w14:textId="77777777" w:rsidR="00A875D5"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(2*popc(a_r xnor b_i)-chs)+(2*popc(a_i xnor b_r)-chs)</m:t>
        </m:r>
      </m:oMath>
      <w:r>
        <w:rPr>
          <w:rFonts w:hAnsi="Cambria Math" w:hint="eastAsia"/>
        </w:rPr>
        <w:tab/>
      </w:r>
      <w:r>
        <w:rPr>
          <w:rFonts w:hAnsi="Cambria Math" w:hint="eastAsia"/>
        </w:rPr>
        <w:t>（</w:t>
      </w:r>
      <w:r>
        <w:rPr>
          <w:rFonts w:hAnsi="Cambria Math" w:hint="eastAsia"/>
        </w:rPr>
        <w:t>3-6</w:t>
      </w:r>
      <w:r>
        <w:rPr>
          <w:rFonts w:hAnsi="Cambria Math" w:hint="eastAsia"/>
        </w:rPr>
        <w:t>）</w:t>
      </w:r>
    </w:p>
    <w:p w14:paraId="3943CEFF" w14:textId="77777777" w:rsidR="00A875D5" w:rsidRDefault="00A875D5"/>
    <w:p w14:paraId="7968CD72" w14:textId="77777777" w:rsidR="00A875D5" w:rsidRDefault="00000000">
      <w:pPr>
        <w:ind w:firstLine="480"/>
        <w:jc w:val="center"/>
      </w:pPr>
      <w:r>
        <w:rPr>
          <w:noProof/>
        </w:rPr>
        <w:lastRenderedPageBreak/>
        <w:drawing>
          <wp:inline distT="0" distB="0" distL="114300" distR="114300" wp14:anchorId="7A310BE8" wp14:editId="46A2C5F5">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9"/>
                    <a:srcRect/>
                    <a:stretch>
                      <a:fillRect/>
                    </a:stretch>
                  </pic:blipFill>
                  <pic:spPr>
                    <a:xfrm>
                      <a:off x="0" y="0"/>
                      <a:ext cx="4840605" cy="3571240"/>
                    </a:xfrm>
                    <a:prstGeom prst="rect">
                      <a:avLst/>
                    </a:prstGeom>
                  </pic:spPr>
                </pic:pic>
              </a:graphicData>
            </a:graphic>
          </wp:inline>
        </w:drawing>
      </w:r>
      <w:r>
        <w:rPr>
          <w:rFonts w:hint="eastAsia"/>
        </w:rPr>
        <w:t xml:space="preserve"> </w:t>
      </w:r>
    </w:p>
    <w:p w14:paraId="449E9330" w14:textId="77777777" w:rsidR="00A875D5"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12816D2F" w14:textId="77777777" w:rsidR="00A875D5"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w:t>
      </w:r>
      <w:r>
        <w:rPr>
          <w:rFonts w:hint="eastAsia"/>
        </w:rPr>
        <w:t>(</w:t>
      </w:r>
      <w:r>
        <w:rPr>
          <w:rFonts w:hint="eastAsia"/>
        </w:rPr>
        <w:t>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0A466843" w14:textId="77777777" w:rsidR="00A875D5"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次矩阵运算，而现在只需要一次矩阵运算即可完成，不考虑访问内存的时间，计算效率就已经提升了</w:t>
      </w:r>
      <w:r>
        <w:rPr>
          <w:rFonts w:hint="eastAsia"/>
        </w:rPr>
        <w:t>16</w:t>
      </w:r>
      <w:r>
        <w:rPr>
          <w:rFonts w:hint="eastAsia"/>
        </w:rPr>
        <w:t>倍，如果考虑上访问内存的时间，计算效率会提升更多。</w:t>
      </w:r>
    </w:p>
    <w:p w14:paraId="4A1A910E" w14:textId="77777777" w:rsidR="00A875D5" w:rsidRDefault="00000000">
      <w:pPr>
        <w:pStyle w:val="3"/>
      </w:pPr>
      <w:r>
        <w:rPr>
          <w:rFonts w:hint="eastAsia"/>
        </w:rPr>
        <w:t>Compare  Splicer</w:t>
      </w:r>
      <w:r>
        <w:rPr>
          <w:rFonts w:hint="eastAsia"/>
        </w:rPr>
        <w:t>模块设计</w:t>
      </w:r>
    </w:p>
    <w:p w14:paraId="783BA132" w14:textId="77777777" w:rsidR="00A875D5" w:rsidRDefault="00000000">
      <w:pPr>
        <w:ind w:firstLine="480"/>
      </w:pPr>
      <w:r>
        <w:rPr>
          <w:rFonts w:hint="eastAsia"/>
        </w:rPr>
        <w:t>在本文的</w:t>
      </w:r>
      <w:r>
        <w:rPr>
          <w:rFonts w:hint="eastAsia"/>
        </w:rPr>
        <w:t>2.3.5</w:t>
      </w:r>
      <w:r>
        <w:rPr>
          <w:rFonts w:hint="eastAsia"/>
        </w:rPr>
        <w:t>节我们解释了，</w:t>
      </w:r>
      <w:r>
        <w:rPr>
          <w:rFonts w:hint="eastAsia"/>
        </w:rPr>
        <w:t>Batch Normalization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w:t>
      </w:r>
      <w:r>
        <w:rPr>
          <w:rFonts w:hint="eastAsia"/>
        </w:rPr>
        <w:lastRenderedPageBreak/>
        <w:t>运算，硬件实现时更是需要耗费大量的资源，所以我们参考了</w:t>
      </w:r>
      <w:r>
        <w:rPr>
          <w:rFonts w:hint="eastAsia"/>
        </w:rPr>
        <w:t>MVTU</w:t>
      </w:r>
      <w:r>
        <w:rPr>
          <w:rFonts w:hint="eastAsia"/>
        </w:rPr>
        <w:t>结构，提出了使用阈值比较（</w:t>
      </w:r>
      <w:r>
        <w:rPr>
          <w:rFonts w:hint="eastAsia"/>
        </w:rPr>
        <w:t>Threshold</w:t>
      </w:r>
      <w:r>
        <w:rPr>
          <w:rFonts w:hint="eastAsia"/>
        </w:rPr>
        <w:t>）计算替代</w:t>
      </w:r>
      <w:r>
        <w:rPr>
          <w:rFonts w:hint="eastAsia"/>
        </w:rPr>
        <w:t>Batch Normalization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22A3F693" w14:textId="77777777" w:rsidR="00A875D5"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07371F2D" w14:textId="77777777" w:rsidR="00A875D5" w:rsidRDefault="00000000">
      <w:pPr>
        <w:ind w:firstLine="480"/>
        <w:jc w:val="center"/>
      </w:pPr>
      <w:r>
        <w:rPr>
          <w:noProof/>
        </w:rPr>
        <w:drawing>
          <wp:inline distT="0" distB="0" distL="114300" distR="114300" wp14:anchorId="6D911973" wp14:editId="728A3B9F">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80"/>
                    <a:stretch>
                      <a:fillRect/>
                    </a:stretch>
                  </pic:blipFill>
                  <pic:spPr>
                    <a:xfrm>
                      <a:off x="0" y="0"/>
                      <a:ext cx="5532120" cy="2766060"/>
                    </a:xfrm>
                    <a:prstGeom prst="rect">
                      <a:avLst/>
                    </a:prstGeom>
                  </pic:spPr>
                </pic:pic>
              </a:graphicData>
            </a:graphic>
          </wp:inline>
        </w:drawing>
      </w:r>
    </w:p>
    <w:p w14:paraId="68B3B68B" w14:textId="77777777" w:rsidR="00A875D5" w:rsidRDefault="00000000">
      <w:pPr>
        <w:pStyle w:val="aff2"/>
      </w:pPr>
      <w:r>
        <w:rPr>
          <w:rFonts w:hint="eastAsia"/>
        </w:rPr>
        <w:t>图</w:t>
      </w:r>
      <w:r>
        <w:rPr>
          <w:rFonts w:hint="eastAsia"/>
        </w:rPr>
        <w:t xml:space="preserve">  Compare Splicer</w:t>
      </w:r>
      <w:r>
        <w:rPr>
          <w:rFonts w:hint="eastAsia"/>
        </w:rPr>
        <w:t>模块结构示意图</w:t>
      </w:r>
    </w:p>
    <w:p w14:paraId="516EF159" w14:textId="77777777" w:rsidR="00A875D5"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Batch Normalization</w:t>
      </w:r>
      <w:r>
        <w:rPr>
          <w:rFonts w:hint="eastAsia"/>
        </w:rPr>
        <w:t>和</w:t>
      </w:r>
      <w:proofErr w:type="gramStart"/>
      <w:r>
        <w:rPr>
          <w:rFonts w:hint="eastAsia"/>
        </w:rPr>
        <w:t>二值化过程</w:t>
      </w:r>
      <w:proofErr w:type="gramEnd"/>
      <w:r>
        <w:rPr>
          <w:rFonts w:hint="eastAsia"/>
        </w:rPr>
        <w:t>。</w:t>
      </w:r>
    </w:p>
    <w:p w14:paraId="282DD107" w14:textId="77777777" w:rsidR="00A875D5" w:rsidRDefault="00000000">
      <w:pPr>
        <w:pStyle w:val="2"/>
      </w:pPr>
      <w:bookmarkStart w:id="281" w:name="_Toc17172"/>
      <w:r>
        <w:rPr>
          <w:rFonts w:hint="eastAsia"/>
        </w:rPr>
        <w:t>内存设计及数据存储方式</w:t>
      </w:r>
      <w:bookmarkEnd w:id="281"/>
    </w:p>
    <w:p w14:paraId="00B8D064" w14:textId="77777777" w:rsidR="00A875D5"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4D1F2D72" w14:textId="77777777" w:rsidR="00A875D5" w:rsidRDefault="00000000">
      <w:pPr>
        <w:numPr>
          <w:ilvl w:val="0"/>
          <w:numId w:val="11"/>
        </w:numPr>
      </w:pPr>
      <w:r>
        <w:rPr>
          <w:rFonts w:hint="eastAsia"/>
        </w:rPr>
        <w:lastRenderedPageBreak/>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401F5332" w14:textId="77777777" w:rsidR="00A875D5" w:rsidRDefault="00000000">
      <w:pPr>
        <w:numPr>
          <w:ilvl w:val="0"/>
          <w:numId w:val="11"/>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0CC76FDF" w14:textId="77777777" w:rsidR="00A875D5" w:rsidRDefault="00000000">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334"/>
        <w:gridCol w:w="2071"/>
        <w:gridCol w:w="2182"/>
      </w:tblGrid>
      <w:tr w:rsidR="00A875D5" w14:paraId="110274FB" w14:textId="77777777">
        <w:trPr>
          <w:trHeight w:val="457"/>
          <w:jc w:val="center"/>
        </w:trPr>
        <w:tc>
          <w:tcPr>
            <w:tcW w:w="2334" w:type="dxa"/>
            <w:shd w:val="clear" w:color="auto" w:fill="8EAADB" w:themeFill="accent5" w:themeFillTint="99"/>
            <w:vAlign w:val="center"/>
          </w:tcPr>
          <w:p w14:paraId="5A1B7528" w14:textId="77777777" w:rsidR="00A875D5"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6A6A73BE" w14:textId="77777777" w:rsidR="00A875D5"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10E735AA" w14:textId="77777777" w:rsidR="00A875D5"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A875D5" w14:paraId="57B628E4" w14:textId="77777777">
        <w:trPr>
          <w:jc w:val="center"/>
        </w:trPr>
        <w:tc>
          <w:tcPr>
            <w:tcW w:w="2334" w:type="dxa"/>
            <w:vAlign w:val="center"/>
          </w:tcPr>
          <w:p w14:paraId="264E79D5" w14:textId="77777777" w:rsidR="00A875D5"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2BA4A025" w14:textId="77777777" w:rsidR="00A875D5" w:rsidRDefault="00000000">
            <w:pPr>
              <w:spacing w:line="240" w:lineRule="auto"/>
              <w:jc w:val="center"/>
            </w:pPr>
            <w:r>
              <w:rPr>
                <w:rFonts w:hint="eastAsia"/>
              </w:rPr>
              <w:t>116K</w:t>
            </w:r>
          </w:p>
        </w:tc>
        <w:tc>
          <w:tcPr>
            <w:tcW w:w="2182" w:type="dxa"/>
            <w:vAlign w:val="center"/>
          </w:tcPr>
          <w:p w14:paraId="65A07505" w14:textId="77777777" w:rsidR="00A875D5" w:rsidRDefault="00000000">
            <w:pPr>
              <w:spacing w:line="240" w:lineRule="auto"/>
              <w:jc w:val="center"/>
            </w:pPr>
            <w:r>
              <w:rPr>
                <w:rFonts w:hint="eastAsia"/>
              </w:rPr>
              <w:t>11.3</w:t>
            </w:r>
          </w:p>
        </w:tc>
      </w:tr>
      <w:tr w:rsidR="00A875D5" w14:paraId="551998F7" w14:textId="77777777">
        <w:trPr>
          <w:jc w:val="center"/>
        </w:trPr>
        <w:tc>
          <w:tcPr>
            <w:tcW w:w="2334" w:type="dxa"/>
            <w:vAlign w:val="center"/>
          </w:tcPr>
          <w:p w14:paraId="024B9823" w14:textId="77777777" w:rsidR="00A875D5" w:rsidRDefault="00000000">
            <w:pPr>
              <w:spacing w:line="240" w:lineRule="auto"/>
              <w:jc w:val="center"/>
            </w:pPr>
            <w:r>
              <w:rPr>
                <w:rFonts w:hint="eastAsia"/>
              </w:rPr>
              <w:t>Databuffer(256KB)</w:t>
            </w:r>
          </w:p>
        </w:tc>
        <w:tc>
          <w:tcPr>
            <w:tcW w:w="2071" w:type="dxa"/>
            <w:vAlign w:val="center"/>
          </w:tcPr>
          <w:p w14:paraId="29181A02" w14:textId="77777777" w:rsidR="00A875D5" w:rsidRDefault="00000000">
            <w:pPr>
              <w:spacing w:line="240" w:lineRule="auto"/>
              <w:jc w:val="center"/>
            </w:pPr>
            <w:r>
              <w:rPr>
                <w:rFonts w:hint="eastAsia"/>
              </w:rPr>
              <w:t>544K</w:t>
            </w:r>
          </w:p>
        </w:tc>
        <w:tc>
          <w:tcPr>
            <w:tcW w:w="2182" w:type="dxa"/>
            <w:vAlign w:val="center"/>
          </w:tcPr>
          <w:p w14:paraId="1CAA8769" w14:textId="77777777" w:rsidR="00A875D5" w:rsidRDefault="00000000">
            <w:pPr>
              <w:spacing w:line="240" w:lineRule="auto"/>
              <w:jc w:val="center"/>
            </w:pPr>
            <w:r>
              <w:rPr>
                <w:rFonts w:hint="eastAsia"/>
              </w:rPr>
              <w:t>52.9</w:t>
            </w:r>
          </w:p>
        </w:tc>
      </w:tr>
      <w:tr w:rsidR="00A875D5" w14:paraId="624C1BF3" w14:textId="77777777">
        <w:trPr>
          <w:jc w:val="center"/>
        </w:trPr>
        <w:tc>
          <w:tcPr>
            <w:tcW w:w="2334" w:type="dxa"/>
            <w:vAlign w:val="center"/>
          </w:tcPr>
          <w:p w14:paraId="520E230E" w14:textId="77777777" w:rsidR="00A875D5" w:rsidRDefault="00000000">
            <w:pPr>
              <w:spacing w:line="240" w:lineRule="auto"/>
              <w:jc w:val="center"/>
            </w:pPr>
            <w:r>
              <w:rPr>
                <w:rFonts w:hint="eastAsia"/>
              </w:rPr>
              <w:t>Accumulator(64KB)</w:t>
            </w:r>
          </w:p>
        </w:tc>
        <w:tc>
          <w:tcPr>
            <w:tcW w:w="2071" w:type="dxa"/>
            <w:vAlign w:val="center"/>
          </w:tcPr>
          <w:p w14:paraId="0363BC70" w14:textId="77777777" w:rsidR="00A875D5" w:rsidRDefault="00000000">
            <w:pPr>
              <w:spacing w:line="240" w:lineRule="auto"/>
              <w:jc w:val="center"/>
            </w:pPr>
            <w:r>
              <w:rPr>
                <w:rFonts w:hint="eastAsia"/>
              </w:rPr>
              <w:t>146K</w:t>
            </w:r>
          </w:p>
        </w:tc>
        <w:tc>
          <w:tcPr>
            <w:tcW w:w="2182" w:type="dxa"/>
            <w:vAlign w:val="center"/>
          </w:tcPr>
          <w:p w14:paraId="2440BAD4" w14:textId="77777777" w:rsidR="00A875D5" w:rsidRDefault="00000000">
            <w:pPr>
              <w:spacing w:line="240" w:lineRule="auto"/>
              <w:jc w:val="center"/>
            </w:pPr>
            <w:r>
              <w:rPr>
                <w:rFonts w:hint="eastAsia"/>
              </w:rPr>
              <w:t>14.2</w:t>
            </w:r>
          </w:p>
        </w:tc>
      </w:tr>
      <w:tr w:rsidR="00A875D5" w14:paraId="5FC5968A" w14:textId="77777777">
        <w:trPr>
          <w:jc w:val="center"/>
        </w:trPr>
        <w:tc>
          <w:tcPr>
            <w:tcW w:w="2334" w:type="dxa"/>
            <w:vAlign w:val="center"/>
          </w:tcPr>
          <w:p w14:paraId="1CD91751" w14:textId="77777777" w:rsidR="00A875D5" w:rsidRDefault="00000000">
            <w:pPr>
              <w:spacing w:line="240" w:lineRule="auto"/>
              <w:jc w:val="center"/>
            </w:pPr>
            <w:r>
              <w:rPr>
                <w:rFonts w:hint="eastAsia"/>
              </w:rPr>
              <w:t>CPU</w:t>
            </w:r>
          </w:p>
        </w:tc>
        <w:tc>
          <w:tcPr>
            <w:tcW w:w="2071" w:type="dxa"/>
            <w:vAlign w:val="center"/>
          </w:tcPr>
          <w:p w14:paraId="4F603054" w14:textId="77777777" w:rsidR="00A875D5" w:rsidRDefault="00000000">
            <w:pPr>
              <w:spacing w:line="240" w:lineRule="auto"/>
              <w:jc w:val="center"/>
            </w:pPr>
            <w:r>
              <w:rPr>
                <w:rFonts w:hint="eastAsia"/>
              </w:rPr>
              <w:t>171K</w:t>
            </w:r>
          </w:p>
        </w:tc>
        <w:tc>
          <w:tcPr>
            <w:tcW w:w="2182" w:type="dxa"/>
            <w:vAlign w:val="center"/>
          </w:tcPr>
          <w:p w14:paraId="382ADF4E" w14:textId="77777777" w:rsidR="00A875D5" w:rsidRDefault="00000000">
            <w:pPr>
              <w:spacing w:line="240" w:lineRule="auto"/>
              <w:jc w:val="center"/>
            </w:pPr>
            <w:r>
              <w:rPr>
                <w:rFonts w:hint="eastAsia"/>
              </w:rPr>
              <w:t>16.6</w:t>
            </w:r>
          </w:p>
        </w:tc>
      </w:tr>
      <w:tr w:rsidR="00A875D5" w14:paraId="7D12D4A2" w14:textId="77777777">
        <w:trPr>
          <w:jc w:val="center"/>
        </w:trPr>
        <w:tc>
          <w:tcPr>
            <w:tcW w:w="2334" w:type="dxa"/>
            <w:vAlign w:val="center"/>
          </w:tcPr>
          <w:p w14:paraId="3A2D18DB" w14:textId="77777777" w:rsidR="00A875D5" w:rsidRDefault="00000000">
            <w:pPr>
              <w:spacing w:line="240" w:lineRule="auto"/>
              <w:jc w:val="center"/>
            </w:pPr>
            <w:r>
              <w:rPr>
                <w:rFonts w:hint="eastAsia"/>
              </w:rPr>
              <w:t>总计</w:t>
            </w:r>
          </w:p>
        </w:tc>
        <w:tc>
          <w:tcPr>
            <w:tcW w:w="2071" w:type="dxa"/>
            <w:vAlign w:val="center"/>
          </w:tcPr>
          <w:p w14:paraId="6F1F5289" w14:textId="77777777" w:rsidR="00A875D5" w:rsidRDefault="00000000">
            <w:pPr>
              <w:spacing w:line="240" w:lineRule="auto"/>
              <w:jc w:val="center"/>
            </w:pPr>
            <w:r>
              <w:rPr>
                <w:rFonts w:hint="eastAsia"/>
              </w:rPr>
              <w:t>1029K</w:t>
            </w:r>
          </w:p>
        </w:tc>
        <w:tc>
          <w:tcPr>
            <w:tcW w:w="2182" w:type="dxa"/>
            <w:vAlign w:val="center"/>
          </w:tcPr>
          <w:p w14:paraId="1FAE4ED4" w14:textId="77777777" w:rsidR="00A875D5" w:rsidRDefault="00000000">
            <w:pPr>
              <w:spacing w:line="240" w:lineRule="auto"/>
              <w:jc w:val="center"/>
            </w:pPr>
            <w:r>
              <w:rPr>
                <w:rFonts w:hint="eastAsia"/>
              </w:rPr>
              <w:t>100</w:t>
            </w:r>
          </w:p>
        </w:tc>
      </w:tr>
    </w:tbl>
    <w:p w14:paraId="56743ED7" w14:textId="77777777" w:rsidR="00A875D5"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p>
    <w:p w14:paraId="449B9ED7" w14:textId="77777777" w:rsidR="00A875D5"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二值复数神经网络的数据还提出了新型的存储方式，提高了内存空间的利用率和计算的并行性，满足了二值复数神经网络计算中需要快速提取和传输高并发数据的需求。</w:t>
      </w:r>
    </w:p>
    <w:p w14:paraId="212964B1" w14:textId="77777777" w:rsidR="00A875D5" w:rsidRDefault="00000000">
      <w:pPr>
        <w:pStyle w:val="3"/>
        <w:keepNext w:val="0"/>
      </w:pPr>
      <w:r>
        <w:rPr>
          <w:rFonts w:hint="eastAsia"/>
        </w:rPr>
        <w:t>内存设计</w:t>
      </w:r>
    </w:p>
    <w:p w14:paraId="4C0891D2" w14:textId="77777777" w:rsidR="00A875D5"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w:t>
      </w:r>
      <w:r>
        <w:rPr>
          <w:rFonts w:hint="eastAsia"/>
        </w:rPr>
        <w:lastRenderedPageBreak/>
        <w:t>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7FCF15FA" w14:textId="77777777" w:rsidR="00A875D5"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p>
    <w:p w14:paraId="468B1F37" w14:textId="77777777" w:rsidR="00A875D5" w:rsidRDefault="00000000">
      <w:pPr>
        <w:ind w:firstLine="480"/>
        <w:rPr>
          <w:rFonts w:ascii="Helvetica" w:hAnsi="Helvetica" w:cs="Helvetica" w:hint="eastAsia"/>
          <w:color w:val="333333"/>
          <w:shd w:val="clear" w:color="auto" w:fill="FFFFFF"/>
        </w:rPr>
      </w:pPr>
      <w:r>
        <w:rPr>
          <w:rFonts w:ascii="Helvetica" w:eastAsia="Helvetica" w:hAnsi="Helvetica" w:cs="Helvetica"/>
          <w:color w:val="333333"/>
          <w:shd w:val="clear" w:color="auto" w:fill="FFFFFF"/>
        </w:rPr>
        <w:t>下面</w:t>
      </w:r>
      <w:r>
        <w:rPr>
          <w:rFonts w:ascii="Helvetica" w:hAnsi="Helvetica" w:cs="Helvetica" w:hint="eastAsia"/>
          <w:color w:val="333333"/>
          <w:shd w:val="clear" w:color="auto" w:fill="FFFFFF"/>
        </w:rPr>
        <w:t>说明</w:t>
      </w:r>
      <w:r>
        <w:rPr>
          <w:rFonts w:ascii="Helvetica" w:eastAsia="Helvetica" w:hAnsi="Helvetica" w:cs="Helvetica"/>
          <w:color w:val="333333"/>
          <w:shd w:val="clear" w:color="auto" w:fill="FFFFFF"/>
        </w:rPr>
        <w:t>一下</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w:t>
      </w:r>
      <w:r>
        <w:rPr>
          <w:rFonts w:ascii="Helvetica" w:hAnsi="Helvetica" w:cs="Helvetica" w:hint="eastAsia"/>
          <w:color w:val="333333"/>
          <w:shd w:val="clear" w:color="auto" w:fill="FFFFFF"/>
        </w:rPr>
        <w:t>r</w:t>
      </w:r>
      <w:r>
        <w:rPr>
          <w:rFonts w:ascii="Helvetica" w:eastAsia="Helvetica" w:hAnsi="Helvetica" w:cs="Helvetica"/>
          <w:color w:val="333333"/>
          <w:shd w:val="clear" w:color="auto" w:fill="FFFFFF"/>
        </w:rPr>
        <w:t>的电路实现</w:t>
      </w:r>
      <w:r>
        <w:rPr>
          <w:rFonts w:ascii="Helvetica" w:hAnsi="Helvetica" w:cs="Helvetica" w:hint="eastAsia"/>
          <w:color w:val="333333"/>
          <w:shd w:val="clear" w:color="auto" w:fill="FFFFFF"/>
        </w:rPr>
        <w:t>和寻址策略。</w:t>
      </w:r>
    </w:p>
    <w:p w14:paraId="62396382" w14:textId="77777777" w:rsidR="00A875D5" w:rsidRDefault="00000000">
      <w:pPr>
        <w:numPr>
          <w:ilvl w:val="0"/>
          <w:numId w:val="12"/>
        </w:numPr>
        <w:rPr>
          <w:rFonts w:ascii="Helvetica" w:hAnsi="Helvetica" w:cs="Helvetica" w:hint="eastAsia"/>
          <w:color w:val="333333"/>
          <w:shd w:val="clear" w:color="auto" w:fill="FFFFFF"/>
        </w:rPr>
      </w:pPr>
      <w:r>
        <w:rPr>
          <w:rFonts w:ascii="Helvetica" w:hAnsi="Helvetica" w:cs="Helvetica" w:hint="eastAsia"/>
          <w:color w:val="333333"/>
          <w:shd w:val="clear" w:color="auto" w:fill="FFFFFF"/>
        </w:rPr>
        <w:t>电路实现</w:t>
      </w:r>
    </w:p>
    <w:p w14:paraId="4EAB6CF5" w14:textId="77777777" w:rsidR="00A875D5" w:rsidRDefault="00000000">
      <w:pPr>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先说明电路实现，</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由多个</w:t>
      </w:r>
      <w:r>
        <w:rPr>
          <w:rFonts w:ascii="Helvetica" w:eastAsia="Helvetica" w:hAnsi="Helvetica" w:cs="Helvetica"/>
          <w:color w:val="333333"/>
          <w:shd w:val="clear" w:color="auto" w:fill="FFFFFF"/>
        </w:rPr>
        <w:t xml:space="preserve"> banks</w:t>
      </w:r>
      <w:r>
        <w:rPr>
          <w:rFonts w:ascii="Helvetica" w:hAnsi="Helvetica" w:cs="Helvetica" w:hint="eastAsia"/>
          <w:color w:val="333333"/>
          <w:shd w:val="clear" w:color="auto" w:fill="FFFFFF"/>
        </w:rPr>
        <w:t>组成，</w:t>
      </w:r>
      <w:r>
        <w:rPr>
          <w:rFonts w:ascii="Helvetica" w:hAnsi="Helvetica" w:cs="Helvetica" w:hint="eastAsia"/>
          <w:color w:val="333333"/>
          <w:shd w:val="clear" w:color="auto" w:fill="FFFFFF"/>
        </w:rPr>
        <w:t>bank</w:t>
      </w:r>
      <w:r>
        <w:rPr>
          <w:rFonts w:ascii="Helvetica" w:eastAsia="Helvetica" w:hAnsi="Helvetica" w:cs="Helvetica"/>
          <w:color w:val="333333"/>
          <w:shd w:val="clear" w:color="auto" w:fill="FFFFFF"/>
        </w:rPr>
        <w:t>结构十分简单，仅由一块单端口SRAM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构成。相比之下，</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ccumulator的结构稍显复杂：除了</w:t>
      </w:r>
      <w:r>
        <w:rPr>
          <w:rFonts w:ascii="Helvetica" w:hAnsi="Helvetica" w:cs="Helvetica" w:hint="eastAsia"/>
          <w:color w:val="333333"/>
          <w:shd w:val="clear" w:color="auto" w:fill="FFFFFF"/>
        </w:rPr>
        <w:t>两</w:t>
      </w:r>
      <w:r>
        <w:rPr>
          <w:rFonts w:ascii="Helvetica" w:eastAsia="Helvetica" w:hAnsi="Helvetica" w:cs="Helvetica"/>
          <w:color w:val="333333"/>
          <w:shd w:val="clear" w:color="auto" w:fill="FFFFFF"/>
        </w:rPr>
        <w:t>块双端口SRAM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，还包含了一系列的加法器去支持</w:t>
      </w:r>
      <w:r>
        <w:rPr>
          <w:rFonts w:ascii="Helvetica" w:hAnsi="Helvetica" w:cs="Helvetica" w:hint="eastAsia"/>
          <w:color w:val="333333"/>
          <w:shd w:val="clear" w:color="auto" w:fill="FFFFFF"/>
        </w:rPr>
        <w:t>数据</w:t>
      </w:r>
      <w:r>
        <w:rPr>
          <w:rFonts w:ascii="Helvetica" w:eastAsia="Helvetica" w:hAnsi="Helvetica" w:cs="Helvetica"/>
          <w:color w:val="333333"/>
          <w:shd w:val="clear" w:color="auto" w:fill="FFFFFF"/>
        </w:rPr>
        <w:t>累加操作</w:t>
      </w:r>
      <w:r>
        <w:rPr>
          <w:rFonts w:ascii="Helvetica" w:hAnsi="Helvetica" w:cs="Helvetica" w:hint="eastAsia"/>
          <w:color w:val="333333"/>
          <w:shd w:val="clear" w:color="auto" w:fill="FFFFFF"/>
        </w:rPr>
        <w:t>，如下图</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图</w:t>
      </w:r>
      <w:r>
        <w:rPr>
          <w:rFonts w:ascii="Helvetica" w:hAnsi="Helvetica" w:cs="Helvetica" w:hint="eastAsia"/>
          <w:color w:val="333333"/>
          <w:shd w:val="clear" w:color="auto" w:fill="FFFFFF"/>
        </w:rPr>
        <w:t>b</w:t>
      </w:r>
      <w:r>
        <w:rPr>
          <w:rFonts w:ascii="Helvetica" w:hAnsi="Helvetica" w:cs="Helvetica" w:hint="eastAsia"/>
          <w:color w:val="333333"/>
          <w:shd w:val="clear" w:color="auto" w:fill="FFFFFF"/>
        </w:rPr>
        <w:t>所示。</w:t>
      </w:r>
    </w:p>
    <w:p w14:paraId="217FE113" w14:textId="77777777" w:rsidR="00A875D5" w:rsidRDefault="00000000">
      <w:pPr>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而</w:t>
      </w:r>
      <w:r>
        <w:rPr>
          <w:rFonts w:ascii="Helvetica" w:eastAsia="Helvetica" w:hAnsi="Helvetica" w:cs="Helvetica"/>
          <w:color w:val="333333"/>
          <w:shd w:val="clear" w:color="auto" w:fill="FFFFFF"/>
        </w:rPr>
        <w:t>之所以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使用单端口sram，而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ccumulator使用双端口sram，是因为</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在算法运行过程的load、prelaod和excute阶段的每个周期只需要完成写数据或者读数据任务，而不存在同时进行读写两个任务的</w:t>
      </w:r>
      <w:r>
        <w:rPr>
          <w:rFonts w:ascii="Helvetica" w:hAnsi="Helvetica" w:cs="Helvetica" w:hint="eastAsia"/>
          <w:color w:val="333333"/>
          <w:shd w:val="clear" w:color="auto" w:fill="FFFFFF"/>
        </w:rPr>
        <w:t>机会</w:t>
      </w:r>
      <w:r>
        <w:rPr>
          <w:rFonts w:ascii="Helvetica" w:eastAsia="Helvetica" w:hAnsi="Helvetica" w:cs="Helvetica"/>
          <w:color w:val="333333"/>
          <w:shd w:val="clear" w:color="auto" w:fill="FFFFFF"/>
        </w:rPr>
        <w:t>。例如load阶段我们将数据从</w:t>
      </w:r>
      <w:r>
        <w:rPr>
          <w:rFonts w:ascii="Helvetica" w:hAnsi="Helvetica" w:cs="Helvetica" w:hint="eastAsia"/>
          <w:color w:val="333333"/>
          <w:shd w:val="clear" w:color="auto" w:fill="FFFFFF"/>
        </w:rPr>
        <w:t>DRAM</w:t>
      </w:r>
      <w:r>
        <w:rPr>
          <w:rFonts w:ascii="Helvetica" w:eastAsia="Helvetica" w:hAnsi="Helvetica" w:cs="Helvetica"/>
          <w:color w:val="333333"/>
          <w:shd w:val="clear" w:color="auto" w:fill="FFFFFF"/>
        </w:rPr>
        <w:t>加载进入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，此阶段的每个周期内只需要完成写数据任务；perload阶段我们将数据从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预加载进入脉动阵列，此阶段的每个周期只需要完成读数据任务；与preload阶段相同，excute阶段将矩阵乘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所需的输入数据依次从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按行读取进入脉动阵列，也不存在读数据任务，所以为了节约资源，</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只需要使用单端口SRAM即可实现。Accumulator的工作机制与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则有些许不同，</w:t>
      </w:r>
      <w:r>
        <w:rPr>
          <w:rFonts w:ascii="Helvetica" w:hAnsi="Helvetica" w:cs="Helvetica" w:hint="eastAsia"/>
          <w:color w:val="333333"/>
          <w:shd w:val="clear" w:color="auto" w:fill="FFFFFF"/>
        </w:rPr>
        <w:t>例如在权重固定模式下的脉动阵列，</w:t>
      </w:r>
      <w:r>
        <w:rPr>
          <w:rFonts w:ascii="Helvetica" w:eastAsia="Helvetica" w:hAnsi="Helvetica" w:cs="Helvetica"/>
          <w:color w:val="333333"/>
          <w:shd w:val="clear" w:color="auto" w:fill="FFFFFF"/>
        </w:rPr>
        <w:t>每完成一次矩阵乘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的结果将进入</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ccumulator并与目标地址保存的</w:t>
      </w:r>
      <w:r>
        <w:rPr>
          <w:rFonts w:ascii="Helvetica" w:hAnsi="Helvetica" w:cs="Helvetica" w:hint="eastAsia"/>
          <w:color w:val="333333"/>
          <w:shd w:val="clear" w:color="auto" w:fill="FFFFFF"/>
        </w:rPr>
        <w:t>原值</w:t>
      </w:r>
      <w:r>
        <w:rPr>
          <w:rFonts w:ascii="Helvetica" w:eastAsia="Helvetica" w:hAnsi="Helvetica" w:cs="Helvetica"/>
          <w:color w:val="333333"/>
          <w:shd w:val="clear" w:color="auto" w:fill="FFFFFF"/>
        </w:rPr>
        <w:t>进行累加，这就需要在每个周期同时完成一次读数据任务、累加计算任务、写数据任务，虽然这三个任务可以通</w:t>
      </w:r>
      <w:r>
        <w:rPr>
          <w:rFonts w:ascii="Helvetica" w:eastAsia="Helvetica" w:hAnsi="Helvetica" w:cs="Helvetica"/>
          <w:color w:val="333333"/>
          <w:shd w:val="clear" w:color="auto" w:fill="FFFFFF"/>
        </w:rPr>
        <w:lastRenderedPageBreak/>
        <w:t>过寄存器缓存并使用状态机依次完成，但是在边缘智能设备这类实时性要求较高的应用场景中，这种方式显然是</w:t>
      </w:r>
      <w:proofErr w:type="gramStart"/>
      <w:r>
        <w:rPr>
          <w:rFonts w:ascii="Helvetica" w:hAnsi="Helvetica" w:cs="Helvetica" w:hint="eastAsia"/>
          <w:color w:val="333333"/>
          <w:shd w:val="clear" w:color="auto" w:fill="FFFFFF"/>
        </w:rPr>
        <w:t>达不到算力</w:t>
      </w:r>
      <w:r>
        <w:rPr>
          <w:rFonts w:ascii="Helvetica" w:eastAsia="Helvetica" w:hAnsi="Helvetica" w:cs="Helvetica"/>
          <w:color w:val="333333"/>
          <w:shd w:val="clear" w:color="auto" w:fill="FFFFFF"/>
        </w:rPr>
        <w:t>要求</w:t>
      </w:r>
      <w:proofErr w:type="gramEnd"/>
      <w:r>
        <w:rPr>
          <w:rFonts w:ascii="Helvetica" w:eastAsia="Helvetica" w:hAnsi="Helvetica" w:cs="Helvetica"/>
          <w:color w:val="333333"/>
          <w:shd w:val="clear" w:color="auto" w:fill="FFFFFF"/>
        </w:rPr>
        <w:t>的，所以我们采用了流水线形式将 三个任务并行执行，极大的缩短了算法的运行时间，因此accumulator也必须要使用双端SRAM实现。</w:t>
      </w:r>
    </w:p>
    <w:p w14:paraId="41EA6939" w14:textId="77777777" w:rsidR="00A875D5" w:rsidRDefault="00000000">
      <w:pPr>
        <w:jc w:val="left"/>
      </w:pPr>
      <w:r>
        <w:rPr>
          <w:rFonts w:hint="eastAsia"/>
          <w:noProof/>
        </w:rPr>
        <w:drawing>
          <wp:inline distT="0" distB="0" distL="114300" distR="114300" wp14:anchorId="3C1E43DD" wp14:editId="701E4DEC">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81"/>
                    <a:stretch>
                      <a:fillRect/>
                    </a:stretch>
                  </pic:blipFill>
                  <pic:spPr>
                    <a:xfrm>
                      <a:off x="0" y="0"/>
                      <a:ext cx="5682615" cy="2757805"/>
                    </a:xfrm>
                    <a:prstGeom prst="rect">
                      <a:avLst/>
                    </a:prstGeom>
                  </pic:spPr>
                </pic:pic>
              </a:graphicData>
            </a:graphic>
          </wp:inline>
        </w:drawing>
      </w:r>
    </w:p>
    <w:p w14:paraId="58D388F2" w14:textId="77777777" w:rsidR="00A875D5"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46399291" w14:textId="77777777" w:rsidR="00A875D5" w:rsidRDefault="00000000">
      <w:pPr>
        <w:numPr>
          <w:ilvl w:val="0"/>
          <w:numId w:val="12"/>
        </w:numPr>
      </w:pPr>
      <w:r>
        <w:rPr>
          <w:rFonts w:hint="eastAsia"/>
        </w:rPr>
        <w:t>寻址策略</w:t>
      </w:r>
    </w:p>
    <w:p w14:paraId="29B898AC" w14:textId="77777777" w:rsidR="00A875D5"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29C5C9B7" w14:textId="77777777" w:rsidR="00A875D5" w:rsidRDefault="00000000">
      <w:pPr>
        <w:ind w:firstLine="480"/>
        <w:jc w:val="center"/>
      </w:pPr>
      <w:r>
        <w:rPr>
          <w:rFonts w:hint="eastAsia"/>
          <w:noProof/>
        </w:rPr>
        <w:drawing>
          <wp:inline distT="0" distB="0" distL="114300" distR="114300" wp14:anchorId="55A0525D" wp14:editId="0284AEE7">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82"/>
                    <a:stretch>
                      <a:fillRect/>
                    </a:stretch>
                  </pic:blipFill>
                  <pic:spPr>
                    <a:xfrm>
                      <a:off x="0" y="0"/>
                      <a:ext cx="3829050" cy="1352550"/>
                    </a:xfrm>
                    <a:prstGeom prst="rect">
                      <a:avLst/>
                    </a:prstGeom>
                  </pic:spPr>
                </pic:pic>
              </a:graphicData>
            </a:graphic>
          </wp:inline>
        </w:drawing>
      </w:r>
    </w:p>
    <w:p w14:paraId="23D8330B" w14:textId="77777777" w:rsidR="00A875D5" w:rsidRDefault="00000000">
      <w:pPr>
        <w:pStyle w:val="aff2"/>
      </w:pPr>
      <w:r>
        <w:rPr>
          <w:rFonts w:hint="eastAsia"/>
        </w:rPr>
        <w:t>图</w:t>
      </w:r>
      <w:r>
        <w:rPr>
          <w:rFonts w:hint="eastAsia"/>
        </w:rPr>
        <w:t xml:space="preserve"> </w:t>
      </w:r>
      <w:r>
        <w:rPr>
          <w:rFonts w:hint="eastAsia"/>
        </w:rPr>
        <w:t>寻址策略示意图</w:t>
      </w:r>
    </w:p>
    <w:p w14:paraId="382B045D" w14:textId="77777777" w:rsidR="00A875D5" w:rsidRDefault="00000000">
      <w:pPr>
        <w:ind w:firstLine="480"/>
      </w:pPr>
      <w:r>
        <w:rPr>
          <w:rFonts w:hint="eastAsia"/>
        </w:rPr>
        <w:t>内存的地址宽度为</w:t>
      </w:r>
      <w:r>
        <w:rPr>
          <w:rFonts w:hint="eastAsia"/>
        </w:rPr>
        <w:t>32</w:t>
      </w:r>
      <w:r>
        <w:rPr>
          <w:rFonts w:hint="eastAsia"/>
        </w:rPr>
        <w:t>比特，其中高三位是默认的功能位，且具有特殊意义，其</w:t>
      </w:r>
      <w:r>
        <w:rPr>
          <w:rFonts w:hint="eastAsia"/>
        </w:rPr>
        <w:lastRenderedPageBreak/>
        <w:t>中：</w:t>
      </w:r>
    </w:p>
    <w:p w14:paraId="655335AE" w14:textId="77777777" w:rsidR="00A875D5" w:rsidRDefault="00000000">
      <w:pPr>
        <w:numPr>
          <w:ilvl w:val="0"/>
          <w:numId w:val="13"/>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443F4281" w14:textId="77777777" w:rsidR="00A875D5" w:rsidRDefault="00000000">
      <w:pPr>
        <w:numPr>
          <w:ilvl w:val="0"/>
          <w:numId w:val="13"/>
        </w:numPr>
        <w:rPr>
          <w:rFonts w:ascii="Helvetica" w:hAnsi="Helvetica" w:cs="Helvetica" w:hint="eastAsi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49E73717" w14:textId="77777777" w:rsidR="00A875D5" w:rsidRDefault="00000000">
      <w:pPr>
        <w:numPr>
          <w:ilvl w:val="0"/>
          <w:numId w:val="13"/>
        </w:numPr>
        <w:rPr>
          <w:rFonts w:ascii="Helvetica" w:hAnsi="Helvetica" w:cs="Helvetica" w:hint="eastAsi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46393A3B" w14:textId="77777777" w:rsidR="00A875D5" w:rsidRDefault="00000000">
      <w:pPr>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地址信号的低位是寻址的有效地址位，其宽度由</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和</w:t>
      </w:r>
      <w:r>
        <w:rPr>
          <w:rFonts w:ascii="Helvetica" w:hAnsi="Helvetica" w:cs="Helvetica" w:hint="eastAsia"/>
          <w:color w:val="333333"/>
          <w:shd w:val="clear" w:color="auto" w:fill="FFFFFF"/>
        </w:rPr>
        <w:t>Accumulator</w:t>
      </w:r>
      <w:r>
        <w:rPr>
          <w:rFonts w:ascii="Helvetica" w:hAnsi="Helvetica" w:cs="Helvetica" w:hint="eastAsia"/>
          <w:color w:val="333333"/>
          <w:shd w:val="clear" w:color="auto" w:fill="FFFFFF"/>
        </w:rPr>
        <w:t>中存储行数较多的一方决定，假设</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的</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数为</w:t>
      </w:r>
      <w:r>
        <w:rPr>
          <w:rFonts w:ascii="Helvetica" w:hAnsi="Helvetica" w:cs="Helvetica" w:hint="eastAsia"/>
          <w:color w:val="333333"/>
          <w:shd w:val="clear" w:color="auto" w:fill="FFFFFF"/>
        </w:rPr>
        <w:t>4</w:t>
      </w:r>
      <w:r>
        <w:rPr>
          <w:rFonts w:ascii="Helvetica" w:hAnsi="Helvetica" w:cs="Helvetica" w:hint="eastAsia"/>
          <w:color w:val="333333"/>
          <w:shd w:val="clear" w:color="auto" w:fill="FFFFFF"/>
        </w:rPr>
        <w:t>，每个</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的行数</w:t>
      </w:r>
      <w:r>
        <w:rPr>
          <w:rFonts w:ascii="Helvetica" w:hAnsi="Helvetica" w:cs="Helvetica" w:hint="eastAsia"/>
          <w:color w:val="333333"/>
          <w:shd w:val="clear" w:color="auto" w:fill="FFFFFF"/>
        </w:rPr>
        <w:t>4096</w:t>
      </w:r>
      <w:r>
        <w:rPr>
          <w:rFonts w:ascii="Helvetica" w:hAnsi="Helvetica" w:cs="Helvetica" w:hint="eastAsia"/>
          <w:color w:val="333333"/>
          <w:shd w:val="clear" w:color="auto" w:fill="FFFFFF"/>
        </w:rPr>
        <w:t>，则有效地址位的宽度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e>
          <m:sub>
            <m:r>
              <m:rPr>
                <m:sty m:val="p"/>
              </m:rPr>
              <w:rPr>
                <w:rFonts w:ascii="Cambria Math" w:hAnsi="Cambria Math"/>
                <w:color w:val="333333"/>
                <w:shd w:val="clear" w:color="auto" w:fill="FFFFFF"/>
              </w:rPr>
              <m:t>2</m:t>
            </m:r>
          </m:sub>
        </m:sSub>
        <m:r>
          <m:rPr>
            <m:sty m:val="p"/>
          </m:rPr>
          <w:rPr>
            <w:rFonts w:ascii="Cambria Math" w:hAnsi="Cambria Math"/>
            <w:color w:val="333333"/>
            <w:shd w:val="clear" w:color="auto" w:fill="FFFFFF"/>
          </w:rPr>
          <m:t>(4×4096)=14</m:t>
        </m:r>
      </m:oMath>
      <w:r>
        <w:rPr>
          <w:rFonts w:hAnsi="Cambria Math" w:hint="eastAsia"/>
          <w:color w:val="333333"/>
          <w:shd w:val="clear" w:color="auto" w:fill="FFFFFF"/>
        </w:rPr>
        <w:t>。除功能位和有效地址位外，其余的地址信号都是无效位，默认为</w:t>
      </w:r>
      <w:r>
        <w:rPr>
          <w:rFonts w:hAnsi="Cambria Math" w:hint="eastAsia"/>
          <w:color w:val="333333"/>
          <w:shd w:val="clear" w:color="auto" w:fill="FFFFFF"/>
        </w:rPr>
        <w:t>0</w:t>
      </w:r>
      <w:r>
        <w:rPr>
          <w:rFonts w:hAnsi="Cambria Math" w:hint="eastAsia"/>
          <w:color w:val="333333"/>
          <w:shd w:val="clear" w:color="auto" w:fill="FFFFFF"/>
        </w:rPr>
        <w:t>，不需要处理。</w:t>
      </w:r>
      <w:r>
        <w:rPr>
          <w:rFonts w:ascii="Helvetica" w:hAnsi="Helvetica" w:cs="Helvetica" w:hint="eastAsia"/>
          <w:color w:val="333333"/>
          <w:shd w:val="clear" w:color="auto" w:fill="FFFFFF"/>
        </w:rPr>
        <w:t>但是存在一种特殊情况，在处理</w:t>
      </w:r>
      <w:r>
        <w:rPr>
          <w:rFonts w:ascii="Helvetica" w:hAnsi="Helvetica" w:cs="Helvetica"/>
          <w:color w:val="333333"/>
          <w:shd w:val="clear" w:color="auto" w:fill="FFFFFF"/>
        </w:rPr>
        <w:t>执行指令时，如果指令中</w:t>
      </w:r>
      <w:r>
        <w:rPr>
          <w:rFonts w:ascii="Helvetica" w:hAnsi="Helvetica" w:cs="Helvetica"/>
          <w:color w:val="333333"/>
          <w:shd w:val="clear" w:color="auto" w:fill="FFFFFF"/>
        </w:rPr>
        <w:t>32</w:t>
      </w:r>
      <w:r>
        <w:rPr>
          <w:rFonts w:ascii="Helvetica" w:hAnsi="Helvetica" w:cs="Helvetica"/>
          <w:color w:val="333333"/>
          <w:shd w:val="clear" w:color="auto" w:fill="FFFFFF"/>
        </w:rPr>
        <w:t>位地址信号全为</w:t>
      </w:r>
      <w:r>
        <w:rPr>
          <w:rFonts w:ascii="Helvetica" w:hAnsi="Helvetica" w:cs="Helvetica"/>
          <w:color w:val="333333"/>
          <w:shd w:val="clear" w:color="auto" w:fill="FFFFFF"/>
        </w:rPr>
        <w:t>1</w:t>
      </w:r>
      <w:r>
        <w:rPr>
          <w:rFonts w:ascii="Helvetica" w:hAnsi="Helvetica" w:cs="Helvetica"/>
          <w:color w:val="333333"/>
          <w:shd w:val="clear" w:color="auto" w:fill="FFFFFF"/>
        </w:rPr>
        <w:t>时（包括</w:t>
      </w:r>
      <w:r>
        <w:rPr>
          <w:rFonts w:ascii="Helvetica" w:hAnsi="Helvetica" w:cs="Helvetica" w:hint="eastAsia"/>
          <w:color w:val="333333"/>
          <w:shd w:val="clear" w:color="auto" w:fill="FFFFFF"/>
        </w:rPr>
        <w:t>无效</w:t>
      </w:r>
      <w:r>
        <w:rPr>
          <w:rFonts w:ascii="Helvetica" w:hAnsi="Helvetica" w:cs="Helvetica"/>
          <w:color w:val="333333"/>
          <w:shd w:val="clear" w:color="auto" w:fill="FFFFFF"/>
        </w:rPr>
        <w:t>位），则不需要</w:t>
      </w:r>
      <w:r>
        <w:rPr>
          <w:rFonts w:ascii="Helvetica" w:hAnsi="Helvetica" w:cs="Helvetica" w:hint="eastAsia"/>
          <w:color w:val="333333"/>
          <w:shd w:val="clear" w:color="auto" w:fill="FFFFFF"/>
        </w:rPr>
        <w:t>去内存</w:t>
      </w:r>
      <w:r>
        <w:rPr>
          <w:rFonts w:ascii="Helvetica" w:hAnsi="Helvetica" w:cs="Helvetica"/>
          <w:color w:val="333333"/>
          <w:shd w:val="clear" w:color="auto" w:fill="FFFFFF"/>
        </w:rPr>
        <w:t>中读取数据，内部会</w:t>
      </w:r>
      <w:r>
        <w:rPr>
          <w:rFonts w:ascii="Helvetica" w:hAnsi="Helvetica" w:cs="Helvetica" w:hint="eastAsia"/>
          <w:color w:val="333333"/>
          <w:shd w:val="clear" w:color="auto" w:fill="FFFFFF"/>
        </w:rPr>
        <w:t>自动</w:t>
      </w:r>
      <w:r>
        <w:rPr>
          <w:rFonts w:ascii="Helvetica" w:hAnsi="Helvetica" w:cs="Helvetica"/>
          <w:color w:val="333333"/>
          <w:shd w:val="clear" w:color="auto" w:fill="FFFFFF"/>
        </w:rPr>
        <w:t>向脉动阵列中传输全零数据。</w:t>
      </w:r>
      <w:r>
        <w:rPr>
          <w:rFonts w:ascii="Helvetica" w:hAnsi="Helvetica" w:cs="Helvetica" w:hint="eastAsia"/>
          <w:color w:val="333333"/>
          <w:shd w:val="clear" w:color="auto" w:fill="FFFFFF"/>
        </w:rPr>
        <w:t>正常情况下，</w:t>
      </w:r>
      <w:r>
        <w:rPr>
          <w:rFonts w:ascii="Helvetica" w:eastAsia="Helvetica" w:hAnsi="Helvetica" w:cs="Helvetica"/>
          <w:color w:val="333333"/>
          <w:shd w:val="clear" w:color="auto" w:fill="FFFFFF"/>
        </w:rPr>
        <w:t>当地址</w:t>
      </w:r>
      <w:r>
        <w:rPr>
          <w:rFonts w:ascii="Helvetica" w:hAnsi="Helvetica" w:cs="Helvetica" w:hint="eastAsia"/>
          <w:color w:val="333333"/>
          <w:shd w:val="clear" w:color="auto" w:fill="FFFFFF"/>
        </w:rPr>
        <w:t>信号</w:t>
      </w:r>
      <w:r>
        <w:rPr>
          <w:rFonts w:ascii="Helvetica" w:eastAsia="Helvetica" w:hAnsi="Helvetica" w:cs="Helvetica"/>
          <w:color w:val="333333"/>
          <w:shd w:val="clear" w:color="auto" w:fill="FFFFFF"/>
        </w:rPr>
        <w:t>进入</w:t>
      </w:r>
      <w:r>
        <w:rPr>
          <w:rFonts w:ascii="Helvetica" w:hAnsi="Helvetica" w:cs="Helvetica" w:hint="eastAsia"/>
          <w:color w:val="333333"/>
          <w:shd w:val="clear" w:color="auto" w:fill="FFFFFF"/>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rPr>
          <w:rFonts w:ascii="Helvetica" w:eastAsia="Helvetica" w:hAnsi="Helvetica" w:cs="Helvetica"/>
          <w:color w:val="333333"/>
          <w:shd w:val="clear" w:color="auto" w:fill="FFFFFF"/>
        </w:rPr>
        <w:t>功能位首先被译码，并将有效地址映射到对应的</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或者Accumulator的特定位置</w:t>
      </w:r>
      <w:r>
        <w:rPr>
          <w:rFonts w:ascii="Helvetica" w:hAnsi="Helvetica" w:cs="Helvetica" w:hint="eastAsia"/>
          <w:color w:val="333333"/>
          <w:shd w:val="clear" w:color="auto" w:fill="FFFFFF"/>
        </w:rPr>
        <w:t>完成读写任务。</w:t>
      </w:r>
    </w:p>
    <w:p w14:paraId="198C5F7B" w14:textId="77777777" w:rsidR="00A875D5" w:rsidRDefault="00000000">
      <w:pPr>
        <w:jc w:val="center"/>
      </w:pPr>
      <w:r>
        <w:rPr>
          <w:noProof/>
        </w:rPr>
        <w:drawing>
          <wp:inline distT="0" distB="0" distL="114300" distR="114300" wp14:anchorId="373683B9" wp14:editId="416825B4">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3"/>
                    <a:stretch>
                      <a:fillRect/>
                    </a:stretch>
                  </pic:blipFill>
                  <pic:spPr>
                    <a:xfrm>
                      <a:off x="0" y="0"/>
                      <a:ext cx="5552440" cy="2124075"/>
                    </a:xfrm>
                    <a:prstGeom prst="rect">
                      <a:avLst/>
                    </a:prstGeom>
                  </pic:spPr>
                </pic:pic>
              </a:graphicData>
            </a:graphic>
          </wp:inline>
        </w:drawing>
      </w:r>
    </w:p>
    <w:p w14:paraId="3937C168" w14:textId="77777777" w:rsidR="00A875D5"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2B0396D0" w14:textId="77777777" w:rsidR="00A875D5" w:rsidRDefault="00A875D5">
      <w:pPr>
        <w:ind w:left="480" w:firstLine="480"/>
      </w:pPr>
    </w:p>
    <w:p w14:paraId="43BD6FD8" w14:textId="77777777" w:rsidR="00A875D5" w:rsidRDefault="00000000">
      <w:pPr>
        <w:pStyle w:val="3"/>
      </w:pPr>
      <w:r>
        <w:rPr>
          <w:rFonts w:hint="eastAsia"/>
        </w:rPr>
        <w:lastRenderedPageBreak/>
        <w:t>二值复数数据新型存储方式</w:t>
      </w:r>
    </w:p>
    <w:p w14:paraId="557899D8" w14:textId="77777777" w:rsidR="00A875D5"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0EB2CE49" w14:textId="77777777" w:rsidR="00A875D5"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7CA07FB0" w14:textId="77777777" w:rsidR="00A875D5" w:rsidRDefault="00000000">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344F737B" w14:textId="77777777" w:rsidR="00A875D5" w:rsidRDefault="00000000">
      <w:pPr>
        <w:numPr>
          <w:ilvl w:val="0"/>
          <w:numId w:val="14"/>
        </w:numPr>
      </w:pPr>
      <w:r>
        <w:t>将单</w:t>
      </w:r>
      <w:r>
        <w:t>bit</w:t>
      </w:r>
      <w:r>
        <w:t>的数据合并存储后，可以减少</w:t>
      </w:r>
      <w:r>
        <w:t>memory</w:t>
      </w:r>
      <w:r>
        <w:t>的访问次数，极大的增加访问效率和计算效率，还降低了多次数访问带来的功耗浪费；</w:t>
      </w:r>
    </w:p>
    <w:p w14:paraId="670E08ED" w14:textId="77777777" w:rsidR="00A875D5" w:rsidRDefault="00000000">
      <w:pPr>
        <w:numPr>
          <w:ilvl w:val="0"/>
          <w:numId w:val="14"/>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w:t>
      </w:r>
      <w:r>
        <w:rPr>
          <w:color w:val="0000FF"/>
        </w:rPr>
        <w:t xml:space="preserve">two byte addressed </w:t>
      </w:r>
      <w:r>
        <w:rPr>
          <w:color w:val="0000FF"/>
        </w:rPr>
        <w:t>的存储方式对应</w:t>
      </w:r>
      <w:r>
        <w:rPr>
          <w:color w:val="0000FF"/>
        </w:rPr>
        <w:t>16</w:t>
      </w:r>
      <w:r>
        <w:rPr>
          <w:color w:val="0000FF"/>
        </w:rPr>
        <w:t>或者</w:t>
      </w:r>
      <w:r>
        <w:rPr>
          <w:color w:val="0000FF"/>
        </w:rPr>
        <w:t>32</w:t>
      </w:r>
      <w:r>
        <w:rPr>
          <w:color w:val="0000FF"/>
        </w:rPr>
        <w:t>的通道数</w:t>
      </w:r>
      <w:r>
        <w:t>，可完美</w:t>
      </w:r>
      <w:r>
        <w:rPr>
          <w:rFonts w:hint="eastAsia"/>
        </w:rPr>
        <w:t>地</w:t>
      </w:r>
      <w:r>
        <w:t>实现多通道的并行处理</w:t>
      </w:r>
      <w:r>
        <w:rPr>
          <w:rFonts w:hint="eastAsia"/>
        </w:rPr>
        <w:t>。</w:t>
      </w:r>
    </w:p>
    <w:p w14:paraId="207964BC" w14:textId="77777777" w:rsidR="00A875D5" w:rsidRDefault="00A875D5">
      <w:pPr>
        <w:ind w:firstLine="480"/>
      </w:pPr>
    </w:p>
    <w:p w14:paraId="6C1A44B4" w14:textId="77777777" w:rsidR="00A875D5" w:rsidRDefault="00000000">
      <w:pPr>
        <w:keepNext/>
        <w:keepLines/>
        <w:rPr>
          <w:sz w:val="21"/>
          <w:szCs w:val="21"/>
        </w:rPr>
      </w:pPr>
      <w:r>
        <w:rPr>
          <w:rFonts w:hint="eastAsia"/>
          <w:noProof/>
          <w:sz w:val="21"/>
          <w:szCs w:val="21"/>
        </w:rPr>
        <w:lastRenderedPageBreak/>
        <w:drawing>
          <wp:inline distT="0" distB="0" distL="114300" distR="114300" wp14:anchorId="537B3E89" wp14:editId="3A1AE6EF">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4"/>
                    <a:stretch>
                      <a:fillRect/>
                    </a:stretch>
                  </pic:blipFill>
                  <pic:spPr>
                    <a:xfrm>
                      <a:off x="0" y="0"/>
                      <a:ext cx="5684520" cy="3548380"/>
                    </a:xfrm>
                    <a:prstGeom prst="rect">
                      <a:avLst/>
                    </a:prstGeom>
                  </pic:spPr>
                </pic:pic>
              </a:graphicData>
            </a:graphic>
          </wp:inline>
        </w:drawing>
      </w:r>
    </w:p>
    <w:p w14:paraId="46CAA760" w14:textId="77777777" w:rsidR="00A875D5"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6783DC9F" w14:textId="77777777" w:rsidR="00A875D5" w:rsidRDefault="00000000">
      <w:pPr>
        <w:pStyle w:val="2"/>
      </w:pPr>
      <w:bookmarkStart w:id="282" w:name="_Toc3295"/>
      <w:r>
        <w:rPr>
          <w:rFonts w:hint="eastAsia"/>
        </w:rPr>
        <w:t>本章小结</w:t>
      </w:r>
      <w:bookmarkEnd w:id="282"/>
    </w:p>
    <w:p w14:paraId="48B3BC4B" w14:textId="77777777" w:rsidR="00A875D5"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324B5EBE" w14:textId="77777777" w:rsidR="00A875D5" w:rsidRDefault="00A875D5">
      <w:pPr>
        <w:ind w:firstLineChars="200" w:firstLine="480"/>
      </w:pPr>
    </w:p>
    <w:p w14:paraId="107E5C2B" w14:textId="77777777" w:rsidR="00A875D5" w:rsidRDefault="00000000">
      <w:pPr>
        <w:pStyle w:val="1"/>
        <w:ind w:left="578" w:hanging="578"/>
      </w:pPr>
      <w:bookmarkStart w:id="283" w:name="_Toc12621"/>
      <w:r>
        <w:rPr>
          <w:rFonts w:hint="eastAsia"/>
        </w:rPr>
        <w:lastRenderedPageBreak/>
        <w:t>B</w:t>
      </w:r>
      <w:r>
        <w:t>CNN</w:t>
      </w:r>
      <w:r>
        <w:rPr>
          <w:rFonts w:hint="eastAsia"/>
        </w:rPr>
        <w:t>专用加速器的系统设计</w:t>
      </w:r>
      <w:bookmarkEnd w:id="283"/>
    </w:p>
    <w:p w14:paraId="5AA2997D" w14:textId="77777777" w:rsidR="00A875D5" w:rsidRDefault="00000000">
      <w:pPr>
        <w:pStyle w:val="2"/>
      </w:pPr>
      <w:bookmarkStart w:id="284" w:name="_Toc31746"/>
      <w:r>
        <w:rPr>
          <w:rFonts w:hint="eastAsia"/>
        </w:rPr>
        <w:t>引言</w:t>
      </w:r>
      <w:bookmarkEnd w:id="284"/>
    </w:p>
    <w:p w14:paraId="2AE72F45" w14:textId="77777777" w:rsidR="00A875D5"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人工智能芯片热潮中，众多研究团队、独角兽公司如雨后春笋般涌出，试图在边缘侧智能设备方向上有所突破。这其中就包含了众多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w:t>
      </w:r>
      <w:r>
        <w:rPr>
          <w:rFonts w:hint="eastAsia"/>
        </w:rPr>
        <w:t>SoC</w:t>
      </w:r>
      <w:r>
        <w:rPr>
          <w:rFonts w:hint="eastAsia"/>
        </w:rPr>
        <w:t>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020D4243" w14:textId="77777777" w:rsidR="00A875D5" w:rsidRDefault="00000000">
      <w:pPr>
        <w:ind w:firstLine="480"/>
      </w:pPr>
      <w:r>
        <w:rPr>
          <w:rFonts w:hint="eastAsia"/>
        </w:rPr>
        <w:t>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51B3AFCC" w14:textId="77777777" w:rsidR="00A875D5"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756C0C6F" w14:textId="77777777" w:rsidR="00A875D5" w:rsidRDefault="00000000">
      <w:pPr>
        <w:ind w:firstLine="480"/>
      </w:pPr>
      <w:r>
        <w:rPr>
          <w:rFonts w:hint="eastAsia"/>
          <w:noProof/>
        </w:rPr>
        <w:lastRenderedPageBreak/>
        <w:drawing>
          <wp:inline distT="0" distB="0" distL="114300" distR="114300" wp14:anchorId="351A3E82" wp14:editId="4ADCD958">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5"/>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158ACFD3" wp14:editId="095396BD">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6"/>
                    <a:stretch>
                      <a:fillRect/>
                    </a:stretch>
                  </pic:blipFill>
                  <pic:spPr>
                    <a:xfrm>
                      <a:off x="0" y="0"/>
                      <a:ext cx="3140710" cy="1720215"/>
                    </a:xfrm>
                    <a:prstGeom prst="rect">
                      <a:avLst/>
                    </a:prstGeom>
                  </pic:spPr>
                </pic:pic>
              </a:graphicData>
            </a:graphic>
          </wp:inline>
        </w:drawing>
      </w:r>
    </w:p>
    <w:p w14:paraId="4D2601AC" w14:textId="77777777" w:rsidR="00A875D5" w:rsidRDefault="00000000">
      <w:pPr>
        <w:pStyle w:val="aff2"/>
      </w:pPr>
      <w:r>
        <w:rPr>
          <w:rFonts w:hint="eastAsia"/>
        </w:rPr>
        <w:t>图</w:t>
      </w:r>
      <w:r>
        <w:rPr>
          <w:rFonts w:hint="eastAsia"/>
        </w:rPr>
        <w:tab/>
        <w:t>RISC-V</w:t>
      </w:r>
      <w:r>
        <w:rPr>
          <w:rFonts w:hint="eastAsia"/>
        </w:rPr>
        <w:t>基金会及其成员</w:t>
      </w:r>
    </w:p>
    <w:p w14:paraId="461B0D5C" w14:textId="77777777" w:rsidR="00A875D5"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16DC4F27" w14:textId="77777777" w:rsidR="00A875D5" w:rsidRDefault="00000000">
      <w:pPr>
        <w:pStyle w:val="2"/>
      </w:pPr>
      <w:bookmarkStart w:id="285" w:name="_Toc31640"/>
      <w:r>
        <w:rPr>
          <w:rFonts w:hint="eastAsia"/>
        </w:rPr>
        <w:t>开源处理器</w:t>
      </w:r>
      <w:r>
        <w:rPr>
          <w:rFonts w:hint="eastAsia"/>
        </w:rPr>
        <w:t>Rocket</w:t>
      </w:r>
      <w:r>
        <w:rPr>
          <w:rFonts w:hint="eastAsia"/>
        </w:rPr>
        <w:t>概述</w:t>
      </w:r>
      <w:bookmarkEnd w:id="285"/>
    </w:p>
    <w:p w14:paraId="1CD53EA5" w14:textId="77777777" w:rsidR="00A875D5"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3BD1119D" w14:textId="77777777" w:rsidR="00A875D5"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5E9D8D6C" w14:textId="77777777" w:rsidR="00A875D5"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5D475CD2" w14:textId="77777777" w:rsidR="00A875D5"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217"/>
        <w:gridCol w:w="1146"/>
      </w:tblGrid>
      <w:tr w:rsidR="00A875D5" w14:paraId="3F5F6232" w14:textId="77777777">
        <w:trPr>
          <w:jc w:val="center"/>
        </w:trPr>
        <w:tc>
          <w:tcPr>
            <w:tcW w:w="3012" w:type="dxa"/>
            <w:shd w:val="clear" w:color="auto" w:fill="8EAADB" w:themeFill="accent5" w:themeFillTint="99"/>
            <w:vAlign w:val="center"/>
          </w:tcPr>
          <w:p w14:paraId="15C0D668" w14:textId="77777777" w:rsidR="00A875D5" w:rsidRDefault="00A875D5">
            <w:pPr>
              <w:spacing w:line="240" w:lineRule="auto"/>
              <w:jc w:val="center"/>
            </w:pPr>
          </w:p>
        </w:tc>
        <w:tc>
          <w:tcPr>
            <w:tcW w:w="2373" w:type="dxa"/>
            <w:shd w:val="clear" w:color="auto" w:fill="8EAADB" w:themeFill="accent5" w:themeFillTint="99"/>
            <w:vAlign w:val="center"/>
          </w:tcPr>
          <w:p w14:paraId="21EE1FC3" w14:textId="77777777" w:rsidR="00A875D5" w:rsidRDefault="00000000">
            <w:pPr>
              <w:spacing w:line="240" w:lineRule="auto"/>
              <w:jc w:val="center"/>
              <w:rPr>
                <w:b/>
                <w:bCs/>
              </w:rPr>
            </w:pPr>
            <w:r>
              <w:rPr>
                <w:rFonts w:hint="eastAsia"/>
                <w:b/>
                <w:bCs/>
              </w:rPr>
              <w:t xml:space="preserve">ARM </w:t>
            </w:r>
            <w:r>
              <w:rPr>
                <w:rFonts w:ascii="Helvetica" w:eastAsia="Helvetica" w:hAnsi="Helvetica" w:cs="Helvetica"/>
                <w:b/>
                <w:bCs/>
                <w:color w:val="333333"/>
                <w:spacing w:val="3"/>
                <w:shd w:val="clear" w:color="auto" w:fill="FFFFFF"/>
              </w:rPr>
              <w:t>Cortex-A5</w:t>
            </w:r>
          </w:p>
        </w:tc>
        <w:tc>
          <w:tcPr>
            <w:tcW w:w="2217" w:type="dxa"/>
            <w:shd w:val="clear" w:color="auto" w:fill="8EAADB" w:themeFill="accent5" w:themeFillTint="99"/>
            <w:vAlign w:val="center"/>
          </w:tcPr>
          <w:p w14:paraId="4745365C" w14:textId="77777777" w:rsidR="00A875D5" w:rsidRDefault="00000000">
            <w:pPr>
              <w:spacing w:line="240" w:lineRule="auto"/>
              <w:jc w:val="center"/>
              <w:rPr>
                <w:b/>
                <w:bCs/>
              </w:rPr>
            </w:pPr>
            <w:r>
              <w:rPr>
                <w:rFonts w:ascii="Helvetica" w:eastAsia="Helvetica" w:hAnsi="Helvetica" w:cs="Helvetica"/>
                <w:b/>
                <w:bCs/>
                <w:color w:val="333333"/>
                <w:spacing w:val="3"/>
                <w:shd w:val="clear" w:color="auto" w:fill="FFFFFF"/>
              </w:rPr>
              <w:t>RISC-V Rocket</w:t>
            </w:r>
          </w:p>
        </w:tc>
        <w:tc>
          <w:tcPr>
            <w:tcW w:w="1146" w:type="dxa"/>
            <w:shd w:val="clear" w:color="auto" w:fill="8EAADB" w:themeFill="accent5" w:themeFillTint="99"/>
            <w:vAlign w:val="center"/>
          </w:tcPr>
          <w:p w14:paraId="45433BF1" w14:textId="77777777" w:rsidR="00A875D5" w:rsidRDefault="00000000">
            <w:pPr>
              <w:spacing w:line="240" w:lineRule="auto"/>
              <w:jc w:val="center"/>
              <w:rPr>
                <w:b/>
                <w:bCs/>
              </w:rPr>
            </w:pPr>
            <w:r>
              <w:rPr>
                <w:rFonts w:hint="eastAsia"/>
                <w:b/>
                <w:bCs/>
              </w:rPr>
              <w:t>Ratio</w:t>
            </w:r>
          </w:p>
        </w:tc>
      </w:tr>
      <w:tr w:rsidR="00A875D5" w14:paraId="3D788CE6" w14:textId="77777777">
        <w:trPr>
          <w:jc w:val="center"/>
        </w:trPr>
        <w:tc>
          <w:tcPr>
            <w:tcW w:w="3012" w:type="dxa"/>
            <w:vAlign w:val="center"/>
          </w:tcPr>
          <w:p w14:paraId="4946E33E" w14:textId="77777777" w:rsidR="00A875D5" w:rsidRDefault="00000000">
            <w:pPr>
              <w:spacing w:line="240" w:lineRule="auto"/>
              <w:jc w:val="center"/>
            </w:pPr>
            <w:r>
              <w:t>寄存器宽度</w:t>
            </w:r>
          </w:p>
        </w:tc>
        <w:tc>
          <w:tcPr>
            <w:tcW w:w="2373" w:type="dxa"/>
            <w:vAlign w:val="center"/>
          </w:tcPr>
          <w:p w14:paraId="3F889B83" w14:textId="77777777" w:rsidR="00A875D5" w:rsidRDefault="00000000">
            <w:pPr>
              <w:spacing w:line="240" w:lineRule="auto"/>
              <w:jc w:val="center"/>
            </w:pPr>
            <w:r>
              <w:t>32</w:t>
            </w:r>
          </w:p>
        </w:tc>
        <w:tc>
          <w:tcPr>
            <w:tcW w:w="2217" w:type="dxa"/>
            <w:vAlign w:val="center"/>
          </w:tcPr>
          <w:p w14:paraId="76C2D032" w14:textId="77777777" w:rsidR="00A875D5" w:rsidRDefault="00000000">
            <w:pPr>
              <w:spacing w:line="240" w:lineRule="auto"/>
              <w:jc w:val="center"/>
            </w:pPr>
            <w:r>
              <w:t>64</w:t>
            </w:r>
          </w:p>
        </w:tc>
        <w:tc>
          <w:tcPr>
            <w:tcW w:w="1146" w:type="dxa"/>
            <w:vAlign w:val="center"/>
          </w:tcPr>
          <w:p w14:paraId="2ABA05AD" w14:textId="77777777" w:rsidR="00A875D5" w:rsidRDefault="00000000">
            <w:pPr>
              <w:spacing w:line="240" w:lineRule="auto"/>
              <w:jc w:val="center"/>
            </w:pPr>
            <w:r>
              <w:t>2</w:t>
            </w:r>
          </w:p>
        </w:tc>
      </w:tr>
      <w:tr w:rsidR="00A875D5" w14:paraId="6580006A" w14:textId="77777777">
        <w:trPr>
          <w:jc w:val="center"/>
        </w:trPr>
        <w:tc>
          <w:tcPr>
            <w:tcW w:w="3012" w:type="dxa"/>
            <w:vAlign w:val="center"/>
          </w:tcPr>
          <w:p w14:paraId="54C21F3B" w14:textId="77777777" w:rsidR="00A875D5" w:rsidRDefault="00000000">
            <w:pPr>
              <w:spacing w:line="240" w:lineRule="auto"/>
              <w:jc w:val="center"/>
            </w:pPr>
            <w:r>
              <w:t>主频</w:t>
            </w:r>
          </w:p>
        </w:tc>
        <w:tc>
          <w:tcPr>
            <w:tcW w:w="2373" w:type="dxa"/>
            <w:vAlign w:val="center"/>
          </w:tcPr>
          <w:p w14:paraId="363505CF" w14:textId="77777777" w:rsidR="00A875D5" w:rsidRDefault="00000000">
            <w:pPr>
              <w:spacing w:line="240" w:lineRule="auto"/>
              <w:jc w:val="center"/>
            </w:pPr>
            <w:r>
              <w:t>&gt;1Ghz</w:t>
            </w:r>
          </w:p>
        </w:tc>
        <w:tc>
          <w:tcPr>
            <w:tcW w:w="2217" w:type="dxa"/>
            <w:vAlign w:val="center"/>
          </w:tcPr>
          <w:p w14:paraId="2B2C94D7" w14:textId="77777777" w:rsidR="00A875D5" w:rsidRDefault="00000000">
            <w:pPr>
              <w:spacing w:line="240" w:lineRule="auto"/>
              <w:jc w:val="center"/>
            </w:pPr>
            <w:r>
              <w:t>&gt;1GHz</w:t>
            </w:r>
          </w:p>
        </w:tc>
        <w:tc>
          <w:tcPr>
            <w:tcW w:w="1146" w:type="dxa"/>
            <w:vAlign w:val="center"/>
          </w:tcPr>
          <w:p w14:paraId="6856D03F" w14:textId="77777777" w:rsidR="00A875D5" w:rsidRDefault="00000000">
            <w:pPr>
              <w:spacing w:line="240" w:lineRule="auto"/>
              <w:jc w:val="center"/>
            </w:pPr>
            <w:r>
              <w:t>1</w:t>
            </w:r>
          </w:p>
        </w:tc>
      </w:tr>
      <w:tr w:rsidR="00A875D5" w14:paraId="5EB66102" w14:textId="77777777">
        <w:trPr>
          <w:jc w:val="center"/>
        </w:trPr>
        <w:tc>
          <w:tcPr>
            <w:tcW w:w="3012" w:type="dxa"/>
            <w:vAlign w:val="center"/>
          </w:tcPr>
          <w:p w14:paraId="7A9CC230" w14:textId="77777777" w:rsidR="00A875D5" w:rsidRDefault="00000000">
            <w:pPr>
              <w:spacing w:line="240" w:lineRule="auto"/>
              <w:jc w:val="center"/>
            </w:pPr>
            <w:r>
              <w:t>Dhrystone</w:t>
            </w:r>
          </w:p>
        </w:tc>
        <w:tc>
          <w:tcPr>
            <w:tcW w:w="2373" w:type="dxa"/>
            <w:vAlign w:val="center"/>
          </w:tcPr>
          <w:p w14:paraId="6AD2A9EA" w14:textId="77777777" w:rsidR="00A875D5" w:rsidRDefault="00000000">
            <w:pPr>
              <w:spacing w:line="240" w:lineRule="auto"/>
              <w:jc w:val="center"/>
            </w:pPr>
            <w:r>
              <w:t>1.57DMIPS/MHz</w:t>
            </w:r>
          </w:p>
        </w:tc>
        <w:tc>
          <w:tcPr>
            <w:tcW w:w="2217" w:type="dxa"/>
            <w:vAlign w:val="center"/>
          </w:tcPr>
          <w:p w14:paraId="2ECD673A" w14:textId="77777777" w:rsidR="00A875D5" w:rsidRDefault="00000000">
            <w:pPr>
              <w:spacing w:line="240" w:lineRule="auto"/>
              <w:jc w:val="center"/>
            </w:pPr>
            <w:r>
              <w:t>1.72DMIPS/Hz</w:t>
            </w:r>
          </w:p>
        </w:tc>
        <w:tc>
          <w:tcPr>
            <w:tcW w:w="1146" w:type="dxa"/>
            <w:vAlign w:val="center"/>
          </w:tcPr>
          <w:p w14:paraId="18FDE13B" w14:textId="77777777" w:rsidR="00A875D5" w:rsidRDefault="00000000">
            <w:pPr>
              <w:spacing w:line="240" w:lineRule="auto"/>
              <w:jc w:val="center"/>
            </w:pPr>
            <w:r>
              <w:t>1.1</w:t>
            </w:r>
          </w:p>
        </w:tc>
      </w:tr>
      <w:tr w:rsidR="00A875D5" w14:paraId="301B315F" w14:textId="77777777">
        <w:trPr>
          <w:jc w:val="center"/>
        </w:trPr>
        <w:tc>
          <w:tcPr>
            <w:tcW w:w="3012" w:type="dxa"/>
            <w:vAlign w:val="center"/>
          </w:tcPr>
          <w:p w14:paraId="15B47BFF" w14:textId="77777777" w:rsidR="00A875D5" w:rsidRDefault="00000000">
            <w:pPr>
              <w:spacing w:line="240" w:lineRule="auto"/>
              <w:jc w:val="center"/>
            </w:pPr>
            <w:r>
              <w:t>面积（不包含</w:t>
            </w:r>
            <w:r>
              <w:t>Cache</w:t>
            </w:r>
            <w:r>
              <w:t>）</w:t>
            </w:r>
          </w:p>
        </w:tc>
        <w:tc>
          <w:tcPr>
            <w:tcW w:w="2373" w:type="dxa"/>
            <w:vAlign w:val="center"/>
          </w:tcPr>
          <w:p w14:paraId="48059930" w14:textId="77777777" w:rsidR="00A875D5" w:rsidRDefault="00000000">
            <w:pPr>
              <w:spacing w:line="240" w:lineRule="auto"/>
              <w:jc w:val="center"/>
              <w:rPr>
                <w:vertAlign w:val="superscript"/>
              </w:rPr>
            </w:pPr>
            <w:r>
              <w:t>0.27mm</w:t>
            </w:r>
            <w:r>
              <w:rPr>
                <w:rFonts w:hint="eastAsia"/>
                <w:vertAlign w:val="superscript"/>
              </w:rPr>
              <w:t>2</w:t>
            </w:r>
          </w:p>
        </w:tc>
        <w:tc>
          <w:tcPr>
            <w:tcW w:w="2217" w:type="dxa"/>
            <w:vAlign w:val="center"/>
          </w:tcPr>
          <w:p w14:paraId="19D29F15" w14:textId="77777777" w:rsidR="00A875D5" w:rsidRDefault="00000000">
            <w:pPr>
              <w:spacing w:line="240" w:lineRule="auto"/>
              <w:jc w:val="center"/>
              <w:rPr>
                <w:vertAlign w:val="superscript"/>
              </w:rPr>
            </w:pPr>
            <w:r>
              <w:t>0.14mm</w:t>
            </w:r>
            <w:r>
              <w:rPr>
                <w:rFonts w:hint="eastAsia"/>
                <w:vertAlign w:val="superscript"/>
              </w:rPr>
              <w:t>2</w:t>
            </w:r>
          </w:p>
        </w:tc>
        <w:tc>
          <w:tcPr>
            <w:tcW w:w="1146" w:type="dxa"/>
            <w:vAlign w:val="center"/>
          </w:tcPr>
          <w:p w14:paraId="402D9789" w14:textId="77777777" w:rsidR="00A875D5" w:rsidRDefault="00000000">
            <w:pPr>
              <w:spacing w:line="240" w:lineRule="auto"/>
              <w:jc w:val="center"/>
            </w:pPr>
            <w:r>
              <w:t>0.5</w:t>
            </w:r>
          </w:p>
        </w:tc>
      </w:tr>
      <w:tr w:rsidR="00A875D5" w14:paraId="49326D76" w14:textId="77777777">
        <w:trPr>
          <w:jc w:val="center"/>
        </w:trPr>
        <w:tc>
          <w:tcPr>
            <w:tcW w:w="3012" w:type="dxa"/>
            <w:vAlign w:val="center"/>
          </w:tcPr>
          <w:p w14:paraId="1E41D1BF" w14:textId="77777777" w:rsidR="00A875D5" w:rsidRDefault="00000000">
            <w:pPr>
              <w:spacing w:line="240" w:lineRule="auto"/>
              <w:jc w:val="center"/>
            </w:pPr>
            <w:r>
              <w:t>面积（包含</w:t>
            </w:r>
            <w:r>
              <w:t>16KBCache</w:t>
            </w:r>
            <w:r>
              <w:t>）</w:t>
            </w:r>
          </w:p>
        </w:tc>
        <w:tc>
          <w:tcPr>
            <w:tcW w:w="2373" w:type="dxa"/>
            <w:vAlign w:val="center"/>
          </w:tcPr>
          <w:p w14:paraId="5E1843C2" w14:textId="77777777" w:rsidR="00A875D5" w:rsidRDefault="00000000">
            <w:pPr>
              <w:spacing w:line="240" w:lineRule="auto"/>
              <w:jc w:val="center"/>
              <w:rPr>
                <w:vertAlign w:val="superscript"/>
              </w:rPr>
            </w:pPr>
            <w:r>
              <w:t>0.53mm</w:t>
            </w:r>
            <w:r>
              <w:rPr>
                <w:rFonts w:hint="eastAsia"/>
                <w:vertAlign w:val="superscript"/>
              </w:rPr>
              <w:t>2</w:t>
            </w:r>
          </w:p>
        </w:tc>
        <w:tc>
          <w:tcPr>
            <w:tcW w:w="2217" w:type="dxa"/>
            <w:vAlign w:val="center"/>
          </w:tcPr>
          <w:p w14:paraId="63EC4C3B" w14:textId="77777777" w:rsidR="00A875D5" w:rsidRDefault="00000000">
            <w:pPr>
              <w:spacing w:line="240" w:lineRule="auto"/>
              <w:jc w:val="center"/>
              <w:rPr>
                <w:vertAlign w:val="superscript"/>
              </w:rPr>
            </w:pPr>
            <w:r>
              <w:t>0.39mm</w:t>
            </w:r>
            <w:r>
              <w:rPr>
                <w:rFonts w:hint="eastAsia"/>
                <w:vertAlign w:val="superscript"/>
              </w:rPr>
              <w:t>2</w:t>
            </w:r>
          </w:p>
        </w:tc>
        <w:tc>
          <w:tcPr>
            <w:tcW w:w="1146" w:type="dxa"/>
            <w:vAlign w:val="center"/>
          </w:tcPr>
          <w:p w14:paraId="7B355CB4" w14:textId="77777777" w:rsidR="00A875D5" w:rsidRDefault="00000000">
            <w:pPr>
              <w:spacing w:line="240" w:lineRule="auto"/>
              <w:jc w:val="center"/>
            </w:pPr>
            <w:r>
              <w:t>0.7</w:t>
            </w:r>
          </w:p>
        </w:tc>
      </w:tr>
      <w:tr w:rsidR="00A875D5" w14:paraId="7AE12AE6" w14:textId="77777777">
        <w:trPr>
          <w:jc w:val="center"/>
        </w:trPr>
        <w:tc>
          <w:tcPr>
            <w:tcW w:w="3012" w:type="dxa"/>
            <w:vAlign w:val="center"/>
          </w:tcPr>
          <w:p w14:paraId="2E9E1C50" w14:textId="77777777" w:rsidR="00A875D5" w:rsidRDefault="00000000">
            <w:pPr>
              <w:spacing w:line="240" w:lineRule="auto"/>
              <w:jc w:val="center"/>
            </w:pPr>
            <w:r>
              <w:t>动态功耗</w:t>
            </w:r>
          </w:p>
        </w:tc>
        <w:tc>
          <w:tcPr>
            <w:tcW w:w="2373" w:type="dxa"/>
            <w:vAlign w:val="center"/>
          </w:tcPr>
          <w:p w14:paraId="02B0F7BE" w14:textId="77777777" w:rsidR="00A875D5" w:rsidRDefault="00000000">
            <w:pPr>
              <w:spacing w:line="240" w:lineRule="auto"/>
              <w:jc w:val="center"/>
            </w:pPr>
            <w:r>
              <w:t>&lt;0.08 mW/MHz</w:t>
            </w:r>
          </w:p>
        </w:tc>
        <w:tc>
          <w:tcPr>
            <w:tcW w:w="2217" w:type="dxa"/>
            <w:vAlign w:val="center"/>
          </w:tcPr>
          <w:p w14:paraId="5A1CDCDC" w14:textId="77777777" w:rsidR="00A875D5" w:rsidRDefault="00000000">
            <w:pPr>
              <w:spacing w:line="240" w:lineRule="auto"/>
              <w:jc w:val="center"/>
            </w:pPr>
            <w:r>
              <w:t>0.034 mW/MHz</w:t>
            </w:r>
          </w:p>
        </w:tc>
        <w:tc>
          <w:tcPr>
            <w:tcW w:w="1146" w:type="dxa"/>
            <w:vAlign w:val="center"/>
          </w:tcPr>
          <w:p w14:paraId="2051BD8A" w14:textId="77777777" w:rsidR="00A875D5" w:rsidRDefault="00000000">
            <w:pPr>
              <w:spacing w:line="240" w:lineRule="auto"/>
              <w:jc w:val="center"/>
            </w:pPr>
            <w:r>
              <w:t>&gt;0.4</w:t>
            </w:r>
          </w:p>
        </w:tc>
      </w:tr>
    </w:tbl>
    <w:p w14:paraId="2B37BC9B" w14:textId="77777777" w:rsidR="00A875D5"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144B5450" w14:textId="77777777" w:rsidR="00A875D5" w:rsidRDefault="00000000">
      <w:pPr>
        <w:pStyle w:val="2"/>
      </w:pPr>
      <w:bookmarkStart w:id="286" w:name="_Toc1701"/>
      <w:r>
        <w:rPr>
          <w:rFonts w:hint="eastAsia"/>
        </w:rPr>
        <w:t>系统硬件架构设计</w:t>
      </w:r>
      <w:bookmarkEnd w:id="286"/>
    </w:p>
    <w:p w14:paraId="28EE37E9" w14:textId="77777777" w:rsidR="00A875D5"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所示。其中加速器协处理器通过</w:t>
      </w:r>
      <w:r>
        <w:rPr>
          <w:rFonts w:hint="eastAsia"/>
        </w:rPr>
        <w:t>RoCC(Rocket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55E3BDFC" w14:textId="77777777" w:rsidR="00A875D5"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1CFC4C4F" w14:textId="77777777" w:rsidR="00A875D5" w:rsidRDefault="00000000">
      <w:r>
        <w:rPr>
          <w:rFonts w:hint="eastAsia"/>
          <w:noProof/>
        </w:rPr>
        <w:drawing>
          <wp:inline distT="0" distB="0" distL="114300" distR="114300" wp14:anchorId="66CA9644" wp14:editId="04F3A518">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7"/>
                    <a:srcRect/>
                    <a:stretch>
                      <a:fillRect/>
                    </a:stretch>
                  </pic:blipFill>
                  <pic:spPr>
                    <a:xfrm>
                      <a:off x="0" y="0"/>
                      <a:ext cx="5576570" cy="6191885"/>
                    </a:xfrm>
                    <a:prstGeom prst="rect">
                      <a:avLst/>
                    </a:prstGeom>
                  </pic:spPr>
                </pic:pic>
              </a:graphicData>
            </a:graphic>
          </wp:inline>
        </w:drawing>
      </w:r>
    </w:p>
    <w:p w14:paraId="16082B6C" w14:textId="77777777" w:rsidR="00A875D5"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527694F7" w14:textId="77777777" w:rsidR="00A875D5"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2A3DB38E" w14:textId="77777777" w:rsidR="00A875D5" w:rsidRDefault="00000000">
      <w:pPr>
        <w:pStyle w:val="3"/>
        <w:keepNext w:val="0"/>
      </w:pPr>
      <w:r>
        <w:rPr>
          <w:rFonts w:hint="eastAsia"/>
        </w:rPr>
        <w:t>多级分布式存储系统</w:t>
      </w:r>
    </w:p>
    <w:p w14:paraId="1C1E10AD" w14:textId="77777777" w:rsidR="00A875D5" w:rsidRDefault="00A875D5">
      <w:pPr>
        <w:ind w:firstLine="480"/>
      </w:pPr>
    </w:p>
    <w:p w14:paraId="48727844" w14:textId="77777777" w:rsidR="00A875D5" w:rsidRDefault="00000000">
      <w:pPr>
        <w:ind w:firstLine="480"/>
      </w:pPr>
      <w:r>
        <w:rPr>
          <w:rFonts w:hint="eastAsia"/>
        </w:rPr>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6A7CA41D" w14:textId="77777777" w:rsidR="00A875D5"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4AB0DD74" w14:textId="77777777" w:rsidR="00A875D5"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 xml:space="preserve"> 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rPr>
          <w:rFonts w:hint="eastAsia"/>
        </w:rPr>
        <w:t xml:space="preserve"> </w:t>
      </w:r>
      <w:r>
        <w:t>cacheblockbytes</w:t>
      </w:r>
      <w:r>
        <w:rPr>
          <w:rFonts w:hint="eastAsia"/>
        </w:rPr>
        <w:t>）等这些参数都是紧耦合的，可通过在</w:t>
      </w:r>
      <w:r>
        <w:rPr>
          <w:rFonts w:hint="eastAsia"/>
        </w:rPr>
        <w:t>Rocket</w:t>
      </w:r>
      <w:r>
        <w:rPr>
          <w:rFonts w:hint="eastAsia"/>
        </w:rPr>
        <w:t>的参数中进行配置。</w:t>
      </w:r>
    </w:p>
    <w:p w14:paraId="7E2C7AB6" w14:textId="77777777" w:rsidR="00A875D5" w:rsidRDefault="00000000">
      <w:pPr>
        <w:ind w:firstLine="480"/>
      </w:pPr>
      <w:r>
        <w:rPr>
          <w:rFonts w:hint="eastAsia"/>
        </w:rPr>
        <w:t>协处理器中的片上存储在此不做介绍，可参考</w:t>
      </w:r>
      <w:r>
        <w:rPr>
          <w:rFonts w:hint="eastAsia"/>
        </w:rPr>
        <w:t>3.5</w:t>
      </w:r>
      <w:r>
        <w:rPr>
          <w:rFonts w:hint="eastAsia"/>
        </w:rPr>
        <w:t>节。</w:t>
      </w:r>
    </w:p>
    <w:p w14:paraId="0B6C9494" w14:textId="77777777" w:rsidR="00A875D5" w:rsidRDefault="00000000">
      <w:pPr>
        <w:pStyle w:val="3"/>
        <w:keepNext w:val="0"/>
      </w:pPr>
      <w:r>
        <w:rPr>
          <w:rFonts w:hint="eastAsia"/>
        </w:rPr>
        <w:t>RoCC</w:t>
      </w:r>
      <w:r>
        <w:rPr>
          <w:rFonts w:hint="eastAsia"/>
        </w:rPr>
        <w:t>接口</w:t>
      </w:r>
    </w:p>
    <w:p w14:paraId="5F8C9A00" w14:textId="77777777" w:rsidR="00A875D5"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2FFCE098" w14:textId="77777777" w:rsidR="00A875D5" w:rsidRDefault="00A875D5">
      <w:pPr>
        <w:ind w:firstLine="480"/>
      </w:pPr>
    </w:p>
    <w:p w14:paraId="134104F5" w14:textId="77777777" w:rsidR="00A875D5" w:rsidRDefault="00000000">
      <w:pPr>
        <w:ind w:firstLine="480"/>
        <w:jc w:val="center"/>
      </w:pPr>
      <w:r>
        <w:rPr>
          <w:noProof/>
        </w:rPr>
        <w:drawing>
          <wp:inline distT="0" distB="0" distL="114300" distR="114300" wp14:anchorId="12113CE6" wp14:editId="3A59F95B">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8"/>
                    <a:stretch>
                      <a:fillRect/>
                    </a:stretch>
                  </pic:blipFill>
                  <pic:spPr>
                    <a:xfrm>
                      <a:off x="0" y="0"/>
                      <a:ext cx="4358005" cy="2905125"/>
                    </a:xfrm>
                    <a:prstGeom prst="rect">
                      <a:avLst/>
                    </a:prstGeom>
                    <a:noFill/>
                    <a:ln>
                      <a:noFill/>
                    </a:ln>
                  </pic:spPr>
                </pic:pic>
              </a:graphicData>
            </a:graphic>
          </wp:inline>
        </w:drawing>
      </w:r>
    </w:p>
    <w:p w14:paraId="4067E765" w14:textId="77777777" w:rsidR="00A875D5"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6D24F6F7" w14:textId="77777777" w:rsidR="00A875D5" w:rsidRDefault="00000000">
      <w:pPr>
        <w:ind w:firstLine="480"/>
        <w:rPr>
          <w:rFonts w:ascii="Helvetica" w:hAnsi="Helvetica" w:cs="Helvetica" w:hint="eastAsi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w:t>
      </w:r>
      <w:r>
        <w:rPr>
          <w:rFonts w:ascii="Helvetica" w:hAnsi="Helvetica" w:cs="Helvetica" w:hint="eastAsia"/>
          <w:color w:val="333333"/>
          <w:shd w:val="clear" w:color="auto" w:fill="FFFFFF"/>
        </w:rPr>
        <w:lastRenderedPageBreak/>
        <w:t>标志信号错误。</w:t>
      </w:r>
    </w:p>
    <w:p w14:paraId="3E234370" w14:textId="77777777" w:rsidR="00A875D5" w:rsidRDefault="00000000">
      <w:pPr>
        <w:pStyle w:val="2"/>
      </w:pPr>
      <w:bookmarkStart w:id="287" w:name="_Toc3392"/>
      <w:r>
        <w:rPr>
          <w:rFonts w:hint="eastAsia"/>
        </w:rPr>
        <w:t>系统软件架构设计</w:t>
      </w:r>
      <w:bookmarkEnd w:id="287"/>
    </w:p>
    <w:p w14:paraId="69DEF421" w14:textId="77777777" w:rsidR="00A875D5" w:rsidRDefault="00A875D5">
      <w:pPr>
        <w:rPr>
          <w:sz w:val="21"/>
          <w:szCs w:val="21"/>
        </w:rPr>
      </w:pPr>
    </w:p>
    <w:p w14:paraId="29488B07" w14:textId="77777777" w:rsidR="00A875D5" w:rsidRDefault="00000000">
      <w:pPr>
        <w:pStyle w:val="2"/>
      </w:pPr>
      <w:bookmarkStart w:id="288" w:name="_Toc29340"/>
      <w:r>
        <w:rPr>
          <w:rFonts w:hint="eastAsia"/>
        </w:rPr>
        <w:t>本章小结</w:t>
      </w:r>
      <w:bookmarkEnd w:id="288"/>
    </w:p>
    <w:p w14:paraId="5F0A5ABE" w14:textId="77777777" w:rsidR="00A875D5" w:rsidRDefault="00000000">
      <w:pPr>
        <w:ind w:firstLineChars="200" w:firstLine="480"/>
      </w:pPr>
      <w:r>
        <w:rPr>
          <w:rFonts w:hint="eastAsia"/>
        </w:rPr>
        <w:t>本章</w:t>
      </w:r>
    </w:p>
    <w:p w14:paraId="2B4804A4" w14:textId="77777777" w:rsidR="00A875D5" w:rsidRDefault="00000000">
      <w:pPr>
        <w:pStyle w:val="1"/>
        <w:ind w:left="578" w:hanging="578"/>
        <w:rPr>
          <w:bCs/>
        </w:rPr>
      </w:pPr>
      <w:bookmarkStart w:id="289" w:name="_Toc17844"/>
      <w:r>
        <w:rPr>
          <w:rFonts w:hint="eastAsia"/>
        </w:rPr>
        <w:lastRenderedPageBreak/>
        <w:t>仿真与性能评估</w:t>
      </w:r>
      <w:bookmarkEnd w:id="289"/>
    </w:p>
    <w:p w14:paraId="04E6C459" w14:textId="77777777" w:rsidR="00A875D5" w:rsidRDefault="00000000">
      <w:pPr>
        <w:pStyle w:val="2"/>
      </w:pPr>
      <w:bookmarkStart w:id="290" w:name="_Toc14039"/>
      <w:r>
        <w:rPr>
          <w:rFonts w:hint="eastAsia"/>
        </w:rPr>
        <w:t>引言</w:t>
      </w:r>
      <w:bookmarkEnd w:id="290"/>
    </w:p>
    <w:p w14:paraId="240749B9" w14:textId="77777777" w:rsidR="00A875D5" w:rsidRDefault="00A875D5">
      <w:pPr>
        <w:ind w:firstLineChars="200" w:firstLine="420"/>
        <w:rPr>
          <w:sz w:val="21"/>
          <w:szCs w:val="21"/>
        </w:rPr>
      </w:pPr>
    </w:p>
    <w:p w14:paraId="46A40B4F" w14:textId="77777777" w:rsidR="00A875D5" w:rsidRDefault="00000000">
      <w:pPr>
        <w:pStyle w:val="2"/>
      </w:pPr>
      <w:bookmarkStart w:id="291" w:name="_Toc2140"/>
      <w:r>
        <w:rPr>
          <w:rFonts w:hint="eastAsia"/>
        </w:rPr>
        <w:t>功能仿真</w:t>
      </w:r>
      <w:bookmarkEnd w:id="291"/>
    </w:p>
    <w:p w14:paraId="1E52AC05" w14:textId="77777777" w:rsidR="00A875D5" w:rsidRDefault="00A875D5">
      <w:pPr>
        <w:pStyle w:val="3"/>
      </w:pPr>
    </w:p>
    <w:p w14:paraId="649DF8E2" w14:textId="77777777" w:rsidR="00A875D5" w:rsidRDefault="00000000">
      <w:pPr>
        <w:pStyle w:val="2"/>
      </w:pPr>
      <w:bookmarkStart w:id="292" w:name="_Toc14449"/>
      <w:r>
        <w:rPr>
          <w:rFonts w:hint="eastAsia"/>
        </w:rPr>
        <w:t>性能评估</w:t>
      </w:r>
      <w:bookmarkEnd w:id="292"/>
    </w:p>
    <w:p w14:paraId="1B61D15E" w14:textId="77777777" w:rsidR="00A875D5" w:rsidRDefault="00A875D5"/>
    <w:p w14:paraId="12A9BFC5" w14:textId="77777777" w:rsidR="00A875D5" w:rsidRDefault="00000000">
      <w:pPr>
        <w:pStyle w:val="2"/>
      </w:pPr>
      <w:bookmarkStart w:id="293" w:name="_Toc16370"/>
      <w:r>
        <w:rPr>
          <w:rFonts w:hint="eastAsia"/>
        </w:rPr>
        <w:t>本章小结</w:t>
      </w:r>
      <w:bookmarkEnd w:id="293"/>
    </w:p>
    <w:p w14:paraId="152E9A06" w14:textId="77777777" w:rsidR="00A875D5" w:rsidRDefault="00A875D5"/>
    <w:p w14:paraId="37D78729" w14:textId="77777777" w:rsidR="00A875D5" w:rsidRDefault="00000000">
      <w:pPr>
        <w:pStyle w:val="1"/>
        <w:ind w:left="576" w:hanging="576"/>
        <w:rPr>
          <w:b w:val="0"/>
        </w:rPr>
      </w:pPr>
      <w:bookmarkStart w:id="294" w:name="_Toc57978759"/>
      <w:bookmarkStart w:id="295" w:name="_Toc57189257"/>
      <w:bookmarkStart w:id="296" w:name="_Toc89981333"/>
      <w:bookmarkStart w:id="297" w:name="_Toc4385"/>
      <w:r>
        <w:rPr>
          <w:b w:val="0"/>
        </w:rPr>
        <w:lastRenderedPageBreak/>
        <w:t>总结与展望</w:t>
      </w:r>
      <w:bookmarkEnd w:id="294"/>
      <w:bookmarkEnd w:id="295"/>
      <w:bookmarkEnd w:id="296"/>
      <w:bookmarkEnd w:id="297"/>
    </w:p>
    <w:p w14:paraId="62690576" w14:textId="77777777" w:rsidR="00A875D5" w:rsidRDefault="00000000">
      <w:pPr>
        <w:pStyle w:val="2"/>
      </w:pPr>
      <w:bookmarkStart w:id="298" w:name="_Toc46962986"/>
      <w:bookmarkStart w:id="299" w:name="_Toc45060463"/>
      <w:bookmarkStart w:id="300" w:name="_Toc57189258"/>
      <w:bookmarkStart w:id="301" w:name="_Toc57978760"/>
      <w:bookmarkStart w:id="302" w:name="_Toc6571"/>
      <w:r>
        <w:t>本文主要内容及结论</w:t>
      </w:r>
      <w:bookmarkEnd w:id="298"/>
      <w:bookmarkEnd w:id="299"/>
      <w:bookmarkEnd w:id="300"/>
      <w:bookmarkEnd w:id="301"/>
      <w:bookmarkEnd w:id="302"/>
    </w:p>
    <w:p w14:paraId="72036A56" w14:textId="77777777" w:rsidR="00A875D5" w:rsidRDefault="00A875D5"/>
    <w:p w14:paraId="081369B8" w14:textId="77777777" w:rsidR="00A875D5" w:rsidRDefault="00000000">
      <w:pPr>
        <w:pStyle w:val="2"/>
      </w:pPr>
      <w:bookmarkStart w:id="303" w:name="_Toc45060464"/>
      <w:bookmarkStart w:id="304" w:name="_Toc57978761"/>
      <w:bookmarkStart w:id="305" w:name="_Toc12857"/>
      <w:bookmarkStart w:id="306" w:name="_Toc46962987"/>
      <w:bookmarkStart w:id="307" w:name="_Toc57189259"/>
      <w:r>
        <w:t>本文的主要创新点</w:t>
      </w:r>
      <w:bookmarkEnd w:id="303"/>
      <w:bookmarkEnd w:id="304"/>
      <w:bookmarkEnd w:id="305"/>
      <w:bookmarkEnd w:id="306"/>
      <w:bookmarkEnd w:id="307"/>
    </w:p>
    <w:p w14:paraId="6BCB70B6" w14:textId="77777777" w:rsidR="00A875D5" w:rsidRDefault="00A875D5"/>
    <w:p w14:paraId="76AFF125" w14:textId="77777777" w:rsidR="00A875D5" w:rsidRDefault="00000000">
      <w:pPr>
        <w:pStyle w:val="2"/>
      </w:pPr>
      <w:bookmarkStart w:id="308" w:name="_Toc57189260"/>
      <w:bookmarkStart w:id="309" w:name="_Toc7869"/>
      <w:bookmarkStart w:id="310" w:name="_Toc45060465"/>
      <w:bookmarkStart w:id="311" w:name="_Toc46962988"/>
      <w:bookmarkStart w:id="312" w:name="_Toc57978762"/>
      <w:r>
        <w:t>展望</w:t>
      </w:r>
      <w:bookmarkEnd w:id="308"/>
      <w:bookmarkEnd w:id="309"/>
      <w:bookmarkEnd w:id="310"/>
      <w:bookmarkEnd w:id="311"/>
      <w:bookmarkEnd w:id="312"/>
    </w:p>
    <w:p w14:paraId="56C32288" w14:textId="77777777" w:rsidR="00A875D5" w:rsidRDefault="00000000">
      <w:r>
        <w:rPr>
          <w:rFonts w:hint="eastAsia"/>
        </w:rPr>
        <w:t>双核</w:t>
      </w:r>
    </w:p>
    <w:p w14:paraId="1710B29F" w14:textId="77777777" w:rsidR="00A875D5" w:rsidRDefault="00000000">
      <w:r>
        <w:rPr>
          <w:rFonts w:hint="eastAsia"/>
        </w:rPr>
        <w:t>脉动阵列可配</w:t>
      </w:r>
    </w:p>
    <w:p w14:paraId="76A130DC" w14:textId="77777777" w:rsidR="00A875D5" w:rsidRDefault="00000000">
      <w:r>
        <w:rPr>
          <w:rFonts w:hint="eastAsia"/>
        </w:rPr>
        <w:t>2kb sram im2col</w:t>
      </w:r>
    </w:p>
    <w:p w14:paraId="20DC637B" w14:textId="77777777" w:rsidR="00A875D5" w:rsidRDefault="00000000">
      <w:pPr>
        <w:pStyle w:val="1"/>
        <w:numPr>
          <w:ilvl w:val="0"/>
          <w:numId w:val="0"/>
        </w:numPr>
        <w:rPr>
          <w:b w:val="0"/>
        </w:rPr>
      </w:pPr>
      <w:bookmarkStart w:id="313" w:name="_Toc4247"/>
      <w:bookmarkStart w:id="314" w:name="_Toc57189261"/>
      <w:bookmarkStart w:id="315" w:name="_Toc46962989"/>
      <w:bookmarkStart w:id="316" w:name="_Toc45060466"/>
      <w:bookmarkStart w:id="317" w:name="_Toc437362354"/>
      <w:bookmarkStart w:id="318" w:name="_Toc379915082"/>
      <w:bookmarkStart w:id="319" w:name="_Toc229915060"/>
      <w:bookmarkStart w:id="320" w:name="_Toc444250111"/>
      <w:bookmarkStart w:id="321" w:name="_Toc377235997"/>
      <w:r>
        <w:rPr>
          <w:b w:val="0"/>
        </w:rPr>
        <w:lastRenderedPageBreak/>
        <w:t>致</w:t>
      </w:r>
      <w:r>
        <w:rPr>
          <w:b w:val="0"/>
        </w:rPr>
        <w:t xml:space="preserve">  </w:t>
      </w:r>
      <w:r>
        <w:rPr>
          <w:b w:val="0"/>
        </w:rPr>
        <w:t>谢</w:t>
      </w:r>
      <w:bookmarkEnd w:id="313"/>
      <w:bookmarkEnd w:id="314"/>
      <w:bookmarkEnd w:id="315"/>
      <w:bookmarkEnd w:id="316"/>
    </w:p>
    <w:p w14:paraId="41E12D64" w14:textId="77777777" w:rsidR="00A875D5" w:rsidRDefault="00A875D5">
      <w:pPr>
        <w:rPr>
          <w:rFonts w:eastAsiaTheme="majorEastAsia"/>
          <w:bCs/>
        </w:rPr>
      </w:pPr>
    </w:p>
    <w:p w14:paraId="769728A5" w14:textId="77777777" w:rsidR="00A875D5" w:rsidRDefault="00A875D5">
      <w:pPr>
        <w:rPr>
          <w:rFonts w:eastAsiaTheme="majorEastAsia"/>
          <w:bCs/>
        </w:rPr>
      </w:pPr>
    </w:p>
    <w:p w14:paraId="1FFF418C" w14:textId="77777777" w:rsidR="00A875D5" w:rsidRDefault="00A875D5"/>
    <w:p w14:paraId="1E82583A" w14:textId="77777777" w:rsidR="00A875D5" w:rsidRDefault="00000000">
      <w:pPr>
        <w:pStyle w:val="1"/>
        <w:numPr>
          <w:ilvl w:val="0"/>
          <w:numId w:val="0"/>
        </w:numPr>
        <w:rPr>
          <w:b w:val="0"/>
        </w:rPr>
      </w:pPr>
      <w:bookmarkStart w:id="322" w:name="_Toc45060467"/>
      <w:bookmarkStart w:id="323" w:name="_Toc18180"/>
      <w:bookmarkStart w:id="324" w:name="_Toc46962990"/>
      <w:bookmarkStart w:id="325" w:name="_Toc57189262"/>
      <w:r>
        <w:rPr>
          <w:b w:val="0"/>
        </w:rPr>
        <w:lastRenderedPageBreak/>
        <w:t>参考文献</w:t>
      </w:r>
      <w:bookmarkStart w:id="326" w:name="_Toc199901761"/>
      <w:bookmarkStart w:id="327" w:name="_Toc229791457"/>
      <w:bookmarkStart w:id="328" w:name="_Toc199381024"/>
      <w:bookmarkEnd w:id="317"/>
      <w:bookmarkEnd w:id="318"/>
      <w:bookmarkEnd w:id="319"/>
      <w:bookmarkEnd w:id="320"/>
      <w:bookmarkEnd w:id="321"/>
      <w:bookmarkEnd w:id="322"/>
      <w:bookmarkEnd w:id="323"/>
      <w:bookmarkEnd w:id="324"/>
      <w:bookmarkEnd w:id="325"/>
    </w:p>
    <w:p w14:paraId="097F5DAC" w14:textId="77777777" w:rsidR="00A875D5" w:rsidRDefault="00000000">
      <w:r>
        <w:rPr>
          <w:rFonts w:hint="eastAsia"/>
        </w:rPr>
        <w:t xml:space="preserve">[1] Lopez J M R, Heider K, Scheffran J. Frontiers of urbanization: identifying and </w:t>
      </w:r>
    </w:p>
    <w:p w14:paraId="76395697" w14:textId="77777777" w:rsidR="00A875D5" w:rsidRDefault="00000000">
      <w:r>
        <w:rPr>
          <w:rFonts w:hint="eastAsia"/>
        </w:rPr>
        <w:t xml:space="preserve">explaining urbanization hot spots in the south of Mexico City using human and </w:t>
      </w:r>
    </w:p>
    <w:p w14:paraId="10BBC729" w14:textId="77777777" w:rsidR="00A875D5" w:rsidRDefault="00000000">
      <w:r>
        <w:rPr>
          <w:rFonts w:hint="eastAsia"/>
        </w:rPr>
        <w:t xml:space="preserve">remote sensing[J]. Applied geography, 2017, 79: 1-10. </w:t>
      </w:r>
    </w:p>
    <w:p w14:paraId="0ED41D61" w14:textId="77777777" w:rsidR="00A875D5" w:rsidRDefault="00000000">
      <w:r>
        <w:rPr>
          <w:rFonts w:hint="eastAsia"/>
        </w:rPr>
        <w:t xml:space="preserve">[2] </w:t>
      </w:r>
      <w:r>
        <w:rPr>
          <w:rFonts w:hint="eastAsia"/>
        </w:rPr>
        <w:t>赵永强</w:t>
      </w:r>
      <w:r>
        <w:rPr>
          <w:rFonts w:hint="eastAsia"/>
        </w:rPr>
        <w:t xml:space="preserve">, </w:t>
      </w:r>
      <w:proofErr w:type="gramStart"/>
      <w:r>
        <w:rPr>
          <w:rFonts w:hint="eastAsia"/>
        </w:rPr>
        <w:t>饶元</w:t>
      </w:r>
      <w:proofErr w:type="gramEnd"/>
      <w:r>
        <w:rPr>
          <w:rFonts w:hint="eastAsia"/>
        </w:rPr>
        <w:t xml:space="preserve">, </w:t>
      </w:r>
      <w:r>
        <w:rPr>
          <w:rFonts w:hint="eastAsia"/>
        </w:rPr>
        <w:t>董</w:t>
      </w:r>
      <w:proofErr w:type="gramStart"/>
      <w:r>
        <w:rPr>
          <w:rFonts w:hint="eastAsia"/>
        </w:rPr>
        <w:t>世</w:t>
      </w:r>
      <w:proofErr w:type="gramEnd"/>
      <w:r>
        <w:rPr>
          <w:rFonts w:hint="eastAsia"/>
        </w:rPr>
        <w:t>鹏</w:t>
      </w:r>
      <w:r>
        <w:rPr>
          <w:rFonts w:hint="eastAsia"/>
        </w:rPr>
        <w:t>,</w:t>
      </w:r>
      <w:r>
        <w:rPr>
          <w:rFonts w:hint="eastAsia"/>
        </w:rPr>
        <w:t>等</w:t>
      </w:r>
      <w:r>
        <w:rPr>
          <w:rFonts w:hint="eastAsia"/>
        </w:rPr>
        <w:t xml:space="preserve">. </w:t>
      </w:r>
      <w:r>
        <w:rPr>
          <w:rFonts w:hint="eastAsia"/>
        </w:rPr>
        <w:t>深度学习目标检测方法综述</w:t>
      </w:r>
      <w:r>
        <w:rPr>
          <w:rFonts w:hint="eastAsia"/>
        </w:rPr>
        <w:t>[J].</w:t>
      </w:r>
      <w:r>
        <w:rPr>
          <w:rFonts w:hint="eastAsia"/>
        </w:rPr>
        <w:t>中国</w:t>
      </w:r>
      <w:proofErr w:type="gramStart"/>
      <w:r>
        <w:rPr>
          <w:rFonts w:hint="eastAsia"/>
        </w:rPr>
        <w:t>图象</w:t>
      </w:r>
      <w:proofErr w:type="gramEnd"/>
      <w:r>
        <w:rPr>
          <w:rFonts w:hint="eastAsia"/>
        </w:rPr>
        <w:t>图形学</w:t>
      </w:r>
    </w:p>
    <w:p w14:paraId="7A77CF87" w14:textId="77777777" w:rsidR="00A875D5" w:rsidRDefault="00000000">
      <w:r>
        <w:rPr>
          <w:rFonts w:hint="eastAsia"/>
        </w:rPr>
        <w:t>报</w:t>
      </w:r>
      <w:r>
        <w:rPr>
          <w:rFonts w:hint="eastAsia"/>
        </w:rPr>
        <w:t xml:space="preserve">,2020,25(04):629-654. </w:t>
      </w:r>
    </w:p>
    <w:p w14:paraId="61615E35" w14:textId="77777777" w:rsidR="00A875D5" w:rsidRDefault="00000000">
      <w:r>
        <w:rPr>
          <w:rFonts w:hint="eastAsia"/>
        </w:rPr>
        <w:t xml:space="preserve">[3] </w:t>
      </w:r>
      <w:proofErr w:type="gramStart"/>
      <w:r>
        <w:rPr>
          <w:rFonts w:hint="eastAsia"/>
        </w:rPr>
        <w:t>侯宇青阳</w:t>
      </w:r>
      <w:proofErr w:type="gramEnd"/>
      <w:r>
        <w:rPr>
          <w:rFonts w:hint="eastAsia"/>
        </w:rPr>
        <w:t xml:space="preserve">, </w:t>
      </w:r>
      <w:proofErr w:type="gramStart"/>
      <w:r>
        <w:rPr>
          <w:rFonts w:hint="eastAsia"/>
        </w:rPr>
        <w:t>全吉成</w:t>
      </w:r>
      <w:proofErr w:type="gramEnd"/>
      <w:r>
        <w:rPr>
          <w:rFonts w:hint="eastAsia"/>
        </w:rPr>
        <w:t xml:space="preserve">, </w:t>
      </w:r>
      <w:r>
        <w:rPr>
          <w:rFonts w:hint="eastAsia"/>
        </w:rPr>
        <w:t>王宏伟</w:t>
      </w:r>
      <w:r>
        <w:rPr>
          <w:rFonts w:hint="eastAsia"/>
        </w:rPr>
        <w:t xml:space="preserve">. </w:t>
      </w:r>
      <w:r>
        <w:rPr>
          <w:rFonts w:hint="eastAsia"/>
        </w:rPr>
        <w:t>深度学习发展综述</w:t>
      </w:r>
      <w:r>
        <w:rPr>
          <w:rFonts w:hint="eastAsia"/>
        </w:rPr>
        <w:t>[J].</w:t>
      </w:r>
      <w:r>
        <w:rPr>
          <w:rFonts w:hint="eastAsia"/>
        </w:rPr>
        <w:t>舰船电子工程</w:t>
      </w:r>
      <w:r>
        <w:rPr>
          <w:rFonts w:hint="eastAsia"/>
        </w:rPr>
        <w:t xml:space="preserve">,2017,37(04):5-9+111. </w:t>
      </w:r>
    </w:p>
    <w:p w14:paraId="6F68144F" w14:textId="77777777" w:rsidR="00A875D5" w:rsidRDefault="00000000">
      <w:r>
        <w:rPr>
          <w:rFonts w:ascii="微软雅黑" w:eastAsia="微软雅黑" w:hAnsi="微软雅黑" w:cs="微软雅黑"/>
          <w:color w:val="666666"/>
          <w:sz w:val="18"/>
          <w:szCs w:val="18"/>
          <w:shd w:val="clear" w:color="auto" w:fill="FFFFFF"/>
        </w:rPr>
        <w:t>[</w:t>
      </w:r>
      <w:r>
        <w:rPr>
          <w:rFonts w:hint="eastAsia"/>
        </w:rPr>
        <w:t>4]</w:t>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[D].</w:t>
      </w:r>
      <w:r>
        <w:rPr>
          <w:rFonts w:hint="eastAsia"/>
        </w:rPr>
        <w:t>哈尔滨理工大学</w:t>
      </w:r>
      <w:r>
        <w:rPr>
          <w:rFonts w:hint="eastAsia"/>
        </w:rPr>
        <w:t>,2022.DOI:10.27063/d.cnki.ghlgu.2022.000436.</w:t>
      </w:r>
    </w:p>
    <w:p w14:paraId="06DFFA9C" w14:textId="77777777" w:rsidR="00A875D5" w:rsidRDefault="00000000">
      <w:r>
        <w:rPr>
          <w:rFonts w:hint="eastAsia"/>
        </w:rPr>
        <w:t>[5]Li H,Kadav A,Durdanovic I,et al.Pruning filters for efficient convnets[J].arXiv preprint arXiv:1608.08710,2016.</w:t>
      </w:r>
    </w:p>
    <w:p w14:paraId="599DF954" w14:textId="77777777" w:rsidR="00A875D5" w:rsidRDefault="00000000">
      <w:r>
        <w:rPr>
          <w:rFonts w:hint="eastAsia"/>
        </w:rPr>
        <w:t>[6]Luo J</w:t>
      </w:r>
      <w:r>
        <w:rPr>
          <w:rFonts w:hint="eastAsia"/>
        </w:rPr>
        <w:t>­</w:t>
      </w:r>
      <w:r>
        <w:rPr>
          <w:rFonts w:hint="eastAsia"/>
        </w:rPr>
        <w:t>H,Wu J.Autopruner:An end</w:t>
      </w:r>
      <w:r>
        <w:rPr>
          <w:rFonts w:hint="eastAsia"/>
        </w:rPr>
        <w:t>­</w:t>
      </w:r>
      <w:r>
        <w:rPr>
          <w:rFonts w:hint="eastAsia"/>
        </w:rPr>
        <w:t>to</w:t>
      </w:r>
      <w:r>
        <w:rPr>
          <w:rFonts w:hint="eastAsia"/>
        </w:rPr>
        <w:t>­</w:t>
      </w:r>
      <w:r>
        <w:rPr>
          <w:rFonts w:hint="eastAsia"/>
        </w:rPr>
        <w:t>end trainable filter pruning method for efficient deep model inference[J].Pattern Recognition,2020,107:107461.</w:t>
      </w:r>
    </w:p>
    <w:p w14:paraId="1C72F05F" w14:textId="77777777" w:rsidR="00A875D5" w:rsidRDefault="00000000">
      <w:r>
        <w:rPr>
          <w:rFonts w:hint="eastAsia"/>
        </w:rPr>
        <w:t>[7]Hur C,Kang S.Entropy</w:t>
      </w:r>
      <w:r>
        <w:rPr>
          <w:rFonts w:hint="eastAsia"/>
        </w:rPr>
        <w:t>­</w:t>
      </w:r>
      <w:r>
        <w:rPr>
          <w:rFonts w:hint="eastAsia"/>
        </w:rPr>
        <w:t>based pruning method for convolutional neural networks[J].The Journal of Supercomputing,2019,75(6):2950</w:t>
      </w:r>
      <w:r>
        <w:rPr>
          <w:rFonts w:hint="eastAsia"/>
        </w:rPr>
        <w:t>–</w:t>
      </w:r>
      <w:r>
        <w:rPr>
          <w:rFonts w:hint="eastAsia"/>
        </w:rPr>
        <w:t>2963.</w:t>
      </w:r>
    </w:p>
    <w:p w14:paraId="007C32B9" w14:textId="77777777" w:rsidR="00A875D5" w:rsidRDefault="00000000">
      <w:r>
        <w:rPr>
          <w:rFonts w:hint="eastAsia"/>
        </w:rPr>
        <w:t xml:space="preserve">[8]Yao Y,Wu X,Zhang L,et al.Joint representation and truncated inference learning for correlation </w:t>
      </w:r>
      <w:proofErr w:type="gramStart"/>
      <w:r>
        <w:rPr>
          <w:rFonts w:hint="eastAsia"/>
        </w:rPr>
        <w:t>filter based</w:t>
      </w:r>
      <w:proofErr w:type="gramEnd"/>
      <w:r>
        <w:rPr>
          <w:rFonts w:hint="eastAsia"/>
        </w:rPr>
        <w:t xml:space="preserve"> tracking[C]//Proceedings of the European conference on computer vision(ECCV). 2018:552</w:t>
      </w:r>
      <w:r>
        <w:rPr>
          <w:rFonts w:hint="eastAsia"/>
        </w:rPr>
        <w:t>–</w:t>
      </w:r>
      <w:r>
        <w:rPr>
          <w:rFonts w:hint="eastAsia"/>
        </w:rPr>
        <w:t>567.</w:t>
      </w:r>
    </w:p>
    <w:p w14:paraId="37B29E40" w14:textId="77777777" w:rsidR="00A875D5" w:rsidRDefault="00000000">
      <w:r>
        <w:rPr>
          <w:rFonts w:hint="eastAsia"/>
        </w:rPr>
        <w:t>[9]Luo J</w:t>
      </w:r>
      <w:r>
        <w:rPr>
          <w:rFonts w:hint="eastAsia"/>
        </w:rPr>
        <w:t>­</w:t>
      </w:r>
      <w:r>
        <w:rPr>
          <w:rFonts w:hint="eastAsia"/>
        </w:rPr>
        <w:t>H,Zhang H,Zhou H</w:t>
      </w:r>
      <w:r>
        <w:rPr>
          <w:rFonts w:hint="eastAsia"/>
        </w:rPr>
        <w:t>­</w:t>
      </w:r>
      <w:r>
        <w:rPr>
          <w:rFonts w:hint="eastAsia"/>
        </w:rPr>
        <w:t>Y,et al.Thinet:pruning cnn filters for a thinner net[J].IEEE transactions on pattern analysis and machine intelligence,2018,41(10):2525</w:t>
      </w:r>
      <w:r>
        <w:rPr>
          <w:rFonts w:hint="eastAsia"/>
        </w:rPr>
        <w:t>–</w:t>
      </w:r>
      <w:r>
        <w:rPr>
          <w:rFonts w:hint="eastAsia"/>
        </w:rPr>
        <w:t>2538.</w:t>
      </w:r>
    </w:p>
    <w:p w14:paraId="5A6DDC2F" w14:textId="77777777" w:rsidR="00A875D5" w:rsidRDefault="00000000">
      <w:r>
        <w:rPr>
          <w:rFonts w:hint="eastAsia"/>
        </w:rPr>
        <w:t>[10]Wen W,Wu C,Wang Y,et al.Learning structured sparsity in deep neural networks[C]//Proceedings of the 30th International Conference on Neural Information Processing Systems.2016:2082</w:t>
      </w:r>
      <w:r>
        <w:rPr>
          <w:rFonts w:hint="eastAsia"/>
        </w:rPr>
        <w:t>–</w:t>
      </w:r>
      <w:r>
        <w:rPr>
          <w:rFonts w:hint="eastAsia"/>
        </w:rPr>
        <w:t>2090.</w:t>
      </w:r>
    </w:p>
    <w:p w14:paraId="43A4E1B3" w14:textId="77777777" w:rsidR="00A875D5" w:rsidRDefault="00000000">
      <w:r>
        <w:rPr>
          <w:rFonts w:hint="eastAsia"/>
        </w:rPr>
        <w:t>[11]Jiang L,Zhang H,Yu L.Robust Time</w:t>
      </w:r>
      <w:r>
        <w:rPr>
          <w:rFonts w:hint="eastAsia"/>
        </w:rPr>
        <w:t>­</w:t>
      </w:r>
      <w:r>
        <w:rPr>
          <w:rFonts w:hint="eastAsia"/>
        </w:rPr>
        <w:t>Frequency Reconstruction by Learning Structured Sparsity[J]. arXiv preprint arXiv:2004.14820,2020.</w:t>
      </w:r>
    </w:p>
    <w:p w14:paraId="277355B6" w14:textId="77777777" w:rsidR="00A875D5" w:rsidRDefault="00000000">
      <w:r>
        <w:rPr>
          <w:rFonts w:hint="eastAsia"/>
        </w:rPr>
        <w:t>[12]Tong and Wu Geng C,Tan C,FANG B,et al.CQNN:a CGRA</w:t>
      </w:r>
      <w:r>
        <w:rPr>
          <w:rFonts w:hint="eastAsia"/>
        </w:rPr>
        <w:t>­</w:t>
      </w:r>
      <w:r>
        <w:rPr>
          <w:rFonts w:hint="eastAsia"/>
        </w:rPr>
        <w:t xml:space="preserve">based QNN Framework[C]//2020 IEEE High Performance Extreme Computing </w:t>
      </w:r>
      <w:r>
        <w:rPr>
          <w:rFonts w:hint="eastAsia"/>
        </w:rPr>
        <w:lastRenderedPageBreak/>
        <w:t>Conference(HPEC).2020:1</w:t>
      </w:r>
      <w:r>
        <w:rPr>
          <w:rFonts w:hint="eastAsia"/>
        </w:rPr>
        <w:t>–</w:t>
      </w:r>
      <w:r>
        <w:rPr>
          <w:rFonts w:hint="eastAsia"/>
        </w:rPr>
        <w:t>7.</w:t>
      </w:r>
    </w:p>
    <w:p w14:paraId="0EABFE1D" w14:textId="77777777" w:rsidR="00A875D5" w:rsidRDefault="00000000">
      <w:r>
        <w:rPr>
          <w:rFonts w:hint="eastAsia"/>
        </w:rPr>
        <w:t>[13]Choi J,Chuang P I</w:t>
      </w:r>
      <w:r>
        <w:rPr>
          <w:rFonts w:hint="eastAsia"/>
        </w:rPr>
        <w:t>­</w:t>
      </w:r>
      <w:r>
        <w:rPr>
          <w:rFonts w:hint="eastAsia"/>
        </w:rPr>
        <w:t>J,Wang Z,et al.Bridging the accuracy gap for 2</w:t>
      </w:r>
      <w:r>
        <w:rPr>
          <w:rFonts w:hint="eastAsia"/>
        </w:rPr>
        <w:t>­</w:t>
      </w:r>
      <w:r>
        <w:rPr>
          <w:rFonts w:hint="eastAsia"/>
        </w:rPr>
        <w:t>bit quantized neural networks (qnn)[J].arXiv preprint arXiv:1807.06964,2018.</w:t>
      </w:r>
    </w:p>
    <w:p w14:paraId="77404D96" w14:textId="77777777" w:rsidR="00A875D5" w:rsidRDefault="00000000">
      <w:r>
        <w:rPr>
          <w:rFonts w:hint="eastAsia"/>
        </w:rPr>
        <w:t xml:space="preserve">[14] Courbariaux M, Hubara I, Soudry D, et al. Binarized neural networks: Training deep neural networks with weights and activations constrained to+ 1 or-1[J]. ar Xiv preprint arXiv:1602.02830, 2016. </w:t>
      </w:r>
    </w:p>
    <w:p w14:paraId="78ED7664" w14:textId="77777777" w:rsidR="00A875D5" w:rsidRDefault="00000000">
      <w:r>
        <w:rPr>
          <w:rFonts w:hint="eastAsia"/>
        </w:rPr>
        <w:t xml:space="preserve">[15] Y. Li, T. Geng, A. Li, and H. Yu, </w:t>
      </w:r>
      <w:r>
        <w:rPr>
          <w:rFonts w:hint="eastAsia"/>
        </w:rPr>
        <w:t>“</w:t>
      </w:r>
      <w:r>
        <w:rPr>
          <w:rFonts w:hint="eastAsia"/>
        </w:rPr>
        <w:t>Bcnn: Binary complex neural network,</w:t>
      </w:r>
      <w:r>
        <w:rPr>
          <w:rFonts w:hint="eastAsia"/>
        </w:rPr>
        <w:t>”</w:t>
      </w:r>
      <w:r>
        <w:rPr>
          <w:rFonts w:hint="eastAsia"/>
        </w:rPr>
        <w:t xml:space="preserve"> arXiv preprint arXiv:2104.10044, 2021.</w:t>
      </w:r>
    </w:p>
    <w:p w14:paraId="48E3C0C1" w14:textId="77777777" w:rsidR="00A875D5" w:rsidRDefault="00000000">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14:paraId="646691A4" w14:textId="77777777" w:rsidR="00A875D5" w:rsidRDefault="00000000">
      <w:r>
        <w:rPr>
          <w:rFonts w:hint="eastAsia"/>
        </w:rPr>
        <w:t>[17] A. Li, T. Geng, T. Wang, M. Herbordt, S. L. Song, and K. Barker,</w:t>
      </w:r>
      <w:r>
        <w:rPr>
          <w:rFonts w:hint="eastAsia"/>
        </w:rPr>
        <w:t>“</w:t>
      </w:r>
      <w:r>
        <w:rPr>
          <w:rFonts w:hint="eastAsia"/>
        </w:rPr>
        <w:t>Bstc: A novel binarized-soft-tensor-core design for accelerating bit-based approximated neural nets,</w:t>
      </w:r>
      <w:r>
        <w:rPr>
          <w:rFonts w:hint="eastAsia"/>
        </w:rPr>
        <w:t>”</w:t>
      </w:r>
      <w:r>
        <w:rPr>
          <w:rFonts w:hint="eastAsia"/>
        </w:rPr>
        <w:t xml:space="preserve"> in Proceedings of the International Conference for High Performance Computing, Networking, Storage and Analysis, 2019, pp. 1</w:t>
      </w:r>
      <w:r>
        <w:rPr>
          <w:rFonts w:hint="eastAsia"/>
        </w:rPr>
        <w:t>–</w:t>
      </w:r>
      <w:r>
        <w:rPr>
          <w:rFonts w:hint="eastAsia"/>
        </w:rPr>
        <w:t>30.</w:t>
      </w:r>
    </w:p>
    <w:p w14:paraId="4DEE1F23" w14:textId="77777777" w:rsidR="00A875D5" w:rsidRDefault="00000000">
      <w:r>
        <w:rPr>
          <w:rFonts w:hint="eastAsia"/>
        </w:rPr>
        <w:t xml:space="preserve">[18] A. Li and S. M. Su, </w:t>
      </w:r>
      <w:r>
        <w:rPr>
          <w:rFonts w:hint="eastAsia"/>
        </w:rPr>
        <w:t>“</w:t>
      </w:r>
      <w:r>
        <w:rPr>
          <w:rFonts w:hint="eastAsia"/>
        </w:rPr>
        <w:t>Accelerating binarized neural networks via bit-tensor-cores in turing gpus,</w:t>
      </w:r>
      <w:r>
        <w:rPr>
          <w:rFonts w:hint="eastAsia"/>
        </w:rPr>
        <w:t>”</w:t>
      </w:r>
      <w:r>
        <w:rPr>
          <w:rFonts w:hint="eastAsia"/>
        </w:rPr>
        <w:t xml:space="preserve"> IEEE Transactions on Parallel and Distributed Systems, 2020.</w:t>
      </w:r>
    </w:p>
    <w:p w14:paraId="432D6465" w14:textId="77777777" w:rsidR="00A875D5" w:rsidRDefault="00000000">
      <w:r>
        <w:rPr>
          <w:rFonts w:hint="eastAsia"/>
        </w:rPr>
        <w:t>[19] T. Geng, T. Wang, C. Wu, C. Yang, W. Wu, A. Li, and M. C. Herbordt,</w:t>
      </w:r>
      <w:r>
        <w:rPr>
          <w:rFonts w:hint="eastAsia"/>
        </w:rPr>
        <w:t>“</w:t>
      </w:r>
      <w:r>
        <w:rPr>
          <w:rFonts w:hint="eastAsia"/>
        </w:rPr>
        <w:t xml:space="preserve">O3bnn: An out-of-order architecture for high-performance binarized neural network inference with </w:t>
      </w:r>
      <w:r>
        <w:rPr>
          <w:rFonts w:hint="eastAsia"/>
        </w:rPr>
        <w:t>ﬁ</w:t>
      </w:r>
      <w:r>
        <w:rPr>
          <w:rFonts w:hint="eastAsia"/>
        </w:rPr>
        <w:t>ne-grained pruning,</w:t>
      </w:r>
      <w:r>
        <w:rPr>
          <w:rFonts w:hint="eastAsia"/>
        </w:rPr>
        <w:t>”</w:t>
      </w:r>
      <w:r>
        <w:rPr>
          <w:rFonts w:hint="eastAsia"/>
        </w:rPr>
        <w:t xml:space="preserve"> in Proceedings of the ACM International Conference on Supercomputing, 2019, pp.461</w:t>
      </w:r>
      <w:r>
        <w:rPr>
          <w:rFonts w:hint="eastAsia"/>
        </w:rPr>
        <w:t>–</w:t>
      </w:r>
      <w:r>
        <w:rPr>
          <w:rFonts w:hint="eastAsia"/>
        </w:rPr>
        <w:t>472.</w:t>
      </w:r>
    </w:p>
    <w:p w14:paraId="3F7158FF" w14:textId="77777777" w:rsidR="00A875D5" w:rsidRDefault="00000000">
      <w:pPr>
        <w:tabs>
          <w:tab w:val="left" w:pos="2445"/>
        </w:tabs>
      </w:pPr>
      <w:r>
        <w:rPr>
          <w:rFonts w:hint="eastAsia"/>
        </w:rPr>
        <w:t>[20] T. Geng, A. Li, T. Wang, C. Wu, Y. Li, R. Shi, W. Wu, and M. Herbordt,</w:t>
      </w:r>
      <w:r>
        <w:rPr>
          <w:rFonts w:hint="eastAsia"/>
        </w:rPr>
        <w:t>“</w:t>
      </w:r>
      <w:r>
        <w:rPr>
          <w:rFonts w:hint="eastAsia"/>
        </w:rPr>
        <w:t>O3bnn-r: An out-of-order architecture for high-performance and regu-larized bnn inference,</w:t>
      </w:r>
      <w:r>
        <w:rPr>
          <w:rFonts w:hint="eastAsia"/>
        </w:rPr>
        <w:t>”</w:t>
      </w:r>
      <w:r>
        <w:rPr>
          <w:rFonts w:hint="eastAsia"/>
        </w:rPr>
        <w:t xml:space="preserve"> IEEE Transactions on Parallel and Distributed Systems, vol. 32, no. 1, pp. 199</w:t>
      </w:r>
      <w:r>
        <w:rPr>
          <w:rFonts w:hint="eastAsia"/>
        </w:rPr>
        <w:t>–</w:t>
      </w:r>
      <w:r>
        <w:rPr>
          <w:rFonts w:hint="eastAsia"/>
        </w:rPr>
        <w:t>213, 2020.</w:t>
      </w:r>
    </w:p>
    <w:p w14:paraId="7A701476" w14:textId="77777777" w:rsidR="00A875D5" w:rsidRDefault="00000000">
      <w:pPr>
        <w:tabs>
          <w:tab w:val="left" w:pos="2445"/>
        </w:tabs>
      </w:pPr>
      <w:r>
        <w:rPr>
          <w:rFonts w:hint="eastAsia"/>
        </w:rPr>
        <w:t>[21] T. Geng, T. Wang, C. Wu, C. Yang, S. L. Song, A. Li, and M. Herbordt,</w:t>
      </w:r>
      <w:r>
        <w:rPr>
          <w:rFonts w:hint="eastAsia"/>
        </w:rPr>
        <w:t>“</w:t>
      </w:r>
      <w:r>
        <w:rPr>
          <w:rFonts w:hint="eastAsia"/>
        </w:rPr>
        <w:t>Lp-bnn: Ultra-low-latency bnn inference with layer parallelism,</w:t>
      </w:r>
      <w:r>
        <w:rPr>
          <w:rFonts w:hint="eastAsia"/>
        </w:rPr>
        <w:t>”</w:t>
      </w:r>
      <w:r>
        <w:rPr>
          <w:rFonts w:hint="eastAsia"/>
        </w:rPr>
        <w:t xml:space="preserve"> in 2019 IEEE 30th International Conference on Application-speci</w:t>
      </w:r>
      <w:r>
        <w:rPr>
          <w:rFonts w:hint="eastAsia"/>
        </w:rPr>
        <w:t>ﬁ</w:t>
      </w:r>
      <w:r>
        <w:rPr>
          <w:rFonts w:hint="eastAsia"/>
        </w:rPr>
        <w:t>c Systems,Architectures and Processors (ASAP), vol. 2160. IEEE, 2019, pp. 9</w:t>
      </w:r>
      <w:r>
        <w:rPr>
          <w:rFonts w:hint="eastAsia"/>
        </w:rPr>
        <w:t>–</w:t>
      </w:r>
      <w:r>
        <w:rPr>
          <w:rFonts w:hint="eastAsia"/>
        </w:rPr>
        <w:t>16.</w:t>
      </w:r>
    </w:p>
    <w:p w14:paraId="38CDED4D" w14:textId="77777777" w:rsidR="00A875D5" w:rsidRDefault="00000000">
      <w:pPr>
        <w:tabs>
          <w:tab w:val="left" w:pos="2445"/>
        </w:tabs>
      </w:pPr>
      <w:r>
        <w:rPr>
          <w:rFonts w:hint="eastAsia"/>
        </w:rPr>
        <w:lastRenderedPageBreak/>
        <w:t xml:space="preserve">[22] N. Narodytska, </w:t>
      </w:r>
      <w:r>
        <w:rPr>
          <w:rFonts w:hint="eastAsia"/>
        </w:rPr>
        <w:t>“</w:t>
      </w:r>
      <w:r>
        <w:rPr>
          <w:rFonts w:hint="eastAsia"/>
        </w:rPr>
        <w:t>Formal analysis of deep binarized neural networks.</w:t>
      </w:r>
      <w:r>
        <w:rPr>
          <w:rFonts w:hint="eastAsia"/>
        </w:rPr>
        <w:t>”</w:t>
      </w:r>
      <w:r>
        <w:rPr>
          <w:rFonts w:hint="eastAsia"/>
        </w:rPr>
        <w:t xml:space="preserve"> in IJCAI, 2018, pp. 5692</w:t>
      </w:r>
      <w:r>
        <w:rPr>
          <w:rFonts w:hint="eastAsia"/>
        </w:rPr>
        <w:t>–</w:t>
      </w:r>
      <w:r>
        <w:rPr>
          <w:rFonts w:hint="eastAsia"/>
        </w:rPr>
        <w:t>5696.</w:t>
      </w:r>
    </w:p>
    <w:p w14:paraId="4F157551" w14:textId="77777777" w:rsidR="00A875D5" w:rsidRDefault="00000000">
      <w:pPr>
        <w:tabs>
          <w:tab w:val="left" w:pos="2445"/>
        </w:tabs>
      </w:pPr>
      <w:r>
        <w:rPr>
          <w:rFonts w:hint="eastAsia"/>
        </w:rPr>
        <w:t>[23] N. Narodytska, S. Kasiviswanathan, L. Ryzhyk, M. Sagiv, and T. Walsh,</w:t>
      </w:r>
      <w:r>
        <w:rPr>
          <w:rFonts w:hint="eastAsia"/>
        </w:rPr>
        <w:t>“</w:t>
      </w:r>
      <w:r>
        <w:rPr>
          <w:rFonts w:hint="eastAsia"/>
        </w:rPr>
        <w:t>Verifying properties of binarized deep neural networks,</w:t>
      </w:r>
      <w:r>
        <w:rPr>
          <w:rFonts w:hint="eastAsia"/>
        </w:rPr>
        <w:t>”</w:t>
      </w:r>
      <w:r>
        <w:rPr>
          <w:rFonts w:hint="eastAsia"/>
        </w:rPr>
        <w:t xml:space="preserve"> in Proceedings of the AAAI Conference on Arti</w:t>
      </w:r>
      <w:r>
        <w:rPr>
          <w:rFonts w:hint="eastAsia"/>
        </w:rPr>
        <w:t>ﬁ</w:t>
      </w:r>
      <w:r>
        <w:rPr>
          <w:rFonts w:hint="eastAsia"/>
        </w:rPr>
        <w:t>cial Intelligence, vol. 32, no. 1, 2018.</w:t>
      </w:r>
    </w:p>
    <w:p w14:paraId="0542962C" w14:textId="77777777" w:rsidR="00A875D5" w:rsidRDefault="00000000">
      <w:r>
        <w:rPr>
          <w:rFonts w:hint="eastAsia"/>
        </w:rPr>
        <w:t xml:space="preserve">[24] C.-H. Huang, </w:t>
      </w:r>
      <w:r>
        <w:rPr>
          <w:rFonts w:hint="eastAsia"/>
        </w:rPr>
        <w:t>“</w:t>
      </w:r>
      <w:r>
        <w:rPr>
          <w:rFonts w:hint="eastAsia"/>
        </w:rPr>
        <w:t>An fpga-based hardware/software design using binarized neural networks for agricultural applications: A case study,</w:t>
      </w:r>
      <w:r>
        <w:rPr>
          <w:rFonts w:hint="eastAsia"/>
        </w:rPr>
        <w:t>”</w:t>
      </w:r>
      <w:r>
        <w:rPr>
          <w:rFonts w:hint="eastAsia"/>
        </w:rPr>
        <w:t xml:space="preserve"> IEEE Access, vol. 9, pp. 26 523</w:t>
      </w:r>
      <w:r>
        <w:rPr>
          <w:rFonts w:hint="eastAsia"/>
        </w:rPr>
        <w:t>–</w:t>
      </w:r>
      <w:r>
        <w:rPr>
          <w:rFonts w:hint="eastAsia"/>
        </w:rPr>
        <w:t>26 531, 2021.</w:t>
      </w:r>
    </w:p>
    <w:p w14:paraId="6687BF1E" w14:textId="77777777" w:rsidR="00A875D5" w:rsidRDefault="00000000">
      <w:r>
        <w:rPr>
          <w:rFonts w:hint="eastAsia"/>
        </w:rPr>
        <w:t xml:space="preserve">[25] Y. Ma, H. Xiong, Z. Hu, and L. Ma, </w:t>
      </w:r>
      <w:r>
        <w:rPr>
          <w:rFonts w:hint="eastAsia"/>
        </w:rPr>
        <w:t>“</w:t>
      </w:r>
      <w:r>
        <w:rPr>
          <w:rFonts w:hint="eastAsia"/>
        </w:rPr>
        <w:t>Ef</w:t>
      </w:r>
      <w:r>
        <w:rPr>
          <w:rFonts w:hint="eastAsia"/>
        </w:rPr>
        <w:t>ﬁ</w:t>
      </w:r>
      <w:r>
        <w:rPr>
          <w:rFonts w:hint="eastAsia"/>
        </w:rPr>
        <w:t>cient super resolution using binarized neural network,</w:t>
      </w:r>
      <w:r>
        <w:rPr>
          <w:rFonts w:hint="eastAsia"/>
        </w:rPr>
        <w:t>”</w:t>
      </w:r>
      <w:r>
        <w:rPr>
          <w:rFonts w:hint="eastAsia"/>
        </w:rPr>
        <w:t xml:space="preserve"> in Proceedings of the IEEE/CVF Conference on Computer Vision and Pattern Recognition Workshops, 2019, pp. 0</w:t>
      </w:r>
      <w:r>
        <w:rPr>
          <w:rFonts w:hint="eastAsia"/>
        </w:rPr>
        <w:t>–</w:t>
      </w:r>
      <w:r>
        <w:rPr>
          <w:rFonts w:hint="eastAsia"/>
        </w:rPr>
        <w:t>0.</w:t>
      </w:r>
    </w:p>
    <w:p w14:paraId="00BBD764" w14:textId="77777777" w:rsidR="00A875D5" w:rsidRDefault="00000000">
      <w:r>
        <w:rPr>
          <w:rFonts w:hint="eastAsia"/>
        </w:rPr>
        <w:t xml:space="preserve">[26] C. Ma, Y. Guo, Y. Lei, and W. An, </w:t>
      </w:r>
      <w:r>
        <w:rPr>
          <w:rFonts w:hint="eastAsia"/>
        </w:rPr>
        <w:t>“</w:t>
      </w:r>
      <w:r>
        <w:rPr>
          <w:rFonts w:hint="eastAsia"/>
        </w:rPr>
        <w:t>Binary volumetric convolutional neural networks for 3-d object recognition,</w:t>
      </w:r>
      <w:r>
        <w:rPr>
          <w:rFonts w:hint="eastAsia"/>
        </w:rPr>
        <w:t>”</w:t>
      </w:r>
      <w:r>
        <w:rPr>
          <w:rFonts w:hint="eastAsia"/>
        </w:rPr>
        <w:t xml:space="preserve"> IEEE Transactions on Instrumentation and Measurement, vol. 68, no. 1, pp. 38</w:t>
      </w:r>
      <w:r>
        <w:rPr>
          <w:rFonts w:hint="eastAsia"/>
        </w:rPr>
        <w:t>–</w:t>
      </w:r>
      <w:r>
        <w:rPr>
          <w:rFonts w:hint="eastAsia"/>
        </w:rPr>
        <w:t>48, 2018.</w:t>
      </w:r>
    </w:p>
    <w:p w14:paraId="4142C39C" w14:textId="77777777" w:rsidR="00A875D5" w:rsidRDefault="00000000">
      <w:r>
        <w:rPr>
          <w:rFonts w:hint="eastAsia"/>
        </w:rPr>
        <w:t xml:space="preserve">[27] G. Chen, H. Meng, Y. Liang, and K. Huang, </w:t>
      </w:r>
      <w:r>
        <w:rPr>
          <w:rFonts w:hint="eastAsia"/>
        </w:rPr>
        <w:t>“</w:t>
      </w:r>
      <w:r>
        <w:rPr>
          <w:rFonts w:hint="eastAsia"/>
        </w:rPr>
        <w:t>Gpu-accelerated real-time stereo estimation with binary neural network,</w:t>
      </w:r>
      <w:r>
        <w:rPr>
          <w:rFonts w:hint="eastAsia"/>
        </w:rPr>
        <w:t>”</w:t>
      </w:r>
      <w:r>
        <w:rPr>
          <w:rFonts w:hint="eastAsia"/>
        </w:rPr>
        <w:t xml:space="preserve"> IEEE Transactions on Parallel and Distributed Systems, vol. 31, no. 12, pp. 2896</w:t>
      </w:r>
      <w:r>
        <w:rPr>
          <w:rFonts w:hint="eastAsia"/>
        </w:rPr>
        <w:t>–</w:t>
      </w:r>
      <w:r>
        <w:rPr>
          <w:rFonts w:hint="eastAsia"/>
        </w:rPr>
        <w:t>2907, 2020.</w:t>
      </w:r>
    </w:p>
    <w:p w14:paraId="39571EED" w14:textId="77777777" w:rsidR="00A875D5" w:rsidRDefault="00000000">
      <w:r>
        <w:rPr>
          <w:rFonts w:hint="eastAsia"/>
        </w:rPr>
        <w:t xml:space="preserve">[28] N. Fasfous, M.-R. Vemparala, A. Frickenstein, L. Frickenstein, and W. Stechele, </w:t>
      </w:r>
      <w:r>
        <w:rPr>
          <w:rFonts w:hint="eastAsia"/>
        </w:rPr>
        <w:t>“</w:t>
      </w:r>
      <w:r>
        <w:rPr>
          <w:rFonts w:hint="eastAsia"/>
        </w:rPr>
        <w:t>Binarycop: Binary neural network-based covid-19 face-mask wear and positioning predictor on edge devices,</w:t>
      </w:r>
      <w:r>
        <w:rPr>
          <w:rFonts w:hint="eastAsia"/>
        </w:rPr>
        <w:t>”</w:t>
      </w:r>
      <w:r>
        <w:rPr>
          <w:rFonts w:hint="eastAsia"/>
        </w:rPr>
        <w:t xml:space="preserve"> arXiv preprint arXiv:2102.03456, 2021.</w:t>
      </w:r>
    </w:p>
    <w:p w14:paraId="5E4A3493" w14:textId="77777777" w:rsidR="00A875D5" w:rsidRDefault="00000000">
      <w:r>
        <w:rPr>
          <w:rFonts w:hint="eastAsia"/>
        </w:rPr>
        <w:t xml:space="preserve">[29] M. Rastegari, V. Ordonez, J. Redmon, and A. Farhadi, </w:t>
      </w:r>
      <w:r>
        <w:rPr>
          <w:rFonts w:hint="eastAsia"/>
        </w:rPr>
        <w:t>“</w:t>
      </w:r>
      <w:r>
        <w:rPr>
          <w:rFonts w:hint="eastAsia"/>
        </w:rPr>
        <w:t>Xnor-net:Imagenet classi</w:t>
      </w:r>
      <w:r>
        <w:rPr>
          <w:rFonts w:hint="eastAsia"/>
        </w:rPr>
        <w:t>ﬁ</w:t>
      </w:r>
      <w:r>
        <w:rPr>
          <w:rFonts w:hint="eastAsia"/>
        </w:rPr>
        <w:t>cation using binary convolutional neural networks,</w:t>
      </w:r>
      <w:r>
        <w:rPr>
          <w:rFonts w:hint="eastAsia"/>
        </w:rPr>
        <w:t>”</w:t>
      </w:r>
      <w:r>
        <w:rPr>
          <w:rFonts w:hint="eastAsia"/>
        </w:rPr>
        <w:t xml:space="preserve"> in European conference on computer vision. Springer, 2016, pp. 525</w:t>
      </w:r>
      <w:r>
        <w:rPr>
          <w:rFonts w:hint="eastAsia"/>
        </w:rPr>
        <w:t>–</w:t>
      </w:r>
      <w:r>
        <w:rPr>
          <w:rFonts w:hint="eastAsia"/>
        </w:rPr>
        <w:t>542.</w:t>
      </w:r>
    </w:p>
    <w:p w14:paraId="5FCFDA5F" w14:textId="77777777" w:rsidR="00A875D5" w:rsidRDefault="00000000">
      <w:r>
        <w:rPr>
          <w:rFonts w:hint="eastAsia"/>
        </w:rPr>
        <w:t xml:space="preserve">[30] S. Zhou, Y. Wu, Z. Ni, X. Zhou, H. Wen, and Y. Zou, </w:t>
      </w:r>
      <w:r>
        <w:rPr>
          <w:rFonts w:hint="eastAsia"/>
        </w:rPr>
        <w:t>“</w:t>
      </w:r>
      <w:r>
        <w:rPr>
          <w:rFonts w:hint="eastAsia"/>
        </w:rPr>
        <w:t>Dorefa-net: Training low bitwidth convolutional neural networks with low bitwidth gradients,</w:t>
      </w:r>
      <w:r>
        <w:rPr>
          <w:rFonts w:hint="eastAsia"/>
        </w:rPr>
        <w:t>”</w:t>
      </w:r>
      <w:r>
        <w:rPr>
          <w:rFonts w:hint="eastAsia"/>
        </w:rPr>
        <w:t xml:space="preserve"> arXiv preprint arXiv:1606.06160, 2016.</w:t>
      </w:r>
    </w:p>
    <w:p w14:paraId="43F948BA" w14:textId="77777777" w:rsidR="00A875D5" w:rsidRDefault="00000000">
      <w:r>
        <w:rPr>
          <w:rFonts w:hint="eastAsia"/>
        </w:rPr>
        <w:t xml:space="preserve">[31] W. Tang, G. Hua, and L. Wang, </w:t>
      </w:r>
      <w:r>
        <w:rPr>
          <w:rFonts w:hint="eastAsia"/>
        </w:rPr>
        <w:t>“</w:t>
      </w:r>
      <w:r>
        <w:rPr>
          <w:rFonts w:hint="eastAsia"/>
        </w:rPr>
        <w:t>How to train a compact binary neural network with high accuracy?</w:t>
      </w:r>
      <w:r>
        <w:rPr>
          <w:rFonts w:hint="eastAsia"/>
        </w:rPr>
        <w:t>”</w:t>
      </w:r>
      <w:r>
        <w:rPr>
          <w:rFonts w:hint="eastAsia"/>
        </w:rPr>
        <w:t xml:space="preserve"> in Thirty-First AAAI conference on arti</w:t>
      </w:r>
      <w:r>
        <w:rPr>
          <w:rFonts w:hint="eastAsia"/>
        </w:rPr>
        <w:t>ﬁ</w:t>
      </w:r>
      <w:r>
        <w:rPr>
          <w:rFonts w:hint="eastAsia"/>
        </w:rPr>
        <w:t>cial intelligence, 2017.</w:t>
      </w:r>
    </w:p>
    <w:p w14:paraId="4D67D5B8" w14:textId="77777777" w:rsidR="00A875D5" w:rsidRDefault="00000000">
      <w:r>
        <w:rPr>
          <w:rFonts w:hint="eastAsia"/>
        </w:rPr>
        <w:lastRenderedPageBreak/>
        <w:t xml:space="preserve">[32] X. Lin, C. Zhao, and W. Pan, </w:t>
      </w:r>
      <w:r>
        <w:rPr>
          <w:rFonts w:hint="eastAsia"/>
        </w:rPr>
        <w:t>“</w:t>
      </w:r>
      <w:r>
        <w:rPr>
          <w:rFonts w:hint="eastAsia"/>
        </w:rPr>
        <w:t>Towards accurate binary convolutional neural network,</w:t>
      </w:r>
      <w:r>
        <w:rPr>
          <w:rFonts w:hint="eastAsia"/>
        </w:rPr>
        <w:t>”</w:t>
      </w:r>
      <w:r>
        <w:rPr>
          <w:rFonts w:hint="eastAsia"/>
        </w:rPr>
        <w:t xml:space="preserve"> in Advances in Neural Information Processing Systems, 2017, pp. 345</w:t>
      </w:r>
      <w:r>
        <w:rPr>
          <w:rFonts w:hint="eastAsia"/>
        </w:rPr>
        <w:t>–</w:t>
      </w:r>
      <w:r>
        <w:rPr>
          <w:rFonts w:hint="eastAsia"/>
        </w:rPr>
        <w:t>353.</w:t>
      </w:r>
    </w:p>
    <w:p w14:paraId="237EDEFE" w14:textId="77777777" w:rsidR="00A875D5" w:rsidRDefault="00000000">
      <w:r>
        <w:rPr>
          <w:rFonts w:hint="eastAsia"/>
        </w:rPr>
        <w:t xml:space="preserve">[33] S. Darabi, M. Belbahri, M. Courbariaux, and V. P. Nia, </w:t>
      </w:r>
      <w:r>
        <w:rPr>
          <w:rFonts w:hint="eastAsia"/>
        </w:rPr>
        <w:t>“</w:t>
      </w:r>
      <w:r>
        <w:rPr>
          <w:rFonts w:hint="eastAsia"/>
        </w:rPr>
        <w:t>Bnn+: Improved binary network training,</w:t>
      </w:r>
      <w:r>
        <w:rPr>
          <w:rFonts w:hint="eastAsia"/>
        </w:rPr>
        <w:t>”</w:t>
      </w:r>
      <w:r>
        <w:rPr>
          <w:rFonts w:hint="eastAsia"/>
        </w:rPr>
        <w:t xml:space="preserve"> arXiv preprint arXiv:1812.11800, 2018.</w:t>
      </w:r>
    </w:p>
    <w:p w14:paraId="553D865F" w14:textId="77777777" w:rsidR="00A875D5" w:rsidRDefault="00000000">
      <w:r>
        <w:rPr>
          <w:rFonts w:hint="eastAsia"/>
        </w:rPr>
        <w:t xml:space="preserve">[34] M. Ghasemzadeh, M. Samragh, and F. Koushanfar, </w:t>
      </w:r>
      <w:r>
        <w:rPr>
          <w:rFonts w:hint="eastAsia"/>
        </w:rPr>
        <w:t>“</w:t>
      </w:r>
      <w:r>
        <w:rPr>
          <w:rFonts w:hint="eastAsia"/>
        </w:rPr>
        <w:t>Rebnet: Residual binarized neural network,</w:t>
      </w:r>
      <w:r>
        <w:rPr>
          <w:rFonts w:hint="eastAsia"/>
        </w:rPr>
        <w:t>”</w:t>
      </w:r>
      <w:r>
        <w:rPr>
          <w:rFonts w:hint="eastAsia"/>
        </w:rPr>
        <w:t xml:space="preserve"> in 2018 IEEE 26th Annual International Sym-posium on Field-Programmable Custom Computing Machines (FCCM).IEEE, 2018, pp. 57</w:t>
      </w:r>
      <w:r>
        <w:rPr>
          <w:rFonts w:hint="eastAsia"/>
        </w:rPr>
        <w:t>–</w:t>
      </w:r>
      <w:r>
        <w:rPr>
          <w:rFonts w:hint="eastAsia"/>
        </w:rPr>
        <w:t>64.</w:t>
      </w:r>
    </w:p>
    <w:p w14:paraId="3458CB05" w14:textId="77777777" w:rsidR="00A875D5" w:rsidRDefault="00000000">
      <w:r>
        <w:rPr>
          <w:rFonts w:hint="eastAsia"/>
        </w:rPr>
        <w:t xml:space="preserve">[35] B. Zhuang, C. Shen, M. Tan, L. Liu, and I. Reid, </w:t>
      </w:r>
      <w:r>
        <w:rPr>
          <w:rFonts w:hint="eastAsia"/>
        </w:rPr>
        <w:t>“</w:t>
      </w:r>
      <w:r>
        <w:rPr>
          <w:rFonts w:hint="eastAsia"/>
        </w:rPr>
        <w:t>Structured binary neural networks for image recognition,</w:t>
      </w:r>
      <w:r>
        <w:rPr>
          <w:rFonts w:hint="eastAsia"/>
        </w:rPr>
        <w:t>”</w:t>
      </w:r>
      <w:r>
        <w:rPr>
          <w:rFonts w:hint="eastAsia"/>
        </w:rPr>
        <w:t xml:space="preserve"> arXiv preprint arXiv:1909.09934,2019.</w:t>
      </w:r>
    </w:p>
    <w:p w14:paraId="4D7156DB" w14:textId="77777777" w:rsidR="00A875D5" w:rsidRDefault="00000000">
      <w:r>
        <w:rPr>
          <w:rFonts w:hint="eastAsia"/>
        </w:rPr>
        <w:t xml:space="preserve">[36] J. Bethge, C. Bartz, H. Yang, Y. Chen, and C. Meinel, </w:t>
      </w:r>
      <w:r>
        <w:rPr>
          <w:rFonts w:hint="eastAsia"/>
        </w:rPr>
        <w:t>“</w:t>
      </w:r>
      <w:r>
        <w:rPr>
          <w:rFonts w:hint="eastAsia"/>
        </w:rPr>
        <w:t>Meliusnet:An improved network architecture for binary neural networks,</w:t>
      </w:r>
      <w:r>
        <w:rPr>
          <w:rFonts w:hint="eastAsia"/>
        </w:rPr>
        <w:t>”</w:t>
      </w:r>
      <w:r>
        <w:rPr>
          <w:rFonts w:hint="eastAsia"/>
        </w:rPr>
        <w:t xml:space="preserve"> in Proceedings of the IEEE/CVF Winter Conference on Applications of Computer Vision, 2021, pp. 1439</w:t>
      </w:r>
      <w:r>
        <w:rPr>
          <w:rFonts w:hint="eastAsia"/>
        </w:rPr>
        <w:t>–</w:t>
      </w:r>
      <w:r>
        <w:rPr>
          <w:rFonts w:hint="eastAsia"/>
        </w:rPr>
        <w:t>1448.</w:t>
      </w:r>
    </w:p>
    <w:p w14:paraId="101DF9CF" w14:textId="77777777" w:rsidR="00A875D5" w:rsidRDefault="00000000">
      <w:r>
        <w:rPr>
          <w:rFonts w:hint="eastAsia"/>
        </w:rPr>
        <w:t xml:space="preserve">[37] S. Zhu, X. Dong, and H. Su, </w:t>
      </w:r>
      <w:r>
        <w:rPr>
          <w:rFonts w:hint="eastAsia"/>
        </w:rPr>
        <w:t>“</w:t>
      </w:r>
      <w:r>
        <w:rPr>
          <w:rFonts w:hint="eastAsia"/>
        </w:rPr>
        <w:t>Binary ensemble neural network: More bits per network or more networks per bit?</w:t>
      </w:r>
      <w:r>
        <w:rPr>
          <w:rFonts w:hint="eastAsia"/>
        </w:rPr>
        <w:t>”</w:t>
      </w:r>
      <w:r>
        <w:rPr>
          <w:rFonts w:hint="eastAsia"/>
        </w:rPr>
        <w:t xml:space="preserve"> in Proceedings of the IEEE/CVF Conference on Computer Vision and Pattern Recognition,2019, pp. 4923</w:t>
      </w:r>
      <w:r>
        <w:rPr>
          <w:rFonts w:hint="eastAsia"/>
        </w:rPr>
        <w:t>–</w:t>
      </w:r>
      <w:r>
        <w:rPr>
          <w:rFonts w:hint="eastAsia"/>
        </w:rPr>
        <w:t>4932.</w:t>
      </w:r>
    </w:p>
    <w:p w14:paraId="69054367" w14:textId="77777777" w:rsidR="00A875D5" w:rsidRDefault="00000000">
      <w:r>
        <w:rPr>
          <w:rFonts w:hint="eastAsia"/>
        </w:rPr>
        <w:t xml:space="preserve">[38] J. Bethge, H. Yang, M. Bornstein, and C. Meinel, </w:t>
      </w:r>
      <w:r>
        <w:rPr>
          <w:rFonts w:hint="eastAsia"/>
        </w:rPr>
        <w:t>“</w:t>
      </w:r>
      <w:r>
        <w:rPr>
          <w:rFonts w:hint="eastAsia"/>
        </w:rPr>
        <w:t>Binarydensenet: developing an architecture for binary neural networks,</w:t>
      </w:r>
      <w:r>
        <w:rPr>
          <w:rFonts w:hint="eastAsia"/>
        </w:rPr>
        <w:t>”</w:t>
      </w:r>
      <w:r>
        <w:rPr>
          <w:rFonts w:hint="eastAsia"/>
        </w:rPr>
        <w:t xml:space="preserve"> in Proceedings of the IEEE/CVF International Conference on Computer Vision Workshops, 2019, pp. 0</w:t>
      </w:r>
      <w:r>
        <w:rPr>
          <w:rFonts w:hint="eastAsia"/>
        </w:rPr>
        <w:t>–</w:t>
      </w:r>
      <w:r>
        <w:rPr>
          <w:rFonts w:hint="eastAsia"/>
        </w:rPr>
        <w:t>0.</w:t>
      </w:r>
    </w:p>
    <w:p w14:paraId="09F7B205" w14:textId="77777777" w:rsidR="00A875D5" w:rsidRDefault="00000000">
      <w:r>
        <w:rPr>
          <w:rFonts w:hint="eastAsia"/>
        </w:rPr>
        <w:t xml:space="preserve">[39] C. Trabelsi, O. Bilaniuk, Y. Zhang, D. Serdyuk, S. Subramanian, J. F.Santos, S. Mehri, N. Rostamzadeh, Y. Bengio, and C. J. Pal, </w:t>
      </w:r>
      <w:r>
        <w:rPr>
          <w:rFonts w:hint="eastAsia"/>
        </w:rPr>
        <w:t>“</w:t>
      </w:r>
      <w:r>
        <w:rPr>
          <w:rFonts w:hint="eastAsia"/>
        </w:rPr>
        <w:t>Deep complex networks,</w:t>
      </w:r>
      <w:r>
        <w:rPr>
          <w:rFonts w:hint="eastAsia"/>
        </w:rPr>
        <w:t>”</w:t>
      </w:r>
      <w:r>
        <w:rPr>
          <w:rFonts w:hint="eastAsia"/>
        </w:rPr>
        <w:t xml:space="preserve"> arXiv preprint arXiv:1705.09792, 2017.</w:t>
      </w:r>
    </w:p>
    <w:p w14:paraId="7E7516FF" w14:textId="77777777" w:rsidR="00A875D5" w:rsidRDefault="00000000">
      <w:r>
        <w:rPr>
          <w:rFonts w:hint="eastAsia"/>
        </w:rPr>
        <w:t xml:space="preserve">[40] S. Wisdom, T. Powers, J. R. Hershey, J. L. Roux, and L. At-las, </w:t>
      </w:r>
      <w:r>
        <w:rPr>
          <w:rFonts w:hint="eastAsia"/>
        </w:rPr>
        <w:t>“</w:t>
      </w:r>
      <w:r>
        <w:rPr>
          <w:rFonts w:hint="eastAsia"/>
        </w:rPr>
        <w:t>Full-capacity unitary recurrent neural networks,</w:t>
      </w:r>
      <w:r>
        <w:rPr>
          <w:rFonts w:hint="eastAsia"/>
        </w:rPr>
        <w:t>”</w:t>
      </w:r>
      <w:r>
        <w:rPr>
          <w:rFonts w:hint="eastAsia"/>
        </w:rPr>
        <w:t xml:space="preserve"> arXiv preprint arXiv:1611.00035, 2016.</w:t>
      </w:r>
    </w:p>
    <w:p w14:paraId="6D0022C7" w14:textId="77777777" w:rsidR="00A875D5" w:rsidRDefault="00000000">
      <w:r>
        <w:rPr>
          <w:rFonts w:hint="eastAsia"/>
        </w:rPr>
        <w:t xml:space="preserve">[41] Y. Cao, Y. Wu, P. Zhang, W. Liang, and M. Li, </w:t>
      </w:r>
      <w:r>
        <w:rPr>
          <w:rFonts w:hint="eastAsia"/>
        </w:rPr>
        <w:t>“</w:t>
      </w:r>
      <w:r>
        <w:rPr>
          <w:rFonts w:hint="eastAsia"/>
        </w:rPr>
        <w:t>Pixel-wise polsar image classi</w:t>
      </w:r>
      <w:r>
        <w:rPr>
          <w:rFonts w:hint="eastAsia"/>
        </w:rPr>
        <w:t>ﬁ</w:t>
      </w:r>
      <w:r>
        <w:rPr>
          <w:rFonts w:hint="eastAsia"/>
        </w:rPr>
        <w:t>cation via a novel complex-valued deep fully convolutional network,</w:t>
      </w:r>
      <w:r>
        <w:rPr>
          <w:rFonts w:hint="eastAsia"/>
        </w:rPr>
        <w:t>”</w:t>
      </w:r>
      <w:r>
        <w:rPr>
          <w:rFonts w:hint="eastAsia"/>
        </w:rPr>
        <w:t xml:space="preserve"> Remote Sensing, vol. 11, no. 22, p. 2653, 2019.</w:t>
      </w:r>
    </w:p>
    <w:p w14:paraId="39432D18" w14:textId="77777777" w:rsidR="00A875D5" w:rsidRDefault="00000000">
      <w:r>
        <w:rPr>
          <w:rFonts w:hint="eastAsia"/>
        </w:rPr>
        <w:t xml:space="preserve">[42] H.-S. Choi, J.-H. Kim, J. Huh, A. Kim, J.-W. Ha, and K. Lee, </w:t>
      </w:r>
      <w:r>
        <w:rPr>
          <w:rFonts w:hint="eastAsia"/>
        </w:rPr>
        <w:t>“</w:t>
      </w:r>
      <w:r>
        <w:rPr>
          <w:rFonts w:hint="eastAsia"/>
        </w:rPr>
        <w:t>Phase-aware speech enhancement with deep complex u-net,</w:t>
      </w:r>
      <w:r>
        <w:rPr>
          <w:rFonts w:hint="eastAsia"/>
        </w:rPr>
        <w:t>”</w:t>
      </w:r>
      <w:r>
        <w:rPr>
          <w:rFonts w:hint="eastAsia"/>
        </w:rPr>
        <w:t xml:space="preserve"> in International Conference on Learning </w:t>
      </w:r>
      <w:r>
        <w:rPr>
          <w:rFonts w:hint="eastAsia"/>
        </w:rPr>
        <w:lastRenderedPageBreak/>
        <w:t>Representations, 2018.</w:t>
      </w:r>
    </w:p>
    <w:p w14:paraId="6125D4D9" w14:textId="77777777" w:rsidR="00A875D5" w:rsidRDefault="00000000">
      <w:r>
        <w:rPr>
          <w:rFonts w:hint="eastAsia"/>
        </w:rPr>
        <w:t>[43]</w:t>
      </w:r>
      <w:r>
        <w:rPr>
          <w:rFonts w:hint="eastAsia"/>
        </w:rPr>
        <w:tab/>
        <w:t>Yaman Umuroglu,Nicholas J. Fraser,Giulio Gambardella,Michaela Blott,Philip Heng Wai Leong,Magnus Jahre,Kees A. Vissers. FINN: A Framework for Fast, Scalable Binarized Neural Network Inference.[J]. CoRR,2016,abs/1612.07119.</w:t>
      </w:r>
    </w:p>
    <w:p w14:paraId="03636E97" w14:textId="77777777" w:rsidR="00A875D5" w:rsidRDefault="00000000">
      <w:r>
        <w:rPr>
          <w:rFonts w:hint="eastAsia"/>
        </w:rPr>
        <w:t>[44]."Patents; Researchers Submit Patent Application, "Database Acceleration Using Gpu and Multicore Cpu Systems and Methods", for Approval." Computer Weekly News .(2012).</w:t>
      </w:r>
    </w:p>
    <w:p w14:paraId="18963D99" w14:textId="77777777" w:rsidR="00A875D5" w:rsidRDefault="00000000">
      <w:r>
        <w:rPr>
          <w:rFonts w:hint="eastAsia"/>
        </w:rPr>
        <w:t>[45]</w:t>
      </w:r>
      <w:r>
        <w:rPr>
          <w:rFonts w:hint="eastAsia"/>
        </w:rPr>
        <w:tab/>
        <w:t>Norman P. Jouppi, et al."In-Datacenter Performance Analysis of a Tensor Processing Unit." ACM SIGARCH Computer Architecture News 45.2(2017). doi:10.1145/3140659.3080246.</w:t>
      </w:r>
    </w:p>
    <w:p w14:paraId="56C5C689" w14:textId="77777777" w:rsidR="00A875D5" w:rsidRDefault="00000000">
      <w:r>
        <w:rPr>
          <w:rFonts w:hint="eastAsia"/>
        </w:rPr>
        <w:t>[46]</w:t>
      </w:r>
      <w:r>
        <w:rPr>
          <w:rFonts w:hint="eastAsia"/>
        </w:rPr>
        <w:tab/>
      </w:r>
      <w:proofErr w:type="gramStart"/>
      <w:r>
        <w:rPr>
          <w:rFonts w:hint="eastAsia"/>
        </w:rPr>
        <w:t>贾雁</w:t>
      </w:r>
      <w:proofErr w:type="gramEnd"/>
      <w:r>
        <w:rPr>
          <w:rFonts w:hint="eastAsia"/>
        </w:rPr>
        <w:t>.2020</w:t>
      </w:r>
      <w:r>
        <w:rPr>
          <w:rFonts w:hint="eastAsia"/>
        </w:rPr>
        <w:t>年中国</w:t>
      </w:r>
      <w:r>
        <w:rPr>
          <w:rFonts w:hint="eastAsia"/>
        </w:rPr>
        <w:t>FPGA</w:t>
      </w:r>
      <w:r>
        <w:rPr>
          <w:rFonts w:hint="eastAsia"/>
        </w:rPr>
        <w:t>芯片行业研究报告</w:t>
      </w:r>
      <w:r>
        <w:rPr>
          <w:rFonts w:hint="eastAsia"/>
        </w:rPr>
        <w:t>[R].</w:t>
      </w:r>
      <w:r>
        <w:rPr>
          <w:rFonts w:hint="eastAsia"/>
        </w:rPr>
        <w:t>江苏省苏州市</w:t>
      </w:r>
      <w:r>
        <w:rPr>
          <w:rFonts w:hint="eastAsia"/>
        </w:rPr>
        <w:t>:</w:t>
      </w:r>
      <w:r>
        <w:rPr>
          <w:rFonts w:hint="eastAsia"/>
        </w:rPr>
        <w:t>头豹研究院</w:t>
      </w:r>
      <w:r>
        <w:rPr>
          <w:rFonts w:hint="eastAsia"/>
        </w:rPr>
        <w:t>,2020.</w:t>
      </w:r>
    </w:p>
    <w:p w14:paraId="7C5E5932" w14:textId="77777777" w:rsidR="00A875D5" w:rsidRDefault="00000000">
      <w:r>
        <w:rPr>
          <w:rFonts w:hint="eastAsia"/>
        </w:rPr>
        <w:t>[47]Xizhao Wang,Yanxia Zhao,Farhad Pourpanah. Recent advances in deep learning[J]. International Journal of Machine Learning and Cybernetics,2020,11(8).</w:t>
      </w:r>
    </w:p>
    <w:p w14:paraId="4A90D4CA" w14:textId="77777777" w:rsidR="00A875D5" w:rsidRDefault="00000000">
      <w:r>
        <w:rPr>
          <w:rFonts w:hint="eastAsia"/>
        </w:rPr>
        <w:t>[48]Wang Xiaofei,Han Yiwen,Leung Victor C.M.,Niyato Dusit,Yan Xueqiang,Chen Xu. Convergence of Edge Computing and Deep Learning: A Comprehensive Survey[J]. IEEE Communications Surveys &amp; Tutorials,2020.</w:t>
      </w:r>
    </w:p>
    <w:p w14:paraId="31402C84" w14:textId="77777777" w:rsidR="00A875D5" w:rsidRDefault="00000000">
      <w:r>
        <w:rPr>
          <w:rFonts w:hint="eastAsia"/>
        </w:rPr>
        <w:t xml:space="preserve">[49]Zhi Zhou,Xu Chen 0004,En Li,Liekang Zeng,Ke Luo,Junshan Zhang. Edge Intelligence: Paving the Last Mile of Artificial Intelligence </w:t>
      </w:r>
      <w:proofErr w:type="gramStart"/>
      <w:r>
        <w:rPr>
          <w:rFonts w:hint="eastAsia"/>
        </w:rPr>
        <w:t>With</w:t>
      </w:r>
      <w:proofErr w:type="gramEnd"/>
      <w:r>
        <w:rPr>
          <w:rFonts w:hint="eastAsia"/>
        </w:rPr>
        <w:t xml:space="preserve"> Edge Computing.[J]. Proceedings of the IEEE,2019,107(8).</w:t>
      </w:r>
    </w:p>
    <w:p w14:paraId="05F88359" w14:textId="77777777" w:rsidR="00A875D5" w:rsidRDefault="00000000">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14:paraId="29D39412" w14:textId="77777777" w:rsidR="00A875D5" w:rsidRDefault="00000000">
      <w:r>
        <w:t>[51] M. Rastegari, V. Ordonez, J. Redmon, A. Farhadi, Xnor-net: Imagenet classification using binary convolutional neural networks, in: ECCV, 2016.</w:t>
      </w:r>
    </w:p>
    <w:p w14:paraId="34E44CDC" w14:textId="77777777" w:rsidR="00A875D5" w:rsidRDefault="00000000">
      <w:r>
        <w:t>[</w:t>
      </w:r>
      <w:r>
        <w:rPr>
          <w:rFonts w:hint="eastAsia"/>
        </w:rPr>
        <w:t>52</w:t>
      </w:r>
      <w:r>
        <w:t>] A. G. Anderson and C. P. Berg, “The high-dimensional geometry of binary neural networks,” arXiv preprint arXiv:1705.07199, 2017.</w:t>
      </w:r>
    </w:p>
    <w:p w14:paraId="356550FD" w14:textId="77777777" w:rsidR="00A875D5" w:rsidRDefault="00000000">
      <w:r>
        <w:t>[</w:t>
      </w:r>
      <w:r>
        <w:rPr>
          <w:rFonts w:hint="eastAsia"/>
        </w:rPr>
        <w:t>53</w:t>
      </w:r>
      <w:r>
        <w:t>] M. Alizadeh, J. Fern´andez-Marqu´es, N. D. Lane, and Y. Gal, “An empirical study of binary neural networks’ optimisation,” 2018.</w:t>
      </w:r>
    </w:p>
    <w:p w14:paraId="0AE0D52D" w14:textId="77777777" w:rsidR="00A875D5" w:rsidRDefault="00000000">
      <w:r>
        <w:t>[54] F. Lahoud, R. Achanta, P. M´arquez-Neila, and S. usstrunk, “Self-binarizing networks,” arXiv preprint arXiv:1902.00730, 2019.</w:t>
      </w:r>
    </w:p>
    <w:p w14:paraId="6E5EDBF6" w14:textId="77777777" w:rsidR="00A875D5" w:rsidRDefault="00000000">
      <w:r>
        <w:t>[</w:t>
      </w:r>
      <w:r>
        <w:rPr>
          <w:rFonts w:hint="eastAsia"/>
        </w:rPr>
        <w:t>55</w:t>
      </w:r>
      <w:r>
        <w:t>] L. Hou, Q. Yao, and J. T. Kwok, “Loss-aware binarization of deep networks,” arXiv preprint arXiv:1611.01600, 2016.</w:t>
      </w:r>
    </w:p>
    <w:p w14:paraId="48296A8C" w14:textId="77777777" w:rsidR="00A875D5" w:rsidRDefault="00000000">
      <w:r>
        <w:t>[</w:t>
      </w:r>
      <w:r>
        <w:rPr>
          <w:rFonts w:hint="eastAsia"/>
        </w:rPr>
        <w:t>56</w:t>
      </w:r>
      <w:r>
        <w:t xml:space="preserve">] K. Helwegen, J. Widdicombe, L. Geiger, Z. Liu, K.-T. Cheng, and R. Nusselder, “Latent </w:t>
      </w:r>
      <w:r>
        <w:lastRenderedPageBreak/>
        <w:t>weights do not exist: Rethinking binarized neural network optimization,” in Advances in neural information processing systems, 2019, pp. 7531–7542.</w:t>
      </w:r>
    </w:p>
    <w:p w14:paraId="77E95233" w14:textId="77777777" w:rsidR="00A875D5" w:rsidRDefault="00000000">
      <w:r>
        <w:t>[57] H. Qin, R. Gong, X. Liu, X. Bai, J. Song, and N. Sebe, “Binary neural networks: A survey,” Pattern Recognition, vol. 105, p. 107281, 2020.</w:t>
      </w:r>
    </w:p>
    <w:p w14:paraId="4D036A75" w14:textId="77777777" w:rsidR="00A875D5" w:rsidRDefault="00000000">
      <w:r>
        <w:t>[58] J. Gao, B. Deng, Y. Qin, H. Wang, and X. Li, “Enhanced radar imaging using a complex-valued convolutional neural network,” IEEE Geoscience and Remote Sensing Letters, vol. 16, no. 1, pp. 35–39, 2018.</w:t>
      </w:r>
    </w:p>
    <w:p w14:paraId="1717F521" w14:textId="77777777" w:rsidR="00A875D5" w:rsidRDefault="00000000">
      <w:r>
        <w:t>[</w:t>
      </w:r>
      <w:r>
        <w:rPr>
          <w:rFonts w:hint="eastAsia"/>
        </w:rPr>
        <w:t>59</w:t>
      </w:r>
      <w:r>
        <w:t>] D. P. Reichert and T. Serre, “Neuronal synchrony in complex-valued deep networks,” arXiv preprint arXiv:1312.6115, 2013.</w:t>
      </w:r>
    </w:p>
    <w:p w14:paraId="0D23B8AD" w14:textId="77777777" w:rsidR="00A875D5" w:rsidRDefault="00000000">
      <w:r>
        <w:t>[</w:t>
      </w:r>
      <w:r>
        <w:rPr>
          <w:rFonts w:hint="eastAsia"/>
        </w:rPr>
        <w:t>60</w:t>
      </w:r>
      <w:r>
        <w:t>] G. M. Georgiou and C. Koutsougeras, “Complex domain backpropaga-tion,” IEEE transactions on Circuits and systems II: analog and digital signal processing, vol. 39, no. 5, pp. 330–334, 1992.</w:t>
      </w:r>
    </w:p>
    <w:p w14:paraId="2E70757A" w14:textId="77777777" w:rsidR="00A875D5" w:rsidRDefault="00000000">
      <w:r>
        <w:t>[</w:t>
      </w:r>
      <w:r>
        <w:rPr>
          <w:rFonts w:hint="eastAsia"/>
        </w:rPr>
        <w:t>61</w:t>
      </w:r>
      <w:r>
        <w:t>] T. Kim and T. Adalı, “Approximation by fully complex multilayer perceptrons,” Neural computation, vol. 15, no. 7, pp. 1641–1666, 2003.</w:t>
      </w:r>
    </w:p>
    <w:p w14:paraId="2B579EBD" w14:textId="77777777" w:rsidR="00A875D5" w:rsidRDefault="00000000">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14:paraId="5B719532" w14:textId="77777777" w:rsidR="00A875D5" w:rsidRDefault="00000000">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14:paraId="2F758584" w14:textId="77777777" w:rsidR="00A875D5" w:rsidRDefault="00000000">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14:paraId="4A8FF770" w14:textId="77777777" w:rsidR="00A875D5" w:rsidRDefault="00000000">
      <w:r>
        <w:t>[</w:t>
      </w:r>
      <w:r>
        <w:rPr>
          <w:rFonts w:hint="eastAsia"/>
        </w:rPr>
        <w:t>65</w:t>
      </w:r>
      <w:r>
        <w:t>] T. Moreau et al., “VTA: An Open Hardware-Software Stack for Deep Learning,” CoRR, 2018.</w:t>
      </w:r>
    </w:p>
    <w:p w14:paraId="10145F67" w14:textId="77777777" w:rsidR="00A875D5" w:rsidRDefault="00000000">
      <w:r>
        <w:t>[</w:t>
      </w:r>
      <w:r>
        <w:rPr>
          <w:rFonts w:hint="eastAsia"/>
        </w:rPr>
        <w:t>66</w:t>
      </w:r>
      <w:r>
        <w:t>] R. Venkatesan et al., “MAGNet: A Modular Accelerator Generator for Neural Networks,” in ICCAD, 2019.</w:t>
      </w:r>
    </w:p>
    <w:p w14:paraId="789CB27B" w14:textId="77777777" w:rsidR="00A875D5" w:rsidRDefault="00000000">
      <w:r>
        <w:t>[</w:t>
      </w:r>
      <w:r>
        <w:rPr>
          <w:rFonts w:hint="eastAsia"/>
        </w:rPr>
        <w:t>67</w:t>
      </w:r>
      <w:r>
        <w:t>] J. Cong et al., “PolySA: polyhedral-based systolic array auto-compilation,” in ICCAD, 2018.</w:t>
      </w:r>
    </w:p>
    <w:p w14:paraId="2E77FE23" w14:textId="77777777" w:rsidR="00A875D5" w:rsidRDefault="00000000">
      <w:r>
        <w:t>[</w:t>
      </w:r>
      <w:r>
        <w:rPr>
          <w:rFonts w:hint="eastAsia"/>
        </w:rPr>
        <w:t>68</w:t>
      </w:r>
      <w:r>
        <w:t xml:space="preserve">] X. Zhang et al., “DNNBuilder: An Automated Tool for Building High-performance </w:t>
      </w:r>
      <w:r>
        <w:lastRenderedPageBreak/>
        <w:t>DNN Hardware Accelerators for FPGAs,” in ICCAD, 2018.</w:t>
      </w:r>
    </w:p>
    <w:p w14:paraId="4C5D5C75" w14:textId="77777777" w:rsidR="00A875D5" w:rsidRDefault="00000000">
      <w:r>
        <w:t>[</w:t>
      </w:r>
      <w:r>
        <w:rPr>
          <w:rFonts w:hint="eastAsia"/>
        </w:rPr>
        <w:t>69</w:t>
      </w:r>
      <w:r>
        <w:t>] Xuechao Wei et al., “Automated systolic array architecture synthesis for high throughput cnn inference on fpgas,” in DAC, 2017.</w:t>
      </w:r>
    </w:p>
    <w:p w14:paraId="34B0C2E1" w14:textId="77777777" w:rsidR="00A875D5" w:rsidRDefault="00000000">
      <w:r>
        <w:t>[</w:t>
      </w:r>
      <w:r>
        <w:rPr>
          <w:rFonts w:hint="eastAsia"/>
        </w:rPr>
        <w:t>70</w:t>
      </w:r>
      <w:r>
        <w:t>] Y. Wang et al., “Deepburning: Automatic generation of fpga-based learning accelerators for the neural network family,” in DAC, 2016.</w:t>
      </w:r>
    </w:p>
    <w:p w14:paraId="7C310B6D" w14:textId="77777777" w:rsidR="00A875D5" w:rsidRDefault="00000000">
      <w:r>
        <w:t>[71] F. Sijstermans, “The NVIDIA Deep Learning Accelerator,” in Hot Chips,2018.</w:t>
      </w:r>
    </w:p>
    <w:p w14:paraId="00903EB3" w14:textId="77777777" w:rsidR="00A875D5" w:rsidRDefault="00000000">
      <w:r>
        <w:t>[72] J. Fowers et al., “A Conﬁgurable Cloud-Scale DNN Processor for Real-Time AI,” in ISCA, 2018.</w:t>
      </w:r>
    </w:p>
    <w:p w14:paraId="38C2144C" w14:textId="77777777" w:rsidR="00A875D5" w:rsidRDefault="00000000">
      <w:r>
        <w:t>[73] H. Genc et al., "Gemmini: Enabling Systematic Deep-Learning Architecture Evaluation via Full-Stack Integration," 2021 58th ACM/IEEE Design Automation Conference (DAC), 2021, pp. 769-774, doi: 10.1109/DAC18074.2021.9586216.</w:t>
      </w:r>
    </w:p>
    <w:p w14:paraId="08917517" w14:textId="77777777" w:rsidR="00A875D5" w:rsidRDefault="00000000">
      <w:r>
        <w:t>[74] A. Gonzalez et al., "A 16mm2 106.1 GOPS/W Heterogeneous RISC-V Multi-Core Multi-Accelerator SoC in Low-Power 22nm FinFET," ESSCIRC 2021 - IEEE 47th European Solid State Circuits Conference (ESSCIRC), 2021, pp. 259-262, doi: 10.1109/ESSCIRC53450.2021.9567768.</w:t>
      </w:r>
    </w:p>
    <w:p w14:paraId="4F45AB40" w14:textId="77777777" w:rsidR="00A875D5" w:rsidRDefault="00000000">
      <w:r>
        <w:t xml:space="preserve">[75] </w:t>
      </w:r>
      <w:hyperlink r:id="rId89" w:history="1">
        <w:r>
          <w:t>h</w:t>
        </w:r>
        <w:r>
          <w:rPr>
            <w:rFonts w:hint="eastAsia"/>
          </w:rPr>
          <w:t>tt</w:t>
        </w:r>
        <w:r>
          <w:t>p://github.com/ucb-bar/gemmini</w:t>
        </w:r>
      </w:hyperlink>
    </w:p>
    <w:p w14:paraId="3EC7A36C" w14:textId="77777777" w:rsidR="00A875D5" w:rsidRDefault="00000000">
      <w:r>
        <w:t>[</w:t>
      </w:r>
      <w:r>
        <w:rPr>
          <w:rFonts w:hint="eastAsia"/>
        </w:rPr>
        <w:t>76</w:t>
      </w:r>
      <w:r>
        <w:t>]</w:t>
      </w:r>
      <w:r>
        <w:rPr>
          <w:rFonts w:hint="eastAsia"/>
        </w:rPr>
        <w:t xml:space="preserve"> </w:t>
      </w:r>
      <w:r>
        <w:t>Y. LeCun,L. Bottou,Y. Bengio,P. Haffner. Gradient-based learning applied to document recognition[J]. Proceedings of the IEEE,1998,86(11).</w:t>
      </w:r>
    </w:p>
    <w:p w14:paraId="0BD532AA" w14:textId="77777777" w:rsidR="00A875D5" w:rsidRDefault="00000000">
      <w:pPr>
        <w:pStyle w:val="1"/>
        <w:numPr>
          <w:ilvl w:val="0"/>
          <w:numId w:val="0"/>
        </w:numPr>
        <w:rPr>
          <w:b w:val="0"/>
        </w:rPr>
      </w:pPr>
      <w:bookmarkStart w:id="329" w:name="_Toc46962991"/>
      <w:bookmarkStart w:id="330" w:name="_Toc379915083"/>
      <w:bookmarkStart w:id="331" w:name="_Toc45060468"/>
      <w:bookmarkStart w:id="332" w:name="_Toc444250112"/>
      <w:bookmarkStart w:id="333" w:name="_Toc377235998"/>
      <w:bookmarkStart w:id="334" w:name="_Toc437362355"/>
      <w:bookmarkStart w:id="335" w:name="_Toc57189263"/>
      <w:bookmarkStart w:id="336" w:name="_Toc10555"/>
      <w:bookmarkEnd w:id="326"/>
      <w:bookmarkEnd w:id="327"/>
      <w:bookmarkEnd w:id="328"/>
      <w:r>
        <w:rPr>
          <w:b w:val="0"/>
        </w:rPr>
        <w:lastRenderedPageBreak/>
        <w:t>附录</w:t>
      </w:r>
      <w:r>
        <w:rPr>
          <w:b w:val="0"/>
        </w:rPr>
        <w:t>1</w:t>
      </w:r>
      <w:r>
        <w:rPr>
          <w:rFonts w:hint="eastAsia"/>
          <w:b w:val="0"/>
        </w:rPr>
        <w:t xml:space="preserve">  </w:t>
      </w:r>
      <w:r>
        <w:rPr>
          <w:b w:val="0"/>
        </w:rPr>
        <w:t>攻读硕士学位期间取得的学术成果</w:t>
      </w:r>
      <w:bookmarkEnd w:id="329"/>
      <w:bookmarkEnd w:id="330"/>
      <w:bookmarkEnd w:id="331"/>
      <w:bookmarkEnd w:id="332"/>
      <w:bookmarkEnd w:id="333"/>
      <w:bookmarkEnd w:id="334"/>
      <w:bookmarkEnd w:id="335"/>
      <w:bookmarkEnd w:id="336"/>
    </w:p>
    <w:p w14:paraId="0D0561BA" w14:textId="77777777" w:rsidR="00A875D5" w:rsidRDefault="00A875D5">
      <w:pPr>
        <w:rPr>
          <w:rFonts w:eastAsiaTheme="majorEastAsia"/>
          <w:bCs/>
          <w:color w:val="000000" w:themeColor="text1"/>
        </w:rPr>
      </w:pPr>
      <w:bookmarkStart w:id="337" w:name="_Toc444250113"/>
    </w:p>
    <w:p w14:paraId="2282D85D" w14:textId="77777777" w:rsidR="00A875D5" w:rsidRDefault="00A875D5">
      <w:pPr>
        <w:widowControl/>
        <w:jc w:val="left"/>
      </w:pPr>
      <w:bookmarkStart w:id="338" w:name="_Toc45060469"/>
    </w:p>
    <w:p w14:paraId="10B33FAE" w14:textId="77777777" w:rsidR="00A875D5" w:rsidRDefault="00000000">
      <w:pPr>
        <w:pStyle w:val="1"/>
        <w:numPr>
          <w:ilvl w:val="0"/>
          <w:numId w:val="0"/>
        </w:numPr>
        <w:rPr>
          <w:b w:val="0"/>
        </w:rPr>
      </w:pPr>
      <w:bookmarkStart w:id="339" w:name="_Toc46962993"/>
      <w:bookmarkStart w:id="340" w:name="_Toc57189264"/>
      <w:bookmarkStart w:id="341" w:name="_Toc45060470"/>
      <w:bookmarkStart w:id="342" w:name="_Toc13777"/>
      <w:bookmarkEnd w:id="337"/>
      <w:bookmarkEnd w:id="338"/>
      <w:r>
        <w:rPr>
          <w:b w:val="0"/>
        </w:rPr>
        <w:lastRenderedPageBreak/>
        <w:t>附录</w:t>
      </w:r>
      <w:r>
        <w:rPr>
          <w:b w:val="0"/>
        </w:rPr>
        <w:t>2</w:t>
      </w:r>
      <w:r>
        <w:rPr>
          <w:rFonts w:hint="eastAsia"/>
          <w:b w:val="0"/>
        </w:rPr>
        <w:t xml:space="preserve">  </w:t>
      </w:r>
      <w:bookmarkEnd w:id="339"/>
      <w:bookmarkEnd w:id="340"/>
      <w:bookmarkEnd w:id="341"/>
      <w:r>
        <w:rPr>
          <w:rFonts w:hint="eastAsia"/>
          <w:b w:val="0"/>
        </w:rPr>
        <w:t>部分程序代码</w:t>
      </w:r>
      <w:bookmarkEnd w:id="342"/>
    </w:p>
    <w:sectPr w:rsidR="00A875D5">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Xiaodong Zhang" w:date="2022-09-06T14:48:00Z" w:initials="ZXD">
    <w:p w14:paraId="641C6876" w14:textId="77777777" w:rsidR="00A875D5" w:rsidRDefault="00000000">
      <w:pPr>
        <w:pStyle w:val="a6"/>
        <w:numPr>
          <w:ilvl w:val="0"/>
          <w:numId w:val="2"/>
        </w:numPr>
        <w:rPr>
          <w:lang w:val="en-US"/>
        </w:rPr>
      </w:pPr>
      <w:r>
        <w:rPr>
          <w:rFonts w:hint="eastAsia"/>
          <w:lang w:val="en-US"/>
        </w:rPr>
        <w:t>首先说清楚边缘人工智能的重要性</w:t>
      </w:r>
    </w:p>
    <w:p w14:paraId="5D0845FE" w14:textId="77777777" w:rsidR="00A875D5"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421F7048" w14:textId="77777777" w:rsidR="00A875D5"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198" w:author="Xiaodong Zhang" w:date="2022-09-09T09:56:00Z" w:initials="ZXD">
    <w:p w14:paraId="0B8F2BC2" w14:textId="77777777" w:rsidR="00A875D5" w:rsidRDefault="00000000">
      <w:pPr>
        <w:pStyle w:val="a6"/>
        <w:rPr>
          <w:lang w:val="en-US"/>
        </w:rPr>
      </w:pPr>
      <w:r>
        <w:rPr>
          <w:rFonts w:hint="eastAsia"/>
          <w:lang w:val="en-US"/>
        </w:rPr>
        <w:t>来自论文</w:t>
      </w:r>
      <w:r>
        <w:rPr>
          <w:rFonts w:hint="eastAsia"/>
          <w:lang w:val="en-US"/>
        </w:rPr>
        <w:t>Recent Advances in Deep Learning-An Overview</w:t>
      </w:r>
    </w:p>
    <w:p w14:paraId="2D7D2779" w14:textId="77777777" w:rsidR="00A875D5" w:rsidRDefault="00000000">
      <w:pPr>
        <w:pStyle w:val="a6"/>
        <w:rPr>
          <w:lang w:val="en-US"/>
        </w:rPr>
      </w:pPr>
      <w:r>
        <w:rPr>
          <w:rFonts w:hint="eastAsia"/>
          <w:lang w:val="en-US"/>
        </w:rPr>
        <w:t>中文知乎解读见：</w:t>
      </w:r>
      <w:r>
        <w:fldChar w:fldCharType="begin"/>
      </w:r>
      <w:r w:rsidRPr="00DD0AAD">
        <w:rPr>
          <w:lang w:val="en-US"/>
        </w:rPr>
        <w:instrText xml:space="preserve"> HYPERLINK "https://zhuanlan.zhihu.com/p/88651928" </w:instrText>
      </w:r>
      <w:r>
        <w:fldChar w:fldCharType="separate"/>
      </w:r>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r>
        <w:rPr>
          <w:rStyle w:val="afd"/>
          <w:rFonts w:ascii="宋体" w:hAnsi="宋体" w:cs="宋体"/>
          <w:lang w:val="en-US"/>
        </w:rPr>
        <w:fldChar w:fldCharType="end"/>
      </w:r>
    </w:p>
  </w:comment>
  <w:comment w:id="249" w:author="Xiaodong Zhang" w:date="2022-09-09T10:17:00Z" w:initials="ZXD">
    <w:p w14:paraId="6C792B1A" w14:textId="77777777" w:rsidR="00A875D5"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r>
        <w:fldChar w:fldCharType="begin"/>
      </w:r>
      <w:r w:rsidRPr="00DD0AAD">
        <w:rPr>
          <w:lang w:val="en-US"/>
        </w:rPr>
        <w:instrText xml:space="preserve"> HYPERLINK "https://arxiv.org/abs/1907.08349" </w:instrText>
      </w:r>
      <w:r>
        <w:fldChar w:fldCharType="separate"/>
      </w:r>
      <w:r>
        <w:rPr>
          <w:rStyle w:val="afd"/>
          <w:rFonts w:ascii="宋体" w:hAnsi="宋体" w:cs="宋体"/>
          <w:lang w:val="en-US"/>
        </w:rPr>
        <w:t>[1907.08349] Convergence of Edge Computing and Deep Learning: A Comprehensive Survey (arxiv.org)</w:t>
      </w:r>
      <w:r>
        <w:rPr>
          <w:rStyle w:val="afd"/>
          <w:rFonts w:ascii="宋体" w:hAnsi="宋体" w:cs="宋体"/>
          <w:lang w:val="en-US"/>
        </w:rPr>
        <w:fldChar w:fldCharType="end"/>
      </w:r>
    </w:p>
    <w:p w14:paraId="7A657E28" w14:textId="77777777" w:rsidR="00A875D5"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hyperlink r:id="rId1" w:history="1">
        <w:r>
          <w:rPr>
            <w:rStyle w:val="afd"/>
            <w:rFonts w:ascii="宋体" w:hAnsi="宋体" w:cs="宋体"/>
            <w:lang w:val="en-US"/>
          </w:rPr>
          <w:t>Edge Intelligence: Paving the Last Mile of Artificial Intelligence With Edge Computing | IEEE Journals &amp; Magazine | IEEE Xplore</w:t>
        </w:r>
      </w:hyperlink>
    </w:p>
  </w:comment>
  <w:comment w:id="260" w:author="Xiaodong Zhang" w:date="2022-09-06T14:45:00Z" w:initials="ZXD">
    <w:p w14:paraId="479A19C3" w14:textId="77777777" w:rsidR="00A875D5"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126101AD" w14:textId="77777777" w:rsidR="00A875D5" w:rsidRDefault="00000000">
      <w:pPr>
        <w:pStyle w:val="a6"/>
      </w:pPr>
      <w:hyperlink r:id="rId2" w:history="1">
        <w:r>
          <w:rPr>
            <w:rStyle w:val="afd"/>
            <w:rFonts w:ascii="宋体" w:hAnsi="宋体" w:cs="宋体"/>
          </w:rPr>
          <w:t>什么是边缘人工智能和边缘计算？ - 知乎 (zhihu.com)</w:t>
        </w:r>
      </w:hyperlink>
    </w:p>
  </w:comment>
  <w:comment w:id="262" w:author="Xiaodong Zhang" w:date="2022-09-06T14:50:00Z" w:initials="ZXD">
    <w:p w14:paraId="4EF1466F" w14:textId="77777777" w:rsidR="00A875D5"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64" w:author="Xiaodong Zhang" w:date="2022-09-06T14:51:00Z" w:initials="ZXD">
    <w:p w14:paraId="148B01D9" w14:textId="77777777" w:rsidR="00A875D5"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7048" w15:done="0"/>
  <w15:commentEx w15:paraId="2D7D2779" w15:done="0"/>
  <w15:commentEx w15:paraId="7A657E28" w15:done="0"/>
  <w15:commentEx w15:paraId="126101AD" w15:done="0"/>
  <w15:commentEx w15:paraId="4EF1466F" w15:done="0"/>
  <w15:commentEx w15:paraId="148B01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7048" w16cid:durableId="27096567"/>
  <w16cid:commentId w16cid:paraId="2D7D2779" w16cid:durableId="27096568"/>
  <w16cid:commentId w16cid:paraId="7A657E28" w16cid:durableId="27096569"/>
  <w16cid:commentId w16cid:paraId="126101AD" w16cid:durableId="2709656A"/>
  <w16cid:commentId w16cid:paraId="4EF1466F" w16cid:durableId="2709656B"/>
  <w16cid:commentId w16cid:paraId="148B01D9" w16cid:durableId="270965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5F272" w14:textId="77777777" w:rsidR="00101AEF" w:rsidRDefault="00101AEF">
      <w:pPr>
        <w:spacing w:line="240" w:lineRule="auto"/>
      </w:pPr>
      <w:r>
        <w:separator/>
      </w:r>
    </w:p>
  </w:endnote>
  <w:endnote w:type="continuationSeparator" w:id="0">
    <w:p w14:paraId="4E716AB3" w14:textId="77777777" w:rsidR="00101AEF" w:rsidRDefault="00101A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default"/>
    <w:sig w:usb0="00000000" w:usb1="0000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FD6C3" w14:textId="77777777" w:rsidR="00A875D5" w:rsidRDefault="00A875D5">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5A763" w14:textId="77777777" w:rsidR="00A875D5" w:rsidRDefault="00A875D5">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65192" w14:textId="77777777" w:rsidR="00A875D5" w:rsidRDefault="00A875D5">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50450" w14:textId="77777777" w:rsidR="00A875D5"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34D31DB9" w14:textId="77777777" w:rsidR="00A875D5" w:rsidRDefault="00A875D5">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DF06" w14:textId="77777777" w:rsidR="00A875D5"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6C88D8E5" w14:textId="77777777" w:rsidR="00A875D5"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27E1A183" wp14:editId="15FDECD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65028FE0"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BF85F" w14:textId="77777777" w:rsidR="00A875D5" w:rsidRDefault="00A875D5">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F4374" w14:textId="77777777" w:rsidR="00101AEF" w:rsidRDefault="00101AEF">
      <w:r>
        <w:separator/>
      </w:r>
    </w:p>
  </w:footnote>
  <w:footnote w:type="continuationSeparator" w:id="0">
    <w:p w14:paraId="47E93781" w14:textId="77777777" w:rsidR="00101AEF" w:rsidRDefault="00101A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486A9" w14:textId="77777777" w:rsidR="00A875D5" w:rsidRDefault="00A875D5">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0CB2B" w14:textId="77777777" w:rsidR="00A875D5" w:rsidRDefault="00A875D5">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E7F8" w14:textId="77777777" w:rsidR="00A875D5" w:rsidRDefault="00A875D5">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2505" w14:textId="77777777" w:rsidR="00A875D5" w:rsidRDefault="00A875D5">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4FF3" w14:textId="77777777" w:rsidR="00A875D5"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24C3050B" wp14:editId="68A548AA">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2B66530E"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06008" w14:textId="77777777" w:rsidR="00A875D5" w:rsidRDefault="00A875D5">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3"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4"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5"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6" w15:restartNumberingAfterBreak="0">
    <w:nsid w:val="E0EE0CC0"/>
    <w:multiLevelType w:val="singleLevel"/>
    <w:tmpl w:val="E0EE0CC0"/>
    <w:lvl w:ilvl="0">
      <w:start w:val="1"/>
      <w:numFmt w:val="decimal"/>
      <w:suff w:val="space"/>
      <w:lvlText w:val="%1."/>
      <w:lvlJc w:val="left"/>
    </w:lvl>
  </w:abstractNum>
  <w:abstractNum w:abstractNumId="7"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9"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0"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1"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2" w15:restartNumberingAfterBreak="0">
    <w:nsid w:val="6EBC0D84"/>
    <w:multiLevelType w:val="singleLevel"/>
    <w:tmpl w:val="6EBC0D84"/>
    <w:lvl w:ilvl="0">
      <w:start w:val="1"/>
      <w:numFmt w:val="decimal"/>
      <w:suff w:val="space"/>
      <w:lvlText w:val="%1."/>
      <w:lvlJc w:val="left"/>
    </w:lvl>
  </w:abstractNum>
  <w:abstractNum w:abstractNumId="13"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723791387">
    <w:abstractNumId w:val="13"/>
  </w:num>
  <w:num w:numId="2" w16cid:durableId="267659962">
    <w:abstractNumId w:val="6"/>
  </w:num>
  <w:num w:numId="3" w16cid:durableId="963269189">
    <w:abstractNumId w:val="12"/>
  </w:num>
  <w:num w:numId="4" w16cid:durableId="1550679197">
    <w:abstractNumId w:val="9"/>
  </w:num>
  <w:num w:numId="5" w16cid:durableId="439303196">
    <w:abstractNumId w:val="7"/>
  </w:num>
  <w:num w:numId="6" w16cid:durableId="306135359">
    <w:abstractNumId w:val="11"/>
  </w:num>
  <w:num w:numId="7" w16cid:durableId="1705640533">
    <w:abstractNumId w:val="5"/>
  </w:num>
  <w:num w:numId="8" w16cid:durableId="2633879">
    <w:abstractNumId w:val="2"/>
  </w:num>
  <w:num w:numId="9" w16cid:durableId="29229177">
    <w:abstractNumId w:val="10"/>
  </w:num>
  <w:num w:numId="10" w16cid:durableId="573668012">
    <w:abstractNumId w:val="8"/>
  </w:num>
  <w:num w:numId="11" w16cid:durableId="686060260">
    <w:abstractNumId w:val="4"/>
  </w:num>
  <w:num w:numId="12" w16cid:durableId="22875216">
    <w:abstractNumId w:val="1"/>
  </w:num>
  <w:num w:numId="13" w16cid:durableId="445082665">
    <w:abstractNumId w:val="0"/>
  </w:num>
  <w:num w:numId="14" w16cid:durableId="50910780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0775"/>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B4D8D"/>
    <w:rsid w:val="01DC5105"/>
    <w:rsid w:val="02164385"/>
    <w:rsid w:val="02355837"/>
    <w:rsid w:val="031339EC"/>
    <w:rsid w:val="03AB6C77"/>
    <w:rsid w:val="041C3891"/>
    <w:rsid w:val="04496789"/>
    <w:rsid w:val="0469127A"/>
    <w:rsid w:val="049E24F5"/>
    <w:rsid w:val="04B36EE7"/>
    <w:rsid w:val="04E377CC"/>
    <w:rsid w:val="05750A1C"/>
    <w:rsid w:val="059C537A"/>
    <w:rsid w:val="065E7AFD"/>
    <w:rsid w:val="06791ED9"/>
    <w:rsid w:val="06A66D03"/>
    <w:rsid w:val="06E56975"/>
    <w:rsid w:val="07216565"/>
    <w:rsid w:val="076864F8"/>
    <w:rsid w:val="077F6F69"/>
    <w:rsid w:val="07F706AB"/>
    <w:rsid w:val="08495D9A"/>
    <w:rsid w:val="093E581D"/>
    <w:rsid w:val="09414AC1"/>
    <w:rsid w:val="09713BDC"/>
    <w:rsid w:val="099866AB"/>
    <w:rsid w:val="099B3D3A"/>
    <w:rsid w:val="09A11C11"/>
    <w:rsid w:val="09D37535"/>
    <w:rsid w:val="09E85885"/>
    <w:rsid w:val="0A782765"/>
    <w:rsid w:val="0B642E3A"/>
    <w:rsid w:val="0B655FB4"/>
    <w:rsid w:val="0BDB00FD"/>
    <w:rsid w:val="0BF95B27"/>
    <w:rsid w:val="0C6C62F9"/>
    <w:rsid w:val="0C986B97"/>
    <w:rsid w:val="0DBD3B65"/>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E261BC"/>
    <w:rsid w:val="11E90EBD"/>
    <w:rsid w:val="12492C39"/>
    <w:rsid w:val="12617F82"/>
    <w:rsid w:val="127A708B"/>
    <w:rsid w:val="12900868"/>
    <w:rsid w:val="139D362F"/>
    <w:rsid w:val="13A04ADA"/>
    <w:rsid w:val="13A22600"/>
    <w:rsid w:val="14302302"/>
    <w:rsid w:val="14871665"/>
    <w:rsid w:val="14C447F8"/>
    <w:rsid w:val="159A5F6D"/>
    <w:rsid w:val="15E11B06"/>
    <w:rsid w:val="15E433A4"/>
    <w:rsid w:val="161F71AC"/>
    <w:rsid w:val="166F4405"/>
    <w:rsid w:val="1740460A"/>
    <w:rsid w:val="17544559"/>
    <w:rsid w:val="17585373"/>
    <w:rsid w:val="184B009D"/>
    <w:rsid w:val="18CC230B"/>
    <w:rsid w:val="192B0882"/>
    <w:rsid w:val="196C502B"/>
    <w:rsid w:val="199E46C0"/>
    <w:rsid w:val="1A3D7527"/>
    <w:rsid w:val="1A7A7E33"/>
    <w:rsid w:val="1ABE3158"/>
    <w:rsid w:val="1ADC0BF8"/>
    <w:rsid w:val="1B3C77DE"/>
    <w:rsid w:val="1B642891"/>
    <w:rsid w:val="1C026C20"/>
    <w:rsid w:val="1C085999"/>
    <w:rsid w:val="1C474DB4"/>
    <w:rsid w:val="1DA93848"/>
    <w:rsid w:val="1DB95116"/>
    <w:rsid w:val="1DE76B90"/>
    <w:rsid w:val="1E3B3D7D"/>
    <w:rsid w:val="1E4F15D7"/>
    <w:rsid w:val="1F161161"/>
    <w:rsid w:val="1F4B7FF0"/>
    <w:rsid w:val="1FA63E40"/>
    <w:rsid w:val="1FF11EF6"/>
    <w:rsid w:val="20526413"/>
    <w:rsid w:val="20A165B1"/>
    <w:rsid w:val="20D0474C"/>
    <w:rsid w:val="21244F9D"/>
    <w:rsid w:val="216412C0"/>
    <w:rsid w:val="21A46487"/>
    <w:rsid w:val="223B434C"/>
    <w:rsid w:val="22477195"/>
    <w:rsid w:val="22930515"/>
    <w:rsid w:val="229C0B63"/>
    <w:rsid w:val="230D26F2"/>
    <w:rsid w:val="230E2928"/>
    <w:rsid w:val="233C481F"/>
    <w:rsid w:val="239B0B24"/>
    <w:rsid w:val="23CF6DDF"/>
    <w:rsid w:val="23D74548"/>
    <w:rsid w:val="245156C9"/>
    <w:rsid w:val="248F097F"/>
    <w:rsid w:val="24B30A10"/>
    <w:rsid w:val="251A70E7"/>
    <w:rsid w:val="252A36E2"/>
    <w:rsid w:val="252D6BB5"/>
    <w:rsid w:val="255B3098"/>
    <w:rsid w:val="255E2348"/>
    <w:rsid w:val="258E0C37"/>
    <w:rsid w:val="25FC7B35"/>
    <w:rsid w:val="26487037"/>
    <w:rsid w:val="26591245"/>
    <w:rsid w:val="265950C6"/>
    <w:rsid w:val="26956F43"/>
    <w:rsid w:val="271E248E"/>
    <w:rsid w:val="27236D86"/>
    <w:rsid w:val="27545EB0"/>
    <w:rsid w:val="27F20E86"/>
    <w:rsid w:val="285259EB"/>
    <w:rsid w:val="28A037A4"/>
    <w:rsid w:val="28A31A78"/>
    <w:rsid w:val="29116696"/>
    <w:rsid w:val="29580862"/>
    <w:rsid w:val="29714AF7"/>
    <w:rsid w:val="299808EA"/>
    <w:rsid w:val="29D54501"/>
    <w:rsid w:val="2A1A432E"/>
    <w:rsid w:val="2A3E4C62"/>
    <w:rsid w:val="2A5320FA"/>
    <w:rsid w:val="2A5A558B"/>
    <w:rsid w:val="2AD74E2E"/>
    <w:rsid w:val="2B1F1BCF"/>
    <w:rsid w:val="2B4939BC"/>
    <w:rsid w:val="2B5B780D"/>
    <w:rsid w:val="2B6568DD"/>
    <w:rsid w:val="2BA267CE"/>
    <w:rsid w:val="2C3D0B0E"/>
    <w:rsid w:val="2CCE2260"/>
    <w:rsid w:val="2CE8501D"/>
    <w:rsid w:val="2D1B36F8"/>
    <w:rsid w:val="2DE57220"/>
    <w:rsid w:val="2E057F04"/>
    <w:rsid w:val="2E4C78E1"/>
    <w:rsid w:val="2E723981"/>
    <w:rsid w:val="2E9B6172"/>
    <w:rsid w:val="2F884949"/>
    <w:rsid w:val="2FB608D0"/>
    <w:rsid w:val="2FC242FE"/>
    <w:rsid w:val="308362EF"/>
    <w:rsid w:val="309645F2"/>
    <w:rsid w:val="30C006D8"/>
    <w:rsid w:val="310325CF"/>
    <w:rsid w:val="31BA07CD"/>
    <w:rsid w:val="31F64FCB"/>
    <w:rsid w:val="32623F14"/>
    <w:rsid w:val="32C17B95"/>
    <w:rsid w:val="331A63A4"/>
    <w:rsid w:val="333D3C9C"/>
    <w:rsid w:val="33AF6948"/>
    <w:rsid w:val="33B9293B"/>
    <w:rsid w:val="33DA2B32"/>
    <w:rsid w:val="33FC5034"/>
    <w:rsid w:val="34EE7A42"/>
    <w:rsid w:val="352512A1"/>
    <w:rsid w:val="3545589D"/>
    <w:rsid w:val="35E73CD0"/>
    <w:rsid w:val="364B33A5"/>
    <w:rsid w:val="36B511E6"/>
    <w:rsid w:val="377521C7"/>
    <w:rsid w:val="37B66063"/>
    <w:rsid w:val="381D447A"/>
    <w:rsid w:val="387E2D8D"/>
    <w:rsid w:val="38C7383E"/>
    <w:rsid w:val="38C764E2"/>
    <w:rsid w:val="38FB1800"/>
    <w:rsid w:val="39027E84"/>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C7F562D"/>
    <w:rsid w:val="3DE70137"/>
    <w:rsid w:val="3E0F49DA"/>
    <w:rsid w:val="3E157CEF"/>
    <w:rsid w:val="3E7241B1"/>
    <w:rsid w:val="3F112493"/>
    <w:rsid w:val="3F5E1222"/>
    <w:rsid w:val="3FB8216D"/>
    <w:rsid w:val="3FC96FE3"/>
    <w:rsid w:val="40880C4C"/>
    <w:rsid w:val="409018AF"/>
    <w:rsid w:val="40934458"/>
    <w:rsid w:val="40A46B0B"/>
    <w:rsid w:val="40B97EB0"/>
    <w:rsid w:val="4114428E"/>
    <w:rsid w:val="414240AB"/>
    <w:rsid w:val="41F52311"/>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B0179"/>
    <w:rsid w:val="476D294A"/>
    <w:rsid w:val="478B7DB8"/>
    <w:rsid w:val="478D1756"/>
    <w:rsid w:val="481A7635"/>
    <w:rsid w:val="48244816"/>
    <w:rsid w:val="488F68F0"/>
    <w:rsid w:val="48B325DE"/>
    <w:rsid w:val="48CA6967"/>
    <w:rsid w:val="495518E8"/>
    <w:rsid w:val="49AB5DE6"/>
    <w:rsid w:val="49EA0282"/>
    <w:rsid w:val="49F42090"/>
    <w:rsid w:val="4A69140A"/>
    <w:rsid w:val="4ABA5EA6"/>
    <w:rsid w:val="4AE9785B"/>
    <w:rsid w:val="4B6A1871"/>
    <w:rsid w:val="4B906C07"/>
    <w:rsid w:val="4BCA036B"/>
    <w:rsid w:val="4BFA6E2F"/>
    <w:rsid w:val="4CA60472"/>
    <w:rsid w:val="4CD369C8"/>
    <w:rsid w:val="4D027691"/>
    <w:rsid w:val="4D3E560A"/>
    <w:rsid w:val="4DDE1EAC"/>
    <w:rsid w:val="4DF443C8"/>
    <w:rsid w:val="4EE65747"/>
    <w:rsid w:val="4F7374BE"/>
    <w:rsid w:val="507C1E50"/>
    <w:rsid w:val="508B76D7"/>
    <w:rsid w:val="50E40F5B"/>
    <w:rsid w:val="52BF266F"/>
    <w:rsid w:val="531D7388"/>
    <w:rsid w:val="532C3052"/>
    <w:rsid w:val="53717C6C"/>
    <w:rsid w:val="53C56794"/>
    <w:rsid w:val="54B25E40"/>
    <w:rsid w:val="54D73549"/>
    <w:rsid w:val="54DC4C6B"/>
    <w:rsid w:val="550D383E"/>
    <w:rsid w:val="55D954B8"/>
    <w:rsid w:val="55DB13C7"/>
    <w:rsid w:val="56CF54C8"/>
    <w:rsid w:val="56E75079"/>
    <w:rsid w:val="56EE3C15"/>
    <w:rsid w:val="574C59BC"/>
    <w:rsid w:val="577B4C0F"/>
    <w:rsid w:val="57B00A6E"/>
    <w:rsid w:val="587A4EC7"/>
    <w:rsid w:val="587A6C75"/>
    <w:rsid w:val="589C692A"/>
    <w:rsid w:val="58DD4556"/>
    <w:rsid w:val="58FD3402"/>
    <w:rsid w:val="59066A61"/>
    <w:rsid w:val="595A34EA"/>
    <w:rsid w:val="599631B5"/>
    <w:rsid w:val="59C34E78"/>
    <w:rsid w:val="59C66DCF"/>
    <w:rsid w:val="59DD395F"/>
    <w:rsid w:val="5A0A7C66"/>
    <w:rsid w:val="5A61608A"/>
    <w:rsid w:val="5A7B0E5A"/>
    <w:rsid w:val="5AE72AB6"/>
    <w:rsid w:val="5B7219CF"/>
    <w:rsid w:val="5C043425"/>
    <w:rsid w:val="5C1D481C"/>
    <w:rsid w:val="5C916464"/>
    <w:rsid w:val="5CA42512"/>
    <w:rsid w:val="5CF67201"/>
    <w:rsid w:val="5D1B64E9"/>
    <w:rsid w:val="5D2C42B6"/>
    <w:rsid w:val="5D310A73"/>
    <w:rsid w:val="5D623C73"/>
    <w:rsid w:val="5E045ABF"/>
    <w:rsid w:val="5E0B11BC"/>
    <w:rsid w:val="5E3174E0"/>
    <w:rsid w:val="5E3F0AE5"/>
    <w:rsid w:val="5E5C105F"/>
    <w:rsid w:val="5E7638F9"/>
    <w:rsid w:val="5F281078"/>
    <w:rsid w:val="5FCD429E"/>
    <w:rsid w:val="606C17DF"/>
    <w:rsid w:val="60C71092"/>
    <w:rsid w:val="61B771A0"/>
    <w:rsid w:val="61C706CA"/>
    <w:rsid w:val="62625E78"/>
    <w:rsid w:val="626976C0"/>
    <w:rsid w:val="626E4AA1"/>
    <w:rsid w:val="62981A33"/>
    <w:rsid w:val="62BB36D4"/>
    <w:rsid w:val="62CA07F9"/>
    <w:rsid w:val="630F445E"/>
    <w:rsid w:val="643B139F"/>
    <w:rsid w:val="64471B6D"/>
    <w:rsid w:val="64692999"/>
    <w:rsid w:val="6488543D"/>
    <w:rsid w:val="65676399"/>
    <w:rsid w:val="65885548"/>
    <w:rsid w:val="659D0447"/>
    <w:rsid w:val="66C773D7"/>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A359C9"/>
    <w:rsid w:val="6C484D42"/>
    <w:rsid w:val="6C772C0C"/>
    <w:rsid w:val="6CB5486B"/>
    <w:rsid w:val="6CB93517"/>
    <w:rsid w:val="6CE72FEE"/>
    <w:rsid w:val="6D84753F"/>
    <w:rsid w:val="6EA12D56"/>
    <w:rsid w:val="6EC0417E"/>
    <w:rsid w:val="6ECB2217"/>
    <w:rsid w:val="6ED63B4D"/>
    <w:rsid w:val="6F3F69D1"/>
    <w:rsid w:val="6F49732A"/>
    <w:rsid w:val="6F616FF5"/>
    <w:rsid w:val="6F9603E0"/>
    <w:rsid w:val="6FC06C98"/>
    <w:rsid w:val="6FE336DC"/>
    <w:rsid w:val="705636CC"/>
    <w:rsid w:val="708C39D4"/>
    <w:rsid w:val="70C8102F"/>
    <w:rsid w:val="70F058CE"/>
    <w:rsid w:val="70F437C7"/>
    <w:rsid w:val="71341C8D"/>
    <w:rsid w:val="71866E72"/>
    <w:rsid w:val="718A5D23"/>
    <w:rsid w:val="71E5602B"/>
    <w:rsid w:val="720A0C12"/>
    <w:rsid w:val="723E16A3"/>
    <w:rsid w:val="725103E9"/>
    <w:rsid w:val="727D5888"/>
    <w:rsid w:val="72C96D9D"/>
    <w:rsid w:val="72DB6A4F"/>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D0D75E3"/>
    <w:rsid w:val="7D5B67C5"/>
    <w:rsid w:val="7D62085D"/>
    <w:rsid w:val="7DD16A88"/>
    <w:rsid w:val="7E4E02A8"/>
    <w:rsid w:val="7E5F4093"/>
    <w:rsid w:val="7EA038AA"/>
    <w:rsid w:val="7EA41CD0"/>
    <w:rsid w:val="7EB201E5"/>
    <w:rsid w:val="7F883F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381B0291"/>
  <w14:defaultImageDpi w14:val="32767"/>
  <w15:docId w15:val="{ECB728E2-3DC0-44A1-A35B-80FB55E7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zhuanlan.zhihu.com/p/341808108" TargetMode="External"/><Relationship Id="rId1" Type="http://schemas.openxmlformats.org/officeDocument/2006/relationships/hyperlink" Target="https://ieeexplore.ieee.org/document/8736011"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hyperlink" Target="http://github.com/ucb-bar/gemmini" TargetMode="External"/><Relationship Id="rId16" Type="http://schemas.openxmlformats.org/officeDocument/2006/relationships/footer" Target="footer2.xml"/><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footer" Target="footer5.xml"/><Relationship Id="rId27" Type="http://schemas.microsoft.com/office/2016/09/relationships/commentsIds" Target="commentsIds.xm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wmf"/><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25" Type="http://schemas.openxmlformats.org/officeDocument/2006/relationships/comments" Target="comments.xm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8.wmf"/><Relationship Id="rId62" Type="http://schemas.openxmlformats.org/officeDocument/2006/relationships/oleObject" Target="embeddings/oleObject4.bin"/><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oleObject" Target="embeddings/oleObject2.bin"/><Relationship Id="rId10" Type="http://schemas.openxmlformats.org/officeDocument/2006/relationships/hyperlink" Target="https://www.bing.com/dict/search?q=Binary&amp;FORM=BDVSP6&amp;cc=cn"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oleObject" Target="embeddings/oleObject3.bin"/><Relationship Id="rId65" Type="http://schemas.openxmlformats.org/officeDocument/2006/relationships/image" Target="media/image35.png"/><Relationship Id="rId73" Type="http://schemas.openxmlformats.org/officeDocument/2006/relationships/hyperlink" Target="https://cn.bing.com/dict/search?q=comparator&amp;FORM=BDVSP6&amp;cc=cn"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jpe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6.png"/><Relationship Id="rId61" Type="http://schemas.openxmlformats.org/officeDocument/2006/relationships/image" Target="media/image32.wmf"/><Relationship Id="rId82" Type="http://schemas.openxmlformats.org/officeDocument/2006/relationships/image" Target="media/image51.png"/><Relationship Id="rId1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9194</Words>
  <Characters>52409</Characters>
  <Application>Microsoft Office Word</Application>
  <DocSecurity>0</DocSecurity>
  <Lines>436</Lines>
  <Paragraphs>122</Paragraphs>
  <ScaleCrop>false</ScaleCrop>
  <Company>Microsoft China</Company>
  <LinksUpToDate>false</LinksUpToDate>
  <CharactersWithSpaces>61481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326</cp:revision>
  <cp:lastPrinted>2021-10-17T17:00:00Z</cp:lastPrinted>
  <dcterms:created xsi:type="dcterms:W3CDTF">2021-04-28T03:56:00Z</dcterms:created>
  <dcterms:modified xsi:type="dcterms:W3CDTF">2022-10-30T14:42:00Z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