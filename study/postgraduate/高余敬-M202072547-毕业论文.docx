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line="500" w:lineRule="atLeast"/>
        <w:rPr>
          <w:b/>
          <w:bCs/>
          <w:color w:val="000000" w:themeColor="text1"/>
          <w14:textFill>
            <w14:solidFill>
              <w14:schemeClr w14:val="tx1"/>
            </w14:solidFill>
          </w14:textFill>
        </w:rPr>
      </w:pPr>
      <w:bookmarkStart w:id="0" w:name="_Hlk88657379"/>
      <w:bookmarkEnd w:id="0"/>
      <w:bookmarkStart w:id="1" w:name="_Toc444250078"/>
      <w:bookmarkStart w:id="2" w:name="_Toc437362296"/>
      <w:bookmarkStart w:id="3" w:name="_Toc439328357"/>
      <w:bookmarkStart w:id="4" w:name="_Toc437362256"/>
      <w:bookmarkStart w:id="5" w:name="_Toc377235966"/>
      <w:bookmarkStart w:id="6" w:name="_Toc229791430"/>
      <w:bookmarkStart w:id="7" w:name="_Toc229915031"/>
      <w:bookmarkStart w:id="8" w:name="_Toc379915050"/>
      <w:r>
        <w:rPr>
          <w:b/>
          <w:bCs/>
        </w:rPr>
        <w:fldChar w:fldCharType="begin"/>
      </w:r>
      <w:r>
        <w:rPr>
          <w:b/>
          <w:bCs/>
        </w:rPr>
        <w:instrText xml:space="preserve"> MACROBUTTON MTEditEquationSection2 </w:instrText>
      </w:r>
      <w:r>
        <w:rPr>
          <w:rStyle w:val="97"/>
          <w:rFonts w:hint="eastAsia"/>
        </w:rPr>
        <w:instrText xml:space="preserve">公式章 3 节 1</w:instrText>
      </w:r>
      <w:r>
        <w:rPr>
          <w:b/>
          <w:bCs/>
        </w:rPr>
        <w:fldChar w:fldCharType="begin"/>
      </w:r>
      <w:r>
        <w:rPr>
          <w:b/>
          <w:bCs/>
        </w:rPr>
        <w:instrText xml:space="preserve"> </w:instrText>
      </w:r>
      <w:r>
        <w:rPr>
          <w:rFonts w:hint="eastAsia"/>
          <w:b/>
          <w:bCs/>
        </w:rPr>
        <w:instrText xml:space="preserve">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Pr>
          <w:b/>
          <w:bCs/>
        </w:rPr>
        <w:t>分</w:t>
      </w:r>
      <w:r>
        <w:rPr>
          <w:rFonts w:hint="eastAsia"/>
          <w:b/>
          <w:bCs/>
        </w:rPr>
        <w:t xml:space="preserve"> </w:t>
      </w:r>
      <w:r>
        <w:rPr>
          <w:b/>
          <w:bCs/>
        </w:rPr>
        <w:t xml:space="preserve"> 类</w:t>
      </w:r>
      <w:r>
        <w:rPr>
          <w:rFonts w:hint="eastAsia"/>
          <w:b/>
          <w:bCs/>
        </w:rPr>
        <w:t xml:space="preserve"> </w:t>
      </w:r>
      <w:r>
        <w:rPr>
          <w:b/>
          <w:bCs/>
        </w:rPr>
        <w:t xml:space="preserve"> 号</w:t>
      </w:r>
      <w:r>
        <w:rPr>
          <w:b/>
          <w:bCs/>
          <w:u w:val="single"/>
        </w:rPr>
        <w:tab/>
      </w:r>
      <w:r>
        <w:rPr>
          <w:b/>
          <w:bCs/>
          <w:u w:val="single"/>
        </w:rPr>
        <w:tab/>
      </w:r>
      <w:r>
        <w:rPr>
          <w:b/>
          <w:bCs/>
          <w:u w:val="single"/>
        </w:rPr>
        <w:tab/>
      </w:r>
      <w:r>
        <w:rPr>
          <w:b/>
          <w:bCs/>
          <w:u w:val="single"/>
        </w:rPr>
        <w:tab/>
      </w:r>
      <w:r>
        <w:rPr>
          <w:b/>
          <w:bCs/>
          <w:u w:val="single"/>
        </w:rPr>
        <w:tab/>
      </w:r>
      <w:r>
        <w:rPr>
          <w:b/>
          <w:bCs/>
        </w:rPr>
        <w:tab/>
      </w:r>
      <w:r>
        <w:rPr>
          <w:b/>
          <w:bCs/>
        </w:rPr>
        <w:tab/>
      </w:r>
      <w:r>
        <w:rPr>
          <w:b/>
          <w:bCs/>
        </w:rPr>
        <w:tab/>
      </w:r>
      <w:r>
        <w:rPr>
          <w:b/>
          <w:bCs/>
        </w:rPr>
        <w:tab/>
      </w:r>
      <w:r>
        <w:rPr>
          <w:b/>
          <w:bCs/>
        </w:rPr>
        <w:t xml:space="preserve"> </w:t>
      </w:r>
      <w:r>
        <w:rPr>
          <w:b/>
          <w:bCs/>
        </w:rPr>
        <w:tab/>
      </w:r>
      <w:r>
        <w:rPr>
          <w:b/>
          <w:bCs/>
        </w:rPr>
        <w:tab/>
      </w:r>
      <w:r>
        <w:rPr>
          <w:b/>
          <w:bCs/>
        </w:rPr>
        <w:tab/>
      </w:r>
      <w:r>
        <w:rPr>
          <w:b/>
          <w:bCs/>
        </w:rPr>
        <w:t>学号</w:t>
      </w:r>
      <w:r>
        <w:rPr>
          <w:b/>
          <w:bCs/>
          <w:color w:val="000000" w:themeColor="text1"/>
          <w:u w:val="single"/>
          <w14:textFill>
            <w14:solidFill>
              <w14:schemeClr w14:val="tx1"/>
            </w14:solidFill>
          </w14:textFill>
        </w:rPr>
        <w:tab/>
      </w:r>
      <w:r>
        <w:rPr>
          <w:b/>
          <w:color w:val="000000" w:themeColor="text1"/>
          <w:u w:val="single"/>
          <w14:textFill>
            <w14:solidFill>
              <w14:schemeClr w14:val="tx1"/>
            </w14:solidFill>
          </w14:textFill>
        </w:rPr>
        <w:t>M202072547</w:t>
      </w:r>
      <w:r>
        <w:rPr>
          <w:b/>
          <w:color w:val="000000" w:themeColor="text1"/>
          <w:u w:val="single"/>
          <w14:textFill>
            <w14:solidFill>
              <w14:schemeClr w14:val="tx1"/>
            </w14:solidFill>
          </w14:textFill>
        </w:rPr>
        <w:tab/>
      </w:r>
    </w:p>
    <w:p>
      <w:pPr>
        <w:spacing w:line="500" w:lineRule="atLeast"/>
        <w:rPr>
          <w:b/>
          <w:bCs/>
          <w:u w:val="single"/>
        </w:rPr>
      </w:pPr>
      <w:r>
        <w:rPr>
          <w:b/>
          <w:bCs/>
        </w:rPr>
        <w:t>学校代码</w:t>
      </w:r>
      <w:r>
        <w:rPr>
          <w:b/>
          <w:bCs/>
          <w:u w:val="single"/>
        </w:rPr>
        <w:tab/>
      </w:r>
      <w:r>
        <w:rPr>
          <w:b/>
          <w:bCs/>
          <w:u w:val="single"/>
        </w:rPr>
        <w:t>1</w:t>
      </w:r>
      <w:r>
        <w:rPr>
          <w:rFonts w:hint="eastAsia"/>
          <w:b/>
          <w:bCs/>
          <w:u w:val="single"/>
        </w:rPr>
        <w:t xml:space="preserve"> </w:t>
      </w:r>
      <w:r>
        <w:rPr>
          <w:b/>
          <w:bCs/>
          <w:u w:val="single"/>
        </w:rPr>
        <w:t>0</w:t>
      </w:r>
      <w:r>
        <w:rPr>
          <w:rFonts w:hint="eastAsia"/>
          <w:b/>
          <w:bCs/>
          <w:u w:val="single"/>
        </w:rPr>
        <w:t xml:space="preserve"> </w:t>
      </w:r>
      <w:r>
        <w:rPr>
          <w:b/>
          <w:bCs/>
          <w:u w:val="single"/>
        </w:rPr>
        <w:t>4</w:t>
      </w:r>
      <w:r>
        <w:rPr>
          <w:rFonts w:hint="eastAsia"/>
          <w:b/>
          <w:bCs/>
          <w:u w:val="single"/>
        </w:rPr>
        <w:t xml:space="preserve"> </w:t>
      </w:r>
      <w:r>
        <w:rPr>
          <w:b/>
          <w:bCs/>
          <w:u w:val="single"/>
        </w:rPr>
        <w:t>8</w:t>
      </w:r>
      <w:r>
        <w:rPr>
          <w:rFonts w:hint="eastAsia"/>
          <w:b/>
          <w:bCs/>
          <w:u w:val="single"/>
        </w:rPr>
        <w:t xml:space="preserve"> </w:t>
      </w:r>
      <w:r>
        <w:rPr>
          <w:b/>
          <w:bCs/>
          <w:u w:val="single"/>
        </w:rPr>
        <w:t>7</w:t>
      </w:r>
      <w:r>
        <w:rPr>
          <w:b/>
          <w:bCs/>
          <w:u w:val="single"/>
        </w:rPr>
        <w:tab/>
      </w:r>
      <w:r>
        <w:rPr>
          <w:b/>
          <w:bCs/>
          <w:u w:val="single"/>
        </w:rPr>
        <w:tab/>
      </w:r>
      <w:r>
        <w:rPr>
          <w:b/>
          <w:bCs/>
        </w:rPr>
        <w:tab/>
      </w:r>
      <w:r>
        <w:rPr>
          <w:b/>
          <w:bCs/>
        </w:rPr>
        <w:tab/>
      </w:r>
      <w:r>
        <w:rPr>
          <w:b/>
          <w:bCs/>
        </w:rPr>
        <w:tab/>
      </w:r>
      <w:r>
        <w:rPr>
          <w:b/>
          <w:bCs/>
        </w:rPr>
        <w:tab/>
      </w:r>
      <w:r>
        <w:rPr>
          <w:b/>
          <w:bCs/>
        </w:rPr>
        <w:tab/>
      </w:r>
      <w:r>
        <w:rPr>
          <w:b/>
          <w:bCs/>
        </w:rPr>
        <w:tab/>
      </w:r>
      <w:r>
        <w:rPr>
          <w:b/>
          <w:bCs/>
        </w:rPr>
        <w:tab/>
      </w:r>
      <w:r>
        <w:rPr>
          <w:b/>
          <w:bCs/>
        </w:rPr>
        <w:t>密级</w:t>
      </w:r>
      <w:r>
        <w:rPr>
          <w:b/>
          <w:bCs/>
          <w:u w:val="single"/>
        </w:rPr>
        <w:tab/>
      </w:r>
      <w:r>
        <w:rPr>
          <w:b/>
          <w:bCs/>
          <w:u w:val="single"/>
        </w:rPr>
        <w:tab/>
      </w:r>
      <w:r>
        <w:rPr>
          <w:b/>
          <w:bCs/>
          <w:u w:val="single"/>
        </w:rPr>
        <w:tab/>
      </w:r>
      <w:r>
        <w:rPr>
          <w:b/>
          <w:bCs/>
          <w:u w:val="single"/>
        </w:rPr>
        <w:tab/>
      </w:r>
      <w:r>
        <w:rPr>
          <w:b/>
          <w:bCs/>
          <w:u w:val="single"/>
        </w:rPr>
        <w:tab/>
      </w:r>
    </w:p>
    <w:p>
      <w:pPr>
        <w:spacing w:line="600" w:lineRule="exact"/>
        <w:rPr>
          <w:b/>
          <w:bCs/>
          <w:color w:val="000000" w:themeColor="text1"/>
          <w:sz w:val="28"/>
          <w14:textFill>
            <w14:solidFill>
              <w14:schemeClr w14:val="tx1"/>
            </w14:solidFill>
          </w14:textFill>
        </w:rPr>
      </w:pPr>
    </w:p>
    <w:p>
      <w:pPr>
        <w:jc w:val="center"/>
        <w:rPr>
          <w:rFonts w:eastAsia="华文行楷"/>
          <w:color w:val="000000" w:themeColor="text1"/>
          <w:sz w:val="21"/>
          <w:szCs w:val="21"/>
          <w14:textFill>
            <w14:solidFill>
              <w14:schemeClr w14:val="tx1"/>
            </w14:solidFill>
          </w14:textFill>
        </w:rPr>
      </w:pPr>
    </w:p>
    <w:p>
      <w:pPr>
        <w:spacing w:line="240" w:lineRule="auto"/>
        <w:jc w:val="center"/>
        <w:rPr>
          <w:rFonts w:eastAsia="黑体"/>
          <w:color w:val="000000" w:themeColor="text1"/>
          <w:sz w:val="36"/>
          <w14:textFill>
            <w14:solidFill>
              <w14:schemeClr w14:val="tx1"/>
            </w14:solidFill>
          </w14:textFill>
        </w:rPr>
      </w:pPr>
      <w:r>
        <w:drawing>
          <wp:inline distT="0" distB="0" distL="0" distR="0">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20"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p>
    <w:p>
      <w:pPr>
        <w:spacing w:before="120" w:beforeLines="50"/>
        <w:jc w:val="center"/>
        <w:rPr>
          <w:rFonts w:eastAsia="华文中宋"/>
          <w:b/>
          <w:bCs/>
          <w:spacing w:val="66"/>
          <w:w w:val="98"/>
          <w:sz w:val="90"/>
        </w:rPr>
      </w:pPr>
      <w:r>
        <w:rPr>
          <w:rFonts w:hint="eastAsia" w:eastAsia="华文中宋"/>
          <w:b/>
          <w:bCs/>
          <w:spacing w:val="66"/>
          <w:w w:val="98"/>
          <w:sz w:val="90"/>
        </w:rPr>
        <w:t>硕士学位论文</w:t>
      </w:r>
    </w:p>
    <w:p>
      <w:pPr>
        <w:ind w:left="74" w:right="74"/>
        <w:jc w:val="center"/>
        <w:rPr>
          <w:b/>
          <w:bCs/>
        </w:rPr>
      </w:pPr>
    </w:p>
    <w:p>
      <w:pPr>
        <w:ind w:left="74" w:right="74"/>
        <w:jc w:val="center"/>
        <w:rPr>
          <w:b/>
          <w:bCs/>
        </w:rPr>
      </w:pPr>
    </w:p>
    <w:p>
      <w:pPr>
        <w:spacing w:line="288" w:lineRule="auto"/>
        <w:jc w:val="center"/>
        <w:outlineLvl w:val="0"/>
        <w:rPr>
          <w:b/>
          <w:bCs/>
          <w:sz w:val="52"/>
        </w:rPr>
      </w:pPr>
      <w:bookmarkStart w:id="9" w:name="_Toc4923"/>
      <w:r>
        <w:rPr>
          <w:rFonts w:hint="eastAsia"/>
          <w:b/>
          <w:bCs/>
          <w:sz w:val="52"/>
        </w:rPr>
        <w:t>二值虚数神经网络(BCNN)专用加速芯片的研究与设计</w:t>
      </w:r>
      <w:bookmarkEnd w:id="9"/>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jc w:val="left"/>
        <w:rPr>
          <w:rFonts w:eastAsia="黑体"/>
          <w:sz w:val="36"/>
        </w:rPr>
      </w:pPr>
    </w:p>
    <w:p>
      <w:pPr>
        <w:spacing w:line="240" w:lineRule="exact"/>
        <w:ind w:firstLine="360" w:firstLineChars="100"/>
        <w:jc w:val="left"/>
        <w:rPr>
          <w:rFonts w:eastAsia="黑体"/>
          <w:sz w:val="36"/>
        </w:rPr>
      </w:pPr>
    </w:p>
    <w:p>
      <w:pPr>
        <w:spacing w:line="80" w:lineRule="exact"/>
        <w:ind w:firstLine="360" w:firstLineChars="100"/>
        <w:jc w:val="left"/>
        <w:rPr>
          <w:rFonts w:eastAsia="黑体"/>
          <w:sz w:val="36"/>
        </w:rPr>
      </w:pPr>
    </w:p>
    <w:tbl>
      <w:tblPr>
        <w:tblStyle w:val="37"/>
        <w:tblW w:w="0" w:type="auto"/>
        <w:jc w:val="center"/>
        <w:tblLayout w:type="autofit"/>
        <w:tblCellMar>
          <w:top w:w="0" w:type="dxa"/>
          <w:left w:w="0" w:type="dxa"/>
          <w:bottom w:w="0" w:type="dxa"/>
          <w:right w:w="0" w:type="dxa"/>
        </w:tblCellMar>
      </w:tblPr>
      <w:tblGrid>
        <w:gridCol w:w="1506"/>
        <w:gridCol w:w="302"/>
        <w:gridCol w:w="6"/>
        <w:gridCol w:w="2979"/>
        <w:gridCol w:w="6"/>
        <w:gridCol w:w="6"/>
      </w:tblGrid>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学位申请人</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高余敬</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学科专业</w:t>
            </w:r>
          </w:p>
        </w:tc>
        <w:tc>
          <w:tcPr>
            <w:tcW w:w="0" w:type="auto"/>
          </w:tcPr>
          <w:p>
            <w:pPr>
              <w:jc w:val="left"/>
              <w:rPr>
                <w:b/>
                <w:bCs/>
                <w:sz w:val="30"/>
              </w:rPr>
            </w:pPr>
            <w:r>
              <w:rPr>
                <w:rFonts w:hint="eastAsia"/>
                <w:b/>
                <w:bCs/>
                <w:sz w:val="30"/>
              </w:rPr>
              <w:t>：</w:t>
            </w:r>
          </w:p>
        </w:tc>
        <w:tc>
          <w:tcPr>
            <w:tcW w:w="0" w:type="auto"/>
          </w:tcPr>
          <w:p>
            <w:pPr>
              <w:jc w:val="left"/>
              <w:rPr>
                <w:b/>
                <w:sz w:val="30"/>
              </w:rPr>
            </w:pPr>
          </w:p>
        </w:tc>
        <w:tc>
          <w:tcPr>
            <w:tcW w:w="0" w:type="auto"/>
          </w:tcPr>
          <w:p>
            <w:pPr>
              <w:jc w:val="left"/>
              <w:rPr>
                <w:b/>
                <w:bCs/>
                <w:sz w:val="30"/>
              </w:rPr>
            </w:pPr>
            <w:r>
              <w:rPr>
                <w:rFonts w:hint="eastAsia"/>
                <w:b/>
                <w:bCs/>
                <w:sz w:val="30"/>
              </w:rPr>
              <w:t>电子信息</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指导教师</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童乔凌  教授</w:t>
            </w:r>
          </w:p>
        </w:tc>
        <w:tc>
          <w:tcPr>
            <w:tcW w:w="0" w:type="auto"/>
          </w:tcPr>
          <w:p>
            <w:pPr>
              <w:rPr>
                <w:b/>
                <w:bCs/>
                <w:sz w:val="30"/>
              </w:rPr>
            </w:pPr>
          </w:p>
        </w:tc>
        <w:tc>
          <w:tcPr>
            <w:tcW w:w="0" w:type="auto"/>
          </w:tcPr>
          <w:p>
            <w:pPr>
              <w:rPr>
                <w:b/>
                <w:bCs/>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答辩日期</w:t>
            </w:r>
          </w:p>
        </w:tc>
        <w:tc>
          <w:tcPr>
            <w:tcW w:w="0" w:type="auto"/>
          </w:tcPr>
          <w:p>
            <w:pPr>
              <w:rPr>
                <w:b/>
                <w:sz w:val="30"/>
                <w:szCs w:val="28"/>
                <w:lang w:val="en-GB"/>
              </w:rPr>
            </w:pPr>
            <w:r>
              <w:rPr>
                <w:rFonts w:hint="eastAsia"/>
                <w:b/>
                <w:sz w:val="30"/>
                <w:szCs w:val="28"/>
                <w:lang w:val="en-GB"/>
              </w:rPr>
              <w:t>：</w:t>
            </w:r>
          </w:p>
        </w:tc>
        <w:tc>
          <w:tcPr>
            <w:tcW w:w="0" w:type="auto"/>
          </w:tcPr>
          <w:p>
            <w:pPr>
              <w:jc w:val="center"/>
              <w:rPr>
                <w:b/>
                <w:bCs/>
                <w:sz w:val="30"/>
              </w:rPr>
            </w:pPr>
          </w:p>
        </w:tc>
        <w:tc>
          <w:tcPr>
            <w:tcW w:w="0" w:type="auto"/>
          </w:tcPr>
          <w:p>
            <w:pPr>
              <w:rPr>
                <w:b/>
                <w:bCs/>
                <w:sz w:val="30"/>
              </w:rPr>
            </w:pPr>
            <w:r>
              <w:rPr>
                <w:b/>
                <w:bCs/>
                <w:sz w:val="30"/>
              </w:rPr>
              <w:t>XX</w:t>
            </w:r>
            <w:r>
              <w:rPr>
                <w:rFonts w:hint="eastAsia"/>
                <w:b/>
                <w:bCs/>
                <w:sz w:val="30"/>
              </w:rPr>
              <w:t>X</w:t>
            </w:r>
            <w:r>
              <w:rPr>
                <w:b/>
                <w:bCs/>
                <w:sz w:val="30"/>
              </w:rPr>
              <w:t>X</w:t>
            </w:r>
            <w:r>
              <w:rPr>
                <w:rFonts w:hint="eastAsia"/>
                <w:b/>
                <w:bCs/>
                <w:sz w:val="30"/>
              </w:rPr>
              <w:t>年X</w:t>
            </w:r>
            <w:r>
              <w:rPr>
                <w:b/>
                <w:bCs/>
                <w:sz w:val="30"/>
              </w:rPr>
              <w:t>X</w:t>
            </w:r>
            <w:r>
              <w:rPr>
                <w:rFonts w:hint="eastAsia"/>
                <w:b/>
                <w:bCs/>
                <w:sz w:val="30"/>
              </w:rPr>
              <w:t>月X</w:t>
            </w:r>
            <w:r>
              <w:rPr>
                <w:b/>
                <w:bCs/>
                <w:sz w:val="30"/>
              </w:rPr>
              <w:t>X</w:t>
            </w:r>
            <w:r>
              <w:rPr>
                <w:rFonts w:hint="eastAsia"/>
                <w:b/>
                <w:bCs/>
                <w:sz w:val="30"/>
              </w:rPr>
              <w:t>日</w:t>
            </w:r>
          </w:p>
        </w:tc>
        <w:tc>
          <w:tcPr>
            <w:tcW w:w="0" w:type="auto"/>
          </w:tcPr>
          <w:p>
            <w:pPr>
              <w:rPr>
                <w:b/>
                <w:sz w:val="30"/>
                <w:szCs w:val="28"/>
                <w:lang w:val="en-GB"/>
              </w:rPr>
            </w:pPr>
          </w:p>
        </w:tc>
        <w:tc>
          <w:tcPr>
            <w:tcW w:w="0" w:type="auto"/>
          </w:tcPr>
          <w:p>
            <w:pPr>
              <w:jc w:val="center"/>
              <w:rPr>
                <w:b/>
                <w:bCs/>
                <w:sz w:val="30"/>
              </w:rPr>
            </w:pPr>
          </w:p>
        </w:tc>
      </w:tr>
    </w:tbl>
    <w:p>
      <w:pPr>
        <w:widowControl/>
        <w:spacing w:line="240" w:lineRule="auto"/>
        <w:jc w:val="left"/>
        <w:rPr>
          <w:b/>
          <w:bCs/>
          <w:sz w:val="30"/>
          <w:szCs w:val="30"/>
        </w:rPr>
      </w:pPr>
      <w:bookmarkStart w:id="10" w:name="_Toc444265028"/>
      <w:bookmarkStart w:id="11" w:name="_Toc44096299"/>
      <w:bookmarkStart w:id="12" w:name="_Toc57189218"/>
      <w:bookmarkStart w:id="13" w:name="_Toc46962370"/>
      <w:bookmarkStart w:id="14" w:name="_Toc44853111"/>
      <w:bookmarkStart w:id="15" w:name="_Toc45060427"/>
      <w:bookmarkStart w:id="16" w:name="_Toc47372390"/>
      <w:bookmarkStart w:id="17" w:name="_Toc44175098"/>
      <w:bookmarkStart w:id="18" w:name="_Toc45060582"/>
      <w:bookmarkStart w:id="19" w:name="_Toc47005419"/>
      <w:bookmarkStart w:id="20" w:name="_Toc46962947"/>
      <w:r>
        <w:rPr>
          <w:b/>
          <w:bCs/>
          <w:sz w:val="30"/>
          <w:szCs w:val="30"/>
        </w:rPr>
        <w:br w:type="page"/>
      </w:r>
    </w:p>
    <w:p>
      <w:pPr>
        <w:jc w:val="center"/>
        <w:outlineLvl w:val="0"/>
        <w:rPr>
          <w:b/>
          <w:bCs/>
          <w:sz w:val="30"/>
          <w:szCs w:val="30"/>
        </w:rPr>
      </w:pPr>
      <w:bookmarkStart w:id="21" w:name="_Toc89981293"/>
      <w:bookmarkStart w:id="22" w:name="_Toc89829605"/>
      <w:bookmarkStart w:id="23" w:name="_Toc11119"/>
      <w:bookmarkStart w:id="24" w:name="_Toc88743113"/>
      <w:bookmarkStart w:id="25" w:name="_Toc88758923"/>
      <w:bookmarkStart w:id="26" w:name="_Toc57978727"/>
      <w:bookmarkStart w:id="27" w:name="_Toc89975359"/>
      <w:bookmarkStart w:id="28" w:name="_Toc89975119"/>
      <w:bookmarkStart w:id="29" w:name="_Toc89174325"/>
      <w:bookmarkStart w:id="30" w:name="_Toc89960271"/>
      <w:r>
        <w:rPr>
          <w:b/>
          <w:bCs/>
          <w:sz w:val="30"/>
          <w:szCs w:val="30"/>
        </w:rPr>
        <w:t>A Dissertation Submitted in Partial Fulfillment of the Requirements</w:t>
      </w:r>
      <w:bookmarkEnd w:id="1"/>
      <w:bookmarkEnd w:id="2"/>
      <w:bookmarkEnd w:id="3"/>
      <w:bookmarkEnd w:id="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pPr>
        <w:jc w:val="center"/>
        <w:outlineLvl w:val="0"/>
        <w:rPr>
          <w:b/>
          <w:bCs/>
          <w:sz w:val="30"/>
          <w:szCs w:val="30"/>
        </w:rPr>
      </w:pPr>
      <w:bookmarkStart w:id="31" w:name="_Toc47005420"/>
      <w:bookmarkStart w:id="32" w:name="_Toc45060428"/>
      <w:bookmarkStart w:id="33" w:name="_Toc44096300"/>
      <w:bookmarkStart w:id="34" w:name="_Toc44853112"/>
      <w:bookmarkStart w:id="35" w:name="_Toc444250079"/>
      <w:bookmarkStart w:id="36" w:name="_Toc46962948"/>
      <w:bookmarkStart w:id="37" w:name="_Toc437362297"/>
      <w:bookmarkStart w:id="38" w:name="_Toc47372391"/>
      <w:bookmarkStart w:id="39" w:name="_Toc437362257"/>
      <w:bookmarkStart w:id="40" w:name="_Toc439328358"/>
      <w:bookmarkStart w:id="41" w:name="_Toc444265029"/>
      <w:bookmarkStart w:id="42" w:name="_Toc46962371"/>
      <w:bookmarkStart w:id="43" w:name="_Toc45060583"/>
      <w:bookmarkStart w:id="44" w:name="_Toc44175099"/>
      <w:bookmarkStart w:id="45" w:name="_Toc89981294"/>
      <w:bookmarkStart w:id="46" w:name="_Toc89975120"/>
      <w:bookmarkStart w:id="47" w:name="_Toc89829606"/>
      <w:bookmarkStart w:id="48" w:name="_Toc89960272"/>
      <w:bookmarkStart w:id="49" w:name="_Toc10521"/>
      <w:bookmarkStart w:id="50" w:name="_Toc88743114"/>
      <w:bookmarkStart w:id="51" w:name="_Toc89975360"/>
      <w:bookmarkStart w:id="52" w:name="_Toc88758924"/>
      <w:bookmarkStart w:id="53" w:name="_Toc89174326"/>
      <w:bookmarkStart w:id="54" w:name="_Toc57189219"/>
      <w:bookmarkStart w:id="55" w:name="_Toc57978728"/>
      <w:r>
        <w:rPr>
          <w:b/>
          <w:bCs/>
          <w:sz w:val="30"/>
          <w:szCs w:val="30"/>
        </w:rPr>
        <w:t xml:space="preserve">for </w:t>
      </w:r>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b/>
          <w:bCs/>
          <w:sz w:val="30"/>
          <w:szCs w:val="30"/>
        </w:rPr>
        <w:t>the</w:t>
      </w:r>
      <w:r>
        <w:rPr>
          <w:b/>
          <w:bCs/>
          <w:sz w:val="30"/>
          <w:szCs w:val="30"/>
        </w:rPr>
        <w:t xml:space="preserve"> Professional Master Degree</w:t>
      </w:r>
      <w:bookmarkEnd w:id="45"/>
      <w:bookmarkEnd w:id="46"/>
      <w:bookmarkEnd w:id="47"/>
      <w:bookmarkEnd w:id="48"/>
      <w:bookmarkEnd w:id="49"/>
      <w:bookmarkEnd w:id="50"/>
      <w:bookmarkEnd w:id="51"/>
      <w:bookmarkEnd w:id="52"/>
      <w:bookmarkEnd w:id="53"/>
      <w:r>
        <w:rPr>
          <w:b/>
          <w:bCs/>
          <w:sz w:val="30"/>
          <w:szCs w:val="30"/>
        </w:rPr>
        <w:t xml:space="preserve"> </w:t>
      </w:r>
      <w:bookmarkEnd w:id="54"/>
      <w:bookmarkEnd w:id="55"/>
    </w:p>
    <w:p>
      <w:pPr>
        <w:rPr>
          <w:sz w:val="30"/>
          <w:szCs w:val="30"/>
        </w:rPr>
      </w:pPr>
    </w:p>
    <w:p>
      <w:pPr>
        <w:rPr>
          <w:sz w:val="30"/>
          <w:szCs w:val="30"/>
        </w:rPr>
      </w:pPr>
    </w:p>
    <w:p>
      <w:pPr>
        <w:rPr>
          <w:sz w:val="30"/>
          <w:szCs w:val="30"/>
        </w:rPr>
      </w:pPr>
    </w:p>
    <w:p>
      <w:pPr>
        <w:rPr>
          <w:sz w:val="30"/>
          <w:szCs w:val="30"/>
        </w:rPr>
      </w:pPr>
    </w:p>
    <w:p>
      <w:pPr>
        <w:pStyle w:val="32"/>
        <w:spacing w:after="0" w:line="360" w:lineRule="auto"/>
        <w:jc w:val="center"/>
        <w:rPr>
          <w:b/>
          <w:bCs/>
          <w:sz w:val="30"/>
          <w:szCs w:val="30"/>
        </w:rPr>
      </w:pPr>
      <w:bookmarkStart w:id="56" w:name="translation_sen_id-11"/>
      <w:bookmarkStart w:id="57" w:name="translation_sen_id-1"/>
      <w:r>
        <w:rPr>
          <w:b/>
          <w:bCs/>
          <w:spacing w:val="-4"/>
          <w:sz w:val="36"/>
          <w:szCs w:val="36"/>
        </w:rPr>
        <w:fldChar w:fldCharType="begin"/>
      </w:r>
      <w:r>
        <w:rPr>
          <w:b/>
          <w:bCs/>
          <w:spacing w:val="-4"/>
          <w:sz w:val="36"/>
          <w:szCs w:val="36"/>
        </w:rPr>
        <w:instrText xml:space="preserve"> HYPERLINK "https://www.bing.com/dict/search?q=research&amp;FORM=BDVSP6&amp;cc=cn" </w:instrText>
      </w:r>
      <w:r>
        <w:rPr>
          <w:b/>
          <w:bCs/>
          <w:spacing w:val="-4"/>
          <w:sz w:val="36"/>
          <w:szCs w:val="36"/>
        </w:rPr>
        <w:fldChar w:fldCharType="separate"/>
      </w:r>
      <w:r>
        <w:rPr>
          <w:b/>
          <w:bCs/>
          <w:spacing w:val="-4"/>
          <w:sz w:val="36"/>
          <w:szCs w:val="36"/>
        </w:rPr>
        <w:t>Research</w:t>
      </w:r>
      <w:r>
        <w:rPr>
          <w:b/>
          <w:bCs/>
          <w:spacing w:val="-4"/>
          <w:sz w:val="36"/>
          <w:szCs w:val="36"/>
        </w:rPr>
        <w:fldChar w:fldCharType="end"/>
      </w:r>
      <w:bookmarkEnd w:id="56"/>
      <w:r>
        <w:rPr>
          <w:b/>
          <w:bCs/>
          <w:spacing w:val="-4"/>
          <w:sz w:val="36"/>
          <w:szCs w:val="36"/>
        </w:rPr>
        <w:t> </w:t>
      </w:r>
      <w:bookmarkStart w:id="58" w:name="translation_sen_id-12"/>
      <w:r>
        <w:rPr>
          <w:b/>
          <w:bCs/>
          <w:spacing w:val="-4"/>
          <w:sz w:val="36"/>
          <w:szCs w:val="36"/>
        </w:rPr>
        <w:fldChar w:fldCharType="begin"/>
      </w:r>
      <w:r>
        <w:rPr>
          <w:b/>
          <w:bCs/>
          <w:spacing w:val="-4"/>
          <w:sz w:val="36"/>
          <w:szCs w:val="36"/>
        </w:rPr>
        <w:instrText xml:space="preserve"> HYPERLINK "https://www.bing.com/dict/search?q=and&amp;FORM=BDVSP6&amp;cc=cn" </w:instrText>
      </w:r>
      <w:r>
        <w:rPr>
          <w:b/>
          <w:bCs/>
          <w:spacing w:val="-4"/>
          <w:sz w:val="36"/>
          <w:szCs w:val="36"/>
        </w:rPr>
        <w:fldChar w:fldCharType="separate"/>
      </w:r>
      <w:r>
        <w:rPr>
          <w:b/>
          <w:bCs/>
          <w:spacing w:val="-4"/>
          <w:sz w:val="36"/>
          <w:szCs w:val="36"/>
        </w:rPr>
        <w:t>and</w:t>
      </w:r>
      <w:r>
        <w:rPr>
          <w:b/>
          <w:bCs/>
          <w:spacing w:val="-4"/>
          <w:sz w:val="36"/>
          <w:szCs w:val="36"/>
        </w:rPr>
        <w:fldChar w:fldCharType="end"/>
      </w:r>
      <w:bookmarkEnd w:id="58"/>
      <w:r>
        <w:rPr>
          <w:b/>
          <w:bCs/>
          <w:spacing w:val="-4"/>
          <w:sz w:val="36"/>
          <w:szCs w:val="36"/>
        </w:rPr>
        <w:t> </w:t>
      </w:r>
      <w:bookmarkStart w:id="59" w:name="translation_sen_id-8"/>
      <w:r>
        <w:rPr>
          <w:b/>
          <w:bCs/>
          <w:spacing w:val="-4"/>
          <w:sz w:val="36"/>
          <w:szCs w:val="36"/>
        </w:rPr>
        <w:fldChar w:fldCharType="begin"/>
      </w:r>
      <w:r>
        <w:rPr>
          <w:b/>
          <w:bCs/>
          <w:spacing w:val="-4"/>
          <w:sz w:val="36"/>
          <w:szCs w:val="36"/>
        </w:rPr>
        <w:instrText xml:space="preserve"> HYPERLINK "https://www.bing.com/dict/search?q=design&amp;FORM=BDVSP6&amp;cc=cn" </w:instrText>
      </w:r>
      <w:r>
        <w:rPr>
          <w:b/>
          <w:bCs/>
          <w:spacing w:val="-4"/>
          <w:sz w:val="36"/>
          <w:szCs w:val="36"/>
        </w:rPr>
        <w:fldChar w:fldCharType="separate"/>
      </w:r>
      <w:r>
        <w:rPr>
          <w:b/>
          <w:bCs/>
          <w:spacing w:val="-4"/>
          <w:sz w:val="36"/>
          <w:szCs w:val="36"/>
        </w:rPr>
        <w:t>Design</w:t>
      </w:r>
      <w:r>
        <w:rPr>
          <w:b/>
          <w:bCs/>
          <w:spacing w:val="-4"/>
          <w:sz w:val="36"/>
          <w:szCs w:val="36"/>
        </w:rPr>
        <w:fldChar w:fldCharType="end"/>
      </w:r>
      <w:bookmarkEnd w:id="59"/>
      <w:r>
        <w:rPr>
          <w:b/>
          <w:bCs/>
          <w:spacing w:val="-4"/>
          <w:sz w:val="36"/>
          <w:szCs w:val="36"/>
        </w:rPr>
        <w:t> of B</w:t>
      </w:r>
      <w:r>
        <w:rPr>
          <w:rFonts w:hint="eastAsia"/>
          <w:b/>
          <w:bCs/>
          <w:spacing w:val="-4"/>
          <w:sz w:val="36"/>
          <w:szCs w:val="36"/>
        </w:rPr>
        <w:t>i</w:t>
      </w:r>
      <w:r>
        <w:rPr>
          <w:b/>
          <w:bCs/>
          <w:spacing w:val="-4"/>
          <w:sz w:val="36"/>
          <w:szCs w:val="36"/>
        </w:rPr>
        <w:t>n</w:t>
      </w:r>
      <w:r>
        <w:fldChar w:fldCharType="begin"/>
      </w:r>
      <w:r>
        <w:instrText xml:space="preserve"> HYPERLINK "https://www.bing.com/dict/search?q=Binary&amp;FORM=BDVSP6&amp;cc=cn" </w:instrText>
      </w:r>
      <w:r>
        <w:fldChar w:fldCharType="separate"/>
      </w:r>
      <w:r>
        <w:rPr>
          <w:b/>
          <w:bCs/>
          <w:spacing w:val="-4"/>
          <w:sz w:val="36"/>
          <w:szCs w:val="36"/>
        </w:rPr>
        <w:t>ary</w:t>
      </w:r>
      <w:r>
        <w:rPr>
          <w:b/>
          <w:bCs/>
          <w:spacing w:val="-4"/>
          <w:sz w:val="36"/>
          <w:szCs w:val="36"/>
        </w:rPr>
        <w:fldChar w:fldCharType="end"/>
      </w:r>
      <w:bookmarkEnd w:id="57"/>
      <w:r>
        <w:rPr>
          <w:b/>
          <w:bCs/>
          <w:spacing w:val="-4"/>
          <w:sz w:val="36"/>
          <w:szCs w:val="36"/>
        </w:rPr>
        <w:t> </w:t>
      </w:r>
      <w:bookmarkStart w:id="60" w:name="translation_sen_id-2"/>
      <w:r>
        <w:rPr>
          <w:b/>
          <w:bCs/>
          <w:spacing w:val="-4"/>
          <w:sz w:val="36"/>
          <w:szCs w:val="36"/>
        </w:rPr>
        <w:fldChar w:fldCharType="begin"/>
      </w:r>
      <w:r>
        <w:rPr>
          <w:b/>
          <w:bCs/>
          <w:spacing w:val="-4"/>
          <w:sz w:val="36"/>
          <w:szCs w:val="36"/>
        </w:rPr>
        <w:instrText xml:space="preserve"> HYPERLINK "https://www.bing.com/dict/search?q=complex&amp;FORM=BDVSP6&amp;cc=cn" </w:instrText>
      </w:r>
      <w:r>
        <w:rPr>
          <w:b/>
          <w:bCs/>
          <w:spacing w:val="-4"/>
          <w:sz w:val="36"/>
          <w:szCs w:val="36"/>
        </w:rPr>
        <w:fldChar w:fldCharType="separate"/>
      </w:r>
      <w:r>
        <w:rPr>
          <w:b/>
          <w:bCs/>
          <w:spacing w:val="-4"/>
          <w:sz w:val="36"/>
          <w:szCs w:val="36"/>
        </w:rPr>
        <w:t>Complex</w:t>
      </w:r>
      <w:r>
        <w:rPr>
          <w:b/>
          <w:bCs/>
          <w:spacing w:val="-4"/>
          <w:sz w:val="36"/>
          <w:szCs w:val="36"/>
        </w:rPr>
        <w:fldChar w:fldCharType="end"/>
      </w:r>
      <w:bookmarkEnd w:id="60"/>
      <w:r>
        <w:rPr>
          <w:b/>
          <w:bCs/>
          <w:spacing w:val="-4"/>
          <w:sz w:val="36"/>
          <w:szCs w:val="36"/>
        </w:rPr>
        <w:t> </w:t>
      </w:r>
      <w:bookmarkStart w:id="61" w:name="translation_sen_id-3"/>
      <w:r>
        <w:rPr>
          <w:b/>
          <w:bCs/>
          <w:spacing w:val="-4"/>
          <w:sz w:val="36"/>
          <w:szCs w:val="36"/>
        </w:rPr>
        <w:fldChar w:fldCharType="begin"/>
      </w:r>
      <w:r>
        <w:rPr>
          <w:b/>
          <w:bCs/>
          <w:spacing w:val="-4"/>
          <w:sz w:val="36"/>
          <w:szCs w:val="36"/>
        </w:rPr>
        <w:instrText xml:space="preserve"> HYPERLINK "https://www.bing.com/dict/search?q=neural&amp;FORM=BDVSP6&amp;cc=cn" </w:instrText>
      </w:r>
      <w:r>
        <w:rPr>
          <w:b/>
          <w:bCs/>
          <w:spacing w:val="-4"/>
          <w:sz w:val="36"/>
          <w:szCs w:val="36"/>
        </w:rPr>
        <w:fldChar w:fldCharType="separate"/>
      </w:r>
      <w:r>
        <w:rPr>
          <w:b/>
          <w:bCs/>
          <w:spacing w:val="-4"/>
          <w:sz w:val="36"/>
          <w:szCs w:val="36"/>
        </w:rPr>
        <w:t>Neural</w:t>
      </w:r>
      <w:r>
        <w:rPr>
          <w:b/>
          <w:bCs/>
          <w:spacing w:val="-4"/>
          <w:sz w:val="36"/>
          <w:szCs w:val="36"/>
        </w:rPr>
        <w:fldChar w:fldCharType="end"/>
      </w:r>
      <w:bookmarkEnd w:id="61"/>
      <w:r>
        <w:rPr>
          <w:b/>
          <w:bCs/>
          <w:spacing w:val="-4"/>
          <w:sz w:val="36"/>
          <w:szCs w:val="36"/>
        </w:rPr>
        <w:t> </w:t>
      </w:r>
      <w:bookmarkStart w:id="62" w:name="translation_sen_id-4"/>
      <w:r>
        <w:rPr>
          <w:b/>
          <w:bCs/>
          <w:spacing w:val="-4"/>
          <w:sz w:val="36"/>
          <w:szCs w:val="36"/>
        </w:rPr>
        <w:fldChar w:fldCharType="begin"/>
      </w:r>
      <w:r>
        <w:rPr>
          <w:b/>
          <w:bCs/>
          <w:spacing w:val="-4"/>
          <w:sz w:val="36"/>
          <w:szCs w:val="36"/>
        </w:rPr>
        <w:instrText xml:space="preserve"> HYPERLINK "https://www.bing.com/dict/search?q=networks&amp;FORM=BDVSP6&amp;cc=cn" </w:instrText>
      </w:r>
      <w:r>
        <w:rPr>
          <w:b/>
          <w:bCs/>
          <w:spacing w:val="-4"/>
          <w:sz w:val="36"/>
          <w:szCs w:val="36"/>
        </w:rPr>
        <w:fldChar w:fldCharType="separate"/>
      </w:r>
      <w:r>
        <w:rPr>
          <w:b/>
          <w:bCs/>
          <w:spacing w:val="-4"/>
          <w:sz w:val="36"/>
          <w:szCs w:val="36"/>
        </w:rPr>
        <w:t>Networks</w:t>
      </w:r>
      <w:r>
        <w:rPr>
          <w:b/>
          <w:bCs/>
          <w:spacing w:val="-4"/>
          <w:sz w:val="36"/>
          <w:szCs w:val="36"/>
        </w:rPr>
        <w:fldChar w:fldCharType="end"/>
      </w:r>
      <w:bookmarkEnd w:id="62"/>
      <w:r>
        <w:rPr>
          <w:b/>
          <w:bCs/>
          <w:spacing w:val="-4"/>
          <w:sz w:val="36"/>
          <w:szCs w:val="36"/>
        </w:rPr>
        <w:t> </w:t>
      </w:r>
      <w:bookmarkStart w:id="63" w:name="translation_sen_id-5"/>
      <w:r>
        <w:rPr>
          <w:b/>
          <w:bCs/>
          <w:spacing w:val="-4"/>
          <w:sz w:val="36"/>
          <w:szCs w:val="36"/>
        </w:rPr>
        <w:fldChar w:fldCharType="begin"/>
      </w:r>
      <w:r>
        <w:rPr>
          <w:b/>
          <w:bCs/>
          <w:spacing w:val="-4"/>
          <w:sz w:val="36"/>
          <w:szCs w:val="36"/>
        </w:rPr>
        <w:instrText xml:space="preserve"> HYPERLINK "https://www.bing.com/dict/search?q=%28&amp;FORM=BDVSP6&amp;cc=cn"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3"/>
      <w:r>
        <w:rPr>
          <w:b/>
          <w:bCs/>
          <w:spacing w:val="-4"/>
          <w:sz w:val="36"/>
          <w:szCs w:val="36"/>
        </w:rPr>
        <w:t>BCNN</w:t>
      </w:r>
      <w:bookmarkStart w:id="64" w:name="translation_sen_id-7"/>
      <w:r>
        <w:rPr>
          <w:b/>
          <w:bCs/>
          <w:spacing w:val="-4"/>
          <w:sz w:val="36"/>
          <w:szCs w:val="36"/>
        </w:rPr>
        <w:fldChar w:fldCharType="begin"/>
      </w:r>
      <w:r>
        <w:rPr>
          <w:b/>
          <w:bCs/>
          <w:spacing w:val="-4"/>
          <w:sz w:val="36"/>
          <w:szCs w:val="36"/>
        </w:rPr>
        <w:instrText xml:space="preserve"> HYPERLINK "https://www.bing.com/dict/search?q=%29&amp;FORM=BDVSP6&amp;cc=cn"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4"/>
      <w:r>
        <w:rPr>
          <w:b/>
          <w:bCs/>
          <w:spacing w:val="-4"/>
          <w:sz w:val="36"/>
          <w:szCs w:val="36"/>
        </w:rPr>
        <w:t>  </w:t>
      </w:r>
      <w:bookmarkStart w:id="65" w:name="translation_sen_id-9"/>
      <w:r>
        <w:rPr>
          <w:b/>
          <w:bCs/>
          <w:spacing w:val="-4"/>
          <w:sz w:val="36"/>
          <w:szCs w:val="36"/>
        </w:rPr>
        <w:fldChar w:fldCharType="begin"/>
      </w:r>
      <w:r>
        <w:rPr>
          <w:b/>
          <w:bCs/>
          <w:spacing w:val="-4"/>
          <w:sz w:val="36"/>
          <w:szCs w:val="36"/>
        </w:rPr>
        <w:instrText xml:space="preserve"> HYPERLINK "https://www.bing.com/dict/search?q=inference&amp;FORM=BDVSP6&amp;cc=cn" </w:instrText>
      </w:r>
      <w:r>
        <w:rPr>
          <w:b/>
          <w:bCs/>
          <w:spacing w:val="-4"/>
          <w:sz w:val="36"/>
          <w:szCs w:val="36"/>
        </w:rPr>
        <w:fldChar w:fldCharType="separate"/>
      </w:r>
      <w:r>
        <w:rPr>
          <w:b/>
          <w:bCs/>
          <w:spacing w:val="-4"/>
          <w:sz w:val="36"/>
          <w:szCs w:val="36"/>
        </w:rPr>
        <w:t>Inference</w:t>
      </w:r>
      <w:r>
        <w:rPr>
          <w:b/>
          <w:bCs/>
          <w:spacing w:val="-4"/>
          <w:sz w:val="36"/>
          <w:szCs w:val="36"/>
        </w:rPr>
        <w:fldChar w:fldCharType="end"/>
      </w:r>
      <w:bookmarkEnd w:id="65"/>
      <w:r>
        <w:rPr>
          <w:b/>
          <w:bCs/>
          <w:spacing w:val="-4"/>
          <w:sz w:val="36"/>
          <w:szCs w:val="36"/>
        </w:rPr>
        <w:t xml:space="preserve"> Chip</w:t>
      </w: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ind w:left="1200" w:leftChars="500"/>
        <w:rPr>
          <w:b/>
          <w:bCs/>
          <w:sz w:val="30"/>
          <w:szCs w:val="30"/>
        </w:rPr>
      </w:pPr>
      <w:r>
        <w:rPr>
          <w:b/>
          <w:bCs/>
          <w:sz w:val="30"/>
          <w:szCs w:val="30"/>
        </w:rPr>
        <w:t>Candidate</w:t>
      </w:r>
      <w:r>
        <w:rPr>
          <w:rFonts w:hint="eastAsia"/>
          <w:b/>
          <w:bCs/>
          <w:sz w:val="30"/>
          <w:szCs w:val="30"/>
        </w:rPr>
        <w:tab/>
      </w:r>
      <w:r>
        <w:rPr>
          <w:b/>
          <w:bCs/>
          <w:sz w:val="30"/>
          <w:szCs w:val="30"/>
        </w:rPr>
        <w:t xml:space="preserve">: </w:t>
      </w:r>
      <w:r>
        <w:rPr>
          <w:b/>
          <w:bCs/>
          <w:color w:val="000000" w:themeColor="text1"/>
          <w:sz w:val="30"/>
          <w:szCs w:val="30"/>
          <w14:textFill>
            <w14:solidFill>
              <w14:schemeClr w14:val="tx1"/>
            </w14:solidFill>
          </w14:textFill>
        </w:rPr>
        <w:t>Gao Yujing</w:t>
      </w:r>
    </w:p>
    <w:p>
      <w:pPr>
        <w:pStyle w:val="32"/>
        <w:spacing w:after="0" w:line="360" w:lineRule="auto"/>
        <w:ind w:left="1200" w:leftChars="500"/>
        <w:rPr>
          <w:b/>
          <w:bCs/>
          <w:sz w:val="30"/>
          <w:szCs w:val="30"/>
        </w:rPr>
      </w:pPr>
      <w:r>
        <w:rPr>
          <w:b/>
          <w:bCs/>
          <w:sz w:val="30"/>
          <w:szCs w:val="30"/>
        </w:rPr>
        <w:t>Major</w:t>
      </w:r>
      <w:r>
        <w:rPr>
          <w:b/>
          <w:bCs/>
          <w:sz w:val="30"/>
          <w:szCs w:val="30"/>
        </w:rPr>
        <w:tab/>
      </w:r>
      <w:r>
        <w:rPr>
          <w:b/>
          <w:bCs/>
          <w:sz w:val="30"/>
          <w:szCs w:val="30"/>
        </w:rPr>
        <w:tab/>
      </w:r>
      <w:r>
        <w:rPr>
          <w:b/>
          <w:bCs/>
          <w:sz w:val="30"/>
          <w:szCs w:val="30"/>
        </w:rPr>
        <w:tab/>
      </w:r>
      <w:r>
        <w:rPr>
          <w:b/>
          <w:bCs/>
          <w:sz w:val="30"/>
          <w:szCs w:val="30"/>
        </w:rPr>
        <w:t xml:space="preserve">: </w:t>
      </w:r>
      <w:r>
        <w:fldChar w:fldCharType="begin"/>
      </w:r>
      <w:r>
        <w:instrText xml:space="preserve"> HYPERLINK "https://www.bing.com/dict/search?q=electronic&amp;FORM=BDVSP6&amp;cc=cn" </w:instrText>
      </w:r>
      <w:r>
        <w:fldChar w:fldCharType="separate"/>
      </w:r>
      <w:r>
        <w:rPr>
          <w:b/>
          <w:bCs/>
          <w:color w:val="000000" w:themeColor="text1"/>
          <w:sz w:val="30"/>
          <w:szCs w:val="30"/>
          <w14:textFill>
            <w14:solidFill>
              <w14:schemeClr w14:val="tx1"/>
            </w14:solidFill>
          </w14:textFill>
        </w:rPr>
        <w:t>Electronic</w:t>
      </w:r>
      <w:r>
        <w:rPr>
          <w:b/>
          <w:bCs/>
          <w:color w:val="000000" w:themeColor="text1"/>
          <w:sz w:val="30"/>
          <w:szCs w:val="30"/>
          <w14:textFill>
            <w14:solidFill>
              <w14:schemeClr w14:val="tx1"/>
            </w14:solidFill>
          </w14:textFill>
        </w:rPr>
        <w:fldChar w:fldCharType="end"/>
      </w:r>
      <w:r>
        <w:rPr>
          <w:b/>
          <w:bCs/>
          <w:color w:val="000000" w:themeColor="text1"/>
          <w:sz w:val="30"/>
          <w:szCs w:val="30"/>
          <w14:textFill>
            <w14:solidFill>
              <w14:schemeClr w14:val="tx1"/>
            </w14:solidFill>
          </w14:textFill>
        </w:rPr>
        <w:t> </w:t>
      </w:r>
      <w:r>
        <w:fldChar w:fldCharType="begin"/>
      </w:r>
      <w:r>
        <w:instrText xml:space="preserve"> HYPERLINK "https://www.bing.com/dict/search?q=information&amp;FORM=BDVSP6&amp;cc=cn" </w:instrText>
      </w:r>
      <w:r>
        <w:fldChar w:fldCharType="separate"/>
      </w:r>
      <w:r>
        <w:rPr>
          <w:b/>
          <w:bCs/>
          <w:color w:val="000000" w:themeColor="text1"/>
          <w:sz w:val="30"/>
          <w:szCs w:val="30"/>
          <w14:textFill>
            <w14:solidFill>
              <w14:schemeClr w14:val="tx1"/>
            </w14:solidFill>
          </w14:textFill>
        </w:rPr>
        <w:t>Information</w:t>
      </w:r>
      <w:r>
        <w:rPr>
          <w:b/>
          <w:bCs/>
          <w:color w:val="000000" w:themeColor="text1"/>
          <w:sz w:val="30"/>
          <w:szCs w:val="30"/>
          <w14:textFill>
            <w14:solidFill>
              <w14:schemeClr w14:val="tx1"/>
            </w14:solidFill>
          </w14:textFill>
        </w:rPr>
        <w:fldChar w:fldCharType="end"/>
      </w:r>
    </w:p>
    <w:p>
      <w:pPr>
        <w:pStyle w:val="32"/>
        <w:spacing w:after="0" w:line="360" w:lineRule="auto"/>
        <w:ind w:left="1200" w:leftChars="500"/>
        <w:rPr>
          <w:b/>
          <w:bCs/>
          <w:sz w:val="30"/>
          <w:szCs w:val="30"/>
        </w:rPr>
      </w:pPr>
      <w:r>
        <w:rPr>
          <w:b/>
          <w:bCs/>
          <w:sz w:val="30"/>
          <w:szCs w:val="30"/>
        </w:rPr>
        <w:t>Supervisor</w:t>
      </w:r>
      <w:r>
        <w:rPr>
          <w:rFonts w:hint="eastAsia"/>
          <w:b/>
          <w:bCs/>
          <w:sz w:val="30"/>
          <w:szCs w:val="30"/>
        </w:rPr>
        <w:tab/>
      </w:r>
      <w:r>
        <w:rPr>
          <w:b/>
          <w:bCs/>
          <w:sz w:val="30"/>
          <w:szCs w:val="30"/>
        </w:rPr>
        <w:t xml:space="preserve">: Prof. </w:t>
      </w:r>
      <w:r>
        <w:rPr>
          <w:b/>
          <w:bCs/>
          <w:color w:val="000000" w:themeColor="text1"/>
          <w:sz w:val="30"/>
          <w:szCs w:val="30"/>
          <w14:textFill>
            <w14:solidFill>
              <w14:schemeClr w14:val="tx1"/>
            </w14:solidFill>
          </w14:textFill>
        </w:rPr>
        <w:t>Tong</w:t>
      </w:r>
      <w:r>
        <w:rPr>
          <w:b/>
          <w:bCs/>
          <w:color w:val="000000" w:themeColor="text1"/>
          <w:sz w:val="30"/>
          <w:szCs w:val="30"/>
          <w14:textFill>
            <w14:solidFill>
              <w14:schemeClr w14:val="tx1"/>
            </w14:solidFill>
          </w14:textFill>
        </w:rPr>
        <w:tab/>
      </w:r>
      <w:r>
        <w:rPr>
          <w:b/>
          <w:bCs/>
          <w:color w:val="000000" w:themeColor="text1"/>
          <w:sz w:val="30"/>
          <w:szCs w:val="30"/>
          <w14:textFill>
            <w14:solidFill>
              <w14:schemeClr w14:val="tx1"/>
            </w14:solidFill>
          </w14:textFill>
        </w:rPr>
        <w:t>Qiaoling</w:t>
      </w:r>
    </w:p>
    <w:p>
      <w:pPr>
        <w:pStyle w:val="32"/>
        <w:spacing w:after="0" w:line="360" w:lineRule="auto"/>
        <w:rPr>
          <w:b/>
          <w:bCs/>
          <w:sz w:val="30"/>
          <w:szCs w:val="30"/>
        </w:rPr>
      </w:pPr>
    </w:p>
    <w:p>
      <w:pPr>
        <w:pStyle w:val="32"/>
        <w:spacing w:after="0" w:line="360" w:lineRule="auto"/>
        <w:rPr>
          <w:sz w:val="30"/>
          <w:szCs w:val="30"/>
        </w:rPr>
      </w:pPr>
    </w:p>
    <w:p>
      <w:pPr>
        <w:pStyle w:val="32"/>
        <w:spacing w:after="0" w:line="360" w:lineRule="auto"/>
        <w:rPr>
          <w:sz w:val="30"/>
          <w:szCs w:val="30"/>
        </w:rPr>
      </w:pPr>
    </w:p>
    <w:p>
      <w:pPr>
        <w:pStyle w:val="32"/>
        <w:spacing w:before="120" w:beforeLines="50" w:after="0" w:line="360" w:lineRule="auto"/>
        <w:rPr>
          <w:sz w:val="30"/>
          <w:szCs w:val="30"/>
        </w:rPr>
      </w:pPr>
    </w:p>
    <w:p>
      <w:pPr>
        <w:jc w:val="center"/>
        <w:rPr>
          <w:b/>
          <w:sz w:val="30"/>
          <w:szCs w:val="30"/>
        </w:rPr>
      </w:pPr>
      <w:r>
        <w:rPr>
          <w:b/>
          <w:sz w:val="30"/>
          <w:szCs w:val="30"/>
        </w:rPr>
        <w:t>Huazhong University of Science and Technology</w:t>
      </w:r>
      <w:bookmarkStart w:id="66" w:name="_Toc80945423"/>
      <w:bookmarkStart w:id="67" w:name="_Toc80886003"/>
    </w:p>
    <w:p>
      <w:pPr>
        <w:jc w:val="center"/>
        <w:rPr>
          <w:b/>
          <w:sz w:val="30"/>
          <w:szCs w:val="30"/>
        </w:rPr>
      </w:pPr>
      <w:r>
        <w:rPr>
          <w:b/>
          <w:sz w:val="30"/>
          <w:szCs w:val="30"/>
        </w:rPr>
        <w:t>Wuhan 430074, P. R. China</w:t>
      </w:r>
    </w:p>
    <w:bookmarkEnd w:id="66"/>
    <w:bookmarkEnd w:id="67"/>
    <w:p>
      <w:pPr>
        <w:jc w:val="center"/>
        <w:rPr>
          <w:b/>
          <w:sz w:val="30"/>
          <w:szCs w:val="30"/>
        </w:rPr>
      </w:pPr>
      <w:r>
        <w:rPr>
          <w:b/>
          <w:sz w:val="30"/>
          <w:szCs w:val="30"/>
        </w:rPr>
        <w:t>October, 2022</w:t>
      </w:r>
    </w:p>
    <w:p>
      <w:pPr>
        <w:spacing w:before="120" w:beforeLines="50" w:after="120" w:afterLines="50"/>
        <w:jc w:val="center"/>
        <w:rPr>
          <w:rFonts w:ascii="黑体" w:hAnsi="黑体" w:eastAsia="黑体"/>
          <w:sz w:val="32"/>
          <w:szCs w:val="32"/>
        </w:rPr>
      </w:pPr>
      <w:r>
        <w:rPr>
          <w:rFonts w:eastAsia="黑体"/>
          <w:b/>
          <w:bCs/>
          <w:spacing w:val="4"/>
          <w:sz w:val="32"/>
        </w:rPr>
        <w:br w:type="page"/>
      </w:r>
      <w:r>
        <w:rPr>
          <w:rFonts w:ascii="黑体" w:hAnsi="黑体" w:eastAsia="黑体"/>
          <w:sz w:val="32"/>
          <w:szCs w:val="32"/>
        </w:rPr>
        <w:t>独创性声明</w:t>
      </w:r>
    </w:p>
    <w:p>
      <w:pPr>
        <w:ind w:firstLine="480" w:firstLineChars="200"/>
      </w:pPr>
    </w:p>
    <w:p>
      <w:pPr>
        <w:ind w:firstLine="480" w:firstLineChars="200"/>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pPr>
        <w:ind w:firstLine="480" w:firstLineChars="200"/>
      </w:pPr>
    </w:p>
    <w:p>
      <w:pPr>
        <w:spacing w:before="120" w:beforeLines="50" w:after="120" w:afterLines="50"/>
        <w:ind w:left="5280" w:leftChars="2200" w:firstLine="480" w:firstLineChars="200"/>
      </w:pPr>
      <w:r>
        <w:t>学位论文作者签名：</w:t>
      </w:r>
    </w:p>
    <w:p>
      <w:pPr>
        <w:spacing w:before="120" w:beforeLines="50" w:after="120" w:afterLines="50"/>
        <w:ind w:left="5280" w:leftChars="2200" w:firstLine="480" w:firstLineChars="200"/>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ind w:firstLine="480" w:firstLineChars="200"/>
      </w:pPr>
    </w:p>
    <w:p>
      <w:pPr>
        <w:ind w:firstLine="480" w:firstLineChars="200"/>
      </w:pPr>
    </w:p>
    <w:p>
      <w:pPr>
        <w:ind w:firstLine="480" w:firstLineChars="200"/>
      </w:pPr>
    </w:p>
    <w:p>
      <w:pPr>
        <w:spacing w:before="120" w:beforeLines="50" w:after="120" w:afterLines="50"/>
        <w:jc w:val="center"/>
        <w:rPr>
          <w:rFonts w:ascii="黑体" w:hAnsi="黑体" w:eastAsia="黑体"/>
          <w:sz w:val="32"/>
          <w:szCs w:val="32"/>
        </w:rPr>
      </w:pPr>
      <w:r>
        <w:rPr>
          <w:rFonts w:ascii="黑体" w:hAnsi="黑体" w:eastAsia="黑体"/>
          <w:sz w:val="32"/>
          <w:szCs w:val="32"/>
        </w:rPr>
        <w:t>学位论文版权使用授权书</w:t>
      </w:r>
    </w:p>
    <w:p>
      <w:pPr>
        <w:ind w:firstLine="480" w:firstLineChars="200"/>
      </w:pPr>
    </w:p>
    <w:p>
      <w:pPr>
        <w:ind w:firstLine="480" w:firstLineChars="20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pPr>
        <w:spacing w:before="120" w:beforeLines="50"/>
        <w:ind w:firstLine="1920" w:firstLineChars="800"/>
        <w:rPr>
          <w:rFonts w:ascii="宋体" w:hAnsi="宋体"/>
        </w:rPr>
      </w:pPr>
      <w:r>
        <mc:AlternateContent>
          <mc:Choice Requires="wps">
            <w:drawing>
              <wp:anchor distT="0" distB="0" distL="114300" distR="114300" simplePos="0" relativeHeight="251659264" behindDoc="0" locked="0" layoutInCell="1" allowOverlap="1">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pPr>
                              <w:adjustRightInd w:val="0"/>
                            </w:pPr>
                            <w:r>
                              <w:t>本论文属于</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26.25pt;margin-top:17.85pt;height:17.45pt;width:62.5pt;z-index:251659264;mso-width-relative:page;mso-height-relative:page;" filled="f" stroked="f" coordsize="21600,21600" o:gfxdata="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iwMdF1wAAAAgBAAAPAAAAAAAA&#10;AAEAIAAAACIAAABkcnMvZG93bnJldi54bWxQSwECFAAUAAAACACHTuJAxmM4TRMCAAAUBAAADgAA&#10;AAAAAAABACAAAAAmAQAAZHJzL2Uyb0RvYy54bWxQSwUGAAAAAAYABgBZAQAAqwUAAAAA&#10;">
                <v:fill on="f" focussize="0,0"/>
                <v:stroke on="f"/>
                <v:imagedata o:title=""/>
                <o:lock v:ext="edit" aspectratio="f"/>
                <v:textbox inset="0mm,0mm,0mm,0mm">
                  <w:txbxContent>
                    <w:p>
                      <w:pPr>
                        <w:adjustRightInd w:val="0"/>
                      </w:pPr>
                      <w:r>
                        <w:t>本论文属于</w:t>
                      </w:r>
                    </w:p>
                  </w:txbxContent>
                </v:textbox>
              </v:shape>
            </w:pict>
          </mc:Fallback>
        </mc:AlternateContent>
      </w:r>
      <w:r>
        <w:rPr>
          <w:rFonts w:ascii="宋体" w:hAnsi="宋体"/>
        </w:rPr>
        <w:t>保  密□，在</w:t>
      </w:r>
      <w:r>
        <w:rPr>
          <w:rFonts w:ascii="宋体" w:hAnsi="宋体"/>
          <w:u w:val="single"/>
        </w:rPr>
        <w:t xml:space="preserve">      </w:t>
      </w:r>
      <w:r>
        <w:rPr>
          <w:rFonts w:ascii="宋体" w:hAnsi="宋体"/>
        </w:rPr>
        <w:t>年解密后适用本授权书。</w:t>
      </w:r>
    </w:p>
    <w:p>
      <w:pPr>
        <w:ind w:firstLine="1920" w:firstLineChars="800"/>
        <w:rPr>
          <w:rFonts w:ascii="宋体" w:hAnsi="宋体"/>
        </w:rPr>
      </w:pPr>
      <w:r>
        <w:rPr>
          <w:rFonts w:ascii="宋体" w:hAnsi="宋体"/>
        </w:rPr>
        <w:t>不保密□。</w:t>
      </w:r>
    </w:p>
    <w:p>
      <w:pPr>
        <w:ind w:firstLine="480" w:firstLineChars="200"/>
        <w:rPr>
          <w:rFonts w:ascii="宋体" w:hAnsi="宋体"/>
        </w:rPr>
      </w:pPr>
      <w:r>
        <w:rPr>
          <w:rFonts w:ascii="宋体" w:hAnsi="宋体"/>
        </w:rPr>
        <w:t>（请在以上方框内打“√”）</w:t>
      </w:r>
    </w:p>
    <w:p>
      <w:pPr>
        <w:ind w:firstLine="480" w:firstLineChars="200"/>
      </w:pPr>
    </w:p>
    <w:p>
      <w:pPr>
        <w:spacing w:before="84" w:beforeLines="35" w:after="84" w:afterLines="35"/>
        <w:ind w:firstLine="480" w:firstLineChars="200"/>
        <w:jc w:val="left"/>
      </w:pPr>
      <w:r>
        <w:t>学位论文作者签名：</w:t>
      </w:r>
      <w:r>
        <w:tab/>
      </w:r>
      <w:r>
        <w:tab/>
      </w:r>
      <w:r>
        <w:tab/>
      </w:r>
      <w:r>
        <w:tab/>
      </w:r>
      <w:r>
        <w:tab/>
      </w:r>
      <w:r>
        <w:tab/>
      </w:r>
      <w:r>
        <w:tab/>
      </w:r>
      <w:r>
        <w:rPr>
          <w:rFonts w:hint="eastAsia"/>
        </w:rPr>
        <w:t xml:space="preserve">  </w:t>
      </w:r>
      <w:r>
        <w:t>指导教师签名：</w:t>
      </w:r>
    </w:p>
    <w:p>
      <w:pPr>
        <w:spacing w:line="500" w:lineRule="exact"/>
        <w:ind w:firstLine="480" w:firstLineChars="200"/>
        <w:jc w:val="left"/>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r>
        <w:tab/>
      </w:r>
      <w:r>
        <w:tab/>
      </w:r>
      <w:r>
        <w:tab/>
      </w:r>
      <w:r>
        <w:rPr>
          <w:rFonts w:hint="eastAsia"/>
        </w:rPr>
        <w:tab/>
      </w:r>
      <w:r>
        <w:tab/>
      </w:r>
      <w:r>
        <w:rPr>
          <w:rFonts w:hint="eastAsia"/>
        </w:rPr>
        <w:tab/>
      </w:r>
      <w:r>
        <w:t xml:space="preserve">  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sectPr>
          <w:headerReference r:id="rId9" w:type="first"/>
          <w:footerReference r:id="rId12" w:type="first"/>
          <w:headerReference r:id="rId7" w:type="default"/>
          <w:footerReference r:id="rId10" w:type="default"/>
          <w:headerReference r:id="rId8" w:type="even"/>
          <w:footerReference r:id="rId11" w:type="even"/>
          <w:pgSz w:w="11907" w:h="16840"/>
          <w:pgMar w:top="2552" w:right="1474" w:bottom="1418" w:left="1474" w:header="1701" w:footer="851" w:gutter="0"/>
          <w:pgBorders>
            <w:top w:val="none" w:sz="0" w:space="0"/>
            <w:left w:val="none" w:sz="0" w:space="0"/>
            <w:bottom w:val="none" w:sz="0" w:space="0"/>
            <w:right w:val="none" w:sz="0" w:space="0"/>
          </w:pgBorders>
          <w:pgNumType w:fmt="upperRoman" w:start="1"/>
          <w:cols w:space="425" w:num="1"/>
          <w:docGrid w:linePitch="312" w:charSpace="0"/>
        </w:sectPr>
      </w:pPr>
    </w:p>
    <w:p>
      <w:pPr>
        <w:pStyle w:val="2"/>
        <w:numPr>
          <w:ilvl w:val="0"/>
          <w:numId w:val="0"/>
        </w:numPr>
        <w:ind w:left="432" w:hanging="432"/>
        <w:rPr>
          <w:b w:val="0"/>
        </w:rPr>
      </w:pPr>
      <w:bookmarkStart w:id="68" w:name="_Toc57189220"/>
      <w:bookmarkStart w:id="69" w:name="_Toc444250080"/>
      <w:bookmarkStart w:id="70" w:name="_Toc46962949"/>
      <w:bookmarkStart w:id="71" w:name="_Toc437362298"/>
      <w:bookmarkStart w:id="72" w:name="_Toc22653"/>
      <w:r>
        <w:rPr>
          <w:b w:val="0"/>
        </w:rPr>
        <w:t>摘  要</w:t>
      </w:r>
      <w:bookmarkEnd w:id="5"/>
      <w:bookmarkEnd w:id="6"/>
      <w:bookmarkEnd w:id="7"/>
      <w:bookmarkEnd w:id="8"/>
      <w:bookmarkEnd w:id="68"/>
      <w:bookmarkEnd w:id="69"/>
      <w:bookmarkEnd w:id="70"/>
      <w:bookmarkEnd w:id="71"/>
      <w:bookmarkEnd w:id="72"/>
    </w:p>
    <w:p>
      <w:pPr>
        <w:pStyle w:val="17"/>
        <w:ind w:left="0" w:leftChars="0" w:firstLine="420"/>
        <w:rPr>
          <w:rFonts w:asciiTheme="minorEastAsia" w:hAnsiTheme="minorEastAsia" w:eastAsiaTheme="minorEastAsia"/>
          <w:bCs/>
          <w:szCs w:val="21"/>
        </w:rPr>
      </w:pPr>
      <w:r>
        <w:rPr>
          <w:rFonts w:eastAsiaTheme="minorEastAsia"/>
          <w:bCs/>
          <w:szCs w:val="21"/>
        </w:rPr>
        <w:t>机</w:t>
      </w:r>
    </w:p>
    <w:p>
      <w:pPr>
        <w:rPr>
          <w:rFonts w:eastAsiaTheme="majorEastAsia"/>
        </w:rPr>
      </w:pPr>
      <w:r>
        <w:rPr>
          <w:rFonts w:eastAsia="黑体"/>
          <w:b/>
        </w:rPr>
        <w:t>关键词：</w:t>
      </w:r>
      <w:r>
        <w:rPr>
          <w:rFonts w:eastAsiaTheme="majorEastAsia"/>
        </w:rPr>
        <w:t xml:space="preserve"> </w:t>
      </w:r>
    </w:p>
    <w:p>
      <w:pPr>
        <w:pStyle w:val="2"/>
        <w:numPr>
          <w:ilvl w:val="0"/>
          <w:numId w:val="0"/>
        </w:numPr>
      </w:pPr>
      <w:bookmarkStart w:id="73" w:name="_Toc57189221"/>
      <w:bookmarkStart w:id="74" w:name="_Toc444250081"/>
      <w:bookmarkStart w:id="75" w:name="_Toc8094"/>
      <w:bookmarkStart w:id="76" w:name="_Toc379915051"/>
      <w:bookmarkStart w:id="77" w:name="_Toc377235967"/>
      <w:bookmarkStart w:id="78" w:name="_Toc46962950"/>
      <w:bookmarkStart w:id="79" w:name="_Toc437362299"/>
      <w:bookmarkStart w:id="80" w:name="_Toc229791431"/>
      <w:bookmarkStart w:id="81" w:name="_Toc229915032"/>
      <w:r>
        <w:t>Abstract</w:t>
      </w:r>
      <w:bookmarkEnd w:id="73"/>
      <w:bookmarkEnd w:id="74"/>
      <w:bookmarkEnd w:id="75"/>
      <w:bookmarkEnd w:id="76"/>
      <w:bookmarkEnd w:id="77"/>
      <w:bookmarkEnd w:id="78"/>
      <w:bookmarkEnd w:id="79"/>
    </w:p>
    <w:p>
      <w:bookmarkStart w:id="82" w:name="OLE_LINK21"/>
      <w:bookmarkStart w:id="83" w:name="OLE_LINK10"/>
      <w:r>
        <w:tab/>
      </w:r>
      <w:r>
        <w:t xml:space="preserve">As </w:t>
      </w:r>
    </w:p>
    <w:bookmarkEnd w:id="82"/>
    <w:bookmarkEnd w:id="83"/>
    <w:p>
      <w:pPr>
        <w:rPr>
          <w:color w:val="000000" w:themeColor="text1"/>
          <w14:textFill>
            <w14:solidFill>
              <w14:schemeClr w14:val="tx1"/>
            </w14:solidFill>
          </w14:textFill>
        </w:rPr>
      </w:pPr>
      <w:r>
        <w:rPr>
          <w:b/>
        </w:rPr>
        <w:t>Key words:</w:t>
      </w:r>
      <w:r>
        <w:t xml:space="preserve"> </w:t>
      </w:r>
    </w:p>
    <w:p>
      <w:pPr>
        <w:widowControl/>
        <w:spacing w:line="240" w:lineRule="auto"/>
        <w:jc w:val="left"/>
        <w:rPr>
          <w:b/>
        </w:rPr>
      </w:pPr>
      <w:r>
        <w:rPr>
          <w:b/>
        </w:rPr>
        <w:br w:type="page"/>
      </w:r>
    </w:p>
    <w:bookmarkEnd w:id="80"/>
    <w:bookmarkEnd w:id="81"/>
    <w:p>
      <w:pPr>
        <w:jc w:val="center"/>
        <w:rPr>
          <w:rFonts w:ascii="Times New Roman" w:hAnsi="Times New Roman" w:eastAsia="黑体" w:cs="Times New Roman"/>
          <w:kern w:val="2"/>
          <w:sz w:val="20"/>
          <w:szCs w:val="20"/>
          <w:lang w:val="en-US" w:eastAsia="zh-CN" w:bidi="ar-SA"/>
        </w:rPr>
      </w:pPr>
      <w:bookmarkStart w:id="84" w:name="_Toc437362260"/>
      <w:bookmarkStart w:id="85" w:name="_Toc230751642"/>
      <w:bookmarkStart w:id="86" w:name="_Toc379915052"/>
      <w:bookmarkStart w:id="87" w:name="_Toc57978731"/>
      <w:bookmarkStart w:id="88" w:name="_Toc377236306"/>
      <w:bookmarkStart w:id="89" w:name="_Toc379621584"/>
      <w:bookmarkStart w:id="90" w:name="_Toc229915033"/>
      <w:bookmarkStart w:id="91" w:name="_Toc444265032"/>
      <w:bookmarkStart w:id="92" w:name="_Toc229791432"/>
      <w:bookmarkStart w:id="93" w:name="_Toc377235968"/>
      <w:bookmarkStart w:id="94" w:name="_Toc439328361"/>
      <w:bookmarkStart w:id="95" w:name="_Toc444250082"/>
      <w:bookmarkStart w:id="96" w:name="_Toc380663913"/>
      <w:r>
        <w:rPr>
          <w:rFonts w:ascii="黑体" w:hAnsi="黑体" w:eastAsia="黑体"/>
          <w:sz w:val="32"/>
          <w:szCs w:val="32"/>
        </w:rPr>
        <w:t xml:space="preserve">目  </w:t>
      </w:r>
      <w:bookmarkStart w:id="97" w:name="_Toc437362301"/>
      <w:r>
        <w:rPr>
          <w:rFonts w:ascii="黑体" w:hAnsi="黑体" w:eastAsia="黑体"/>
          <w:sz w:val="32"/>
          <w:szCs w:val="32"/>
        </w:rPr>
        <w:t>录</w:t>
      </w:r>
      <w:bookmarkEnd w:id="84"/>
      <w:bookmarkEnd w:id="85"/>
      <w:bookmarkEnd w:id="86"/>
      <w:bookmarkEnd w:id="87"/>
      <w:bookmarkEnd w:id="88"/>
      <w:bookmarkEnd w:id="89"/>
      <w:bookmarkEnd w:id="90"/>
      <w:bookmarkEnd w:id="91"/>
      <w:bookmarkEnd w:id="92"/>
      <w:bookmarkEnd w:id="93"/>
      <w:bookmarkEnd w:id="94"/>
      <w:bookmarkEnd w:id="95"/>
      <w:bookmarkEnd w:id="96"/>
      <w:bookmarkEnd w:id="97"/>
      <w:r>
        <w:rPr>
          <w:rFonts w:eastAsia="黑体"/>
          <w:sz w:val="20"/>
          <w:szCs w:val="20"/>
        </w:rPr>
        <w:fldChar w:fldCharType="begin"/>
      </w:r>
      <w:r>
        <w:rPr>
          <w:rFonts w:eastAsia="黑体"/>
          <w:sz w:val="20"/>
          <w:szCs w:val="20"/>
        </w:rPr>
        <w:instrText xml:space="preserve"> TOC \o "1-2" \u </w:instrText>
      </w:r>
      <w:r>
        <w:rPr>
          <w:rFonts w:eastAsia="黑体"/>
          <w:sz w:val="20"/>
          <w:szCs w:val="20"/>
        </w:rPr>
        <w:fldChar w:fldCharType="separate"/>
      </w:r>
    </w:p>
    <w:p>
      <w:pPr>
        <w:pStyle w:val="26"/>
        <w:tabs>
          <w:tab w:val="right" w:leader="dot" w:pos="8959"/>
          <w:tab w:val="clear" w:pos="480"/>
          <w:tab w:val="clear" w:pos="8949"/>
        </w:tabs>
      </w:pPr>
      <w:r>
        <w:rPr>
          <w:rFonts w:hint="eastAsia"/>
          <w:bCs/>
        </w:rPr>
        <w:t>二值虚数神经网络(BCNN)专用加速芯片的研究与设计</w:t>
      </w:r>
      <w:r>
        <w:tab/>
      </w:r>
      <w:r>
        <w:fldChar w:fldCharType="begin"/>
      </w:r>
      <w:r>
        <w:instrText xml:space="preserve"> PAGEREF _Toc4923 \h </w:instrText>
      </w:r>
      <w:r>
        <w:fldChar w:fldCharType="separate"/>
      </w:r>
      <w:r>
        <w:t>I</w:t>
      </w:r>
      <w:r>
        <w:fldChar w:fldCharType="end"/>
      </w:r>
    </w:p>
    <w:p>
      <w:pPr>
        <w:pStyle w:val="26"/>
        <w:tabs>
          <w:tab w:val="right" w:leader="dot" w:pos="8959"/>
          <w:tab w:val="clear" w:pos="480"/>
          <w:tab w:val="clear" w:pos="8949"/>
        </w:tabs>
      </w:pPr>
      <w:r>
        <w:rPr>
          <w:bCs/>
          <w:szCs w:val="30"/>
        </w:rPr>
        <w:t>A Dissertation Submitted in Partial Fulfillment of the Requirements</w:t>
      </w:r>
      <w:r>
        <w:tab/>
      </w:r>
      <w:r>
        <w:fldChar w:fldCharType="begin"/>
      </w:r>
      <w:r>
        <w:instrText xml:space="preserve"> PAGEREF _Toc11119 \h </w:instrText>
      </w:r>
      <w:r>
        <w:fldChar w:fldCharType="separate"/>
      </w:r>
      <w:r>
        <w:t>II</w:t>
      </w:r>
      <w:r>
        <w:fldChar w:fldCharType="end"/>
      </w:r>
    </w:p>
    <w:p>
      <w:pPr>
        <w:pStyle w:val="26"/>
        <w:tabs>
          <w:tab w:val="right" w:leader="dot" w:pos="8959"/>
          <w:tab w:val="clear" w:pos="480"/>
          <w:tab w:val="clear" w:pos="8949"/>
        </w:tabs>
      </w:pPr>
      <w:r>
        <w:rPr>
          <w:bCs/>
          <w:szCs w:val="30"/>
        </w:rPr>
        <w:t xml:space="preserve">for </w:t>
      </w:r>
      <w:r>
        <w:rPr>
          <w:rFonts w:hint="eastAsia"/>
          <w:bCs/>
          <w:szCs w:val="30"/>
        </w:rPr>
        <w:t>the</w:t>
      </w:r>
      <w:r>
        <w:rPr>
          <w:bCs/>
          <w:szCs w:val="30"/>
        </w:rPr>
        <w:t xml:space="preserve"> Professional Master Degree</w:t>
      </w:r>
      <w:r>
        <w:tab/>
      </w:r>
      <w:r>
        <w:fldChar w:fldCharType="begin"/>
      </w:r>
      <w:r>
        <w:instrText xml:space="preserve"> PAGEREF _Toc10521 \h </w:instrText>
      </w:r>
      <w:r>
        <w:fldChar w:fldCharType="separate"/>
      </w:r>
      <w:r>
        <w:t>II</w:t>
      </w:r>
      <w:r>
        <w:fldChar w:fldCharType="end"/>
      </w:r>
    </w:p>
    <w:p>
      <w:pPr>
        <w:pStyle w:val="26"/>
        <w:tabs>
          <w:tab w:val="right" w:leader="dot" w:pos="8959"/>
          <w:tab w:val="clear" w:pos="480"/>
          <w:tab w:val="clear" w:pos="8949"/>
        </w:tabs>
      </w:pPr>
      <w:r>
        <w:t>摘  要</w:t>
      </w:r>
      <w:r>
        <w:tab/>
      </w:r>
      <w:r>
        <w:fldChar w:fldCharType="begin"/>
      </w:r>
      <w:r>
        <w:instrText xml:space="preserve"> PAGEREF _Toc22653 \h </w:instrText>
      </w:r>
      <w:r>
        <w:fldChar w:fldCharType="separate"/>
      </w:r>
      <w:r>
        <w:t>I</w:t>
      </w:r>
      <w:r>
        <w:fldChar w:fldCharType="end"/>
      </w:r>
    </w:p>
    <w:p>
      <w:pPr>
        <w:pStyle w:val="26"/>
        <w:tabs>
          <w:tab w:val="right" w:leader="dot" w:pos="8959"/>
          <w:tab w:val="clear" w:pos="480"/>
          <w:tab w:val="clear" w:pos="8949"/>
        </w:tabs>
      </w:pPr>
      <w:r>
        <w:t>Abstract</w:t>
      </w:r>
      <w:r>
        <w:tab/>
      </w:r>
      <w:r>
        <w:fldChar w:fldCharType="begin"/>
      </w:r>
      <w:r>
        <w:instrText xml:space="preserve"> PAGEREF _Toc8094 \h </w:instrText>
      </w:r>
      <w:r>
        <w:fldChar w:fldCharType="separate"/>
      </w:r>
      <w:r>
        <w:t>II</w:t>
      </w:r>
      <w:r>
        <w:fldChar w:fldCharType="end"/>
      </w:r>
    </w:p>
    <w:p>
      <w:pPr>
        <w:pStyle w:val="26"/>
        <w:tabs>
          <w:tab w:val="right" w:leader="dot" w:pos="8959"/>
          <w:tab w:val="clear" w:pos="480"/>
          <w:tab w:val="clear" w:pos="8949"/>
        </w:tabs>
      </w:pPr>
      <w:r>
        <w:rPr>
          <w:rFonts w:hint="eastAsia"/>
        </w:rPr>
        <w:t xml:space="preserve">1 </w:t>
      </w:r>
      <w:r>
        <w:t>绪论</w:t>
      </w:r>
      <w:r>
        <w:tab/>
      </w:r>
      <w:r>
        <w:fldChar w:fldCharType="begin"/>
      </w:r>
      <w:r>
        <w:instrText xml:space="preserve"> PAGEREF _Toc7939 \h </w:instrText>
      </w:r>
      <w:r>
        <w:fldChar w:fldCharType="separate"/>
      </w:r>
      <w:r>
        <w:t>1</w:t>
      </w:r>
      <w:r>
        <w:fldChar w:fldCharType="end"/>
      </w:r>
    </w:p>
    <w:p>
      <w:pPr>
        <w:pStyle w:val="30"/>
        <w:tabs>
          <w:tab w:val="right" w:leader="dot" w:pos="8959"/>
          <w:tab w:val="clear" w:pos="960"/>
          <w:tab w:val="clear" w:pos="8949"/>
        </w:tabs>
      </w:pPr>
      <w:r>
        <w:rPr>
          <w:rFonts w:hint="eastAsia"/>
        </w:rPr>
        <w:t xml:space="preserve">1.1 </w:t>
      </w:r>
      <w:r>
        <w:t>研究背景与意义</w:t>
      </w:r>
      <w:r>
        <w:tab/>
      </w:r>
      <w:r>
        <w:fldChar w:fldCharType="begin"/>
      </w:r>
      <w:r>
        <w:instrText xml:space="preserve"> PAGEREF _Toc25707 \h </w:instrText>
      </w:r>
      <w:r>
        <w:fldChar w:fldCharType="separate"/>
      </w:r>
      <w:r>
        <w:t>1</w:t>
      </w:r>
      <w:r>
        <w:fldChar w:fldCharType="end"/>
      </w:r>
    </w:p>
    <w:p>
      <w:pPr>
        <w:pStyle w:val="30"/>
        <w:tabs>
          <w:tab w:val="right" w:leader="dot" w:pos="8959"/>
          <w:tab w:val="clear" w:pos="960"/>
          <w:tab w:val="clear" w:pos="8949"/>
        </w:tabs>
      </w:pPr>
      <w:r>
        <w:rPr>
          <w:rFonts w:hint="eastAsia"/>
        </w:rPr>
        <w:t>1.2 研究现状</w:t>
      </w:r>
      <w:r>
        <w:tab/>
      </w:r>
      <w:r>
        <w:fldChar w:fldCharType="begin"/>
      </w:r>
      <w:r>
        <w:instrText xml:space="preserve"> PAGEREF _Toc17305 \h </w:instrText>
      </w:r>
      <w:r>
        <w:fldChar w:fldCharType="separate"/>
      </w:r>
      <w:r>
        <w:t>6</w:t>
      </w:r>
      <w:r>
        <w:fldChar w:fldCharType="end"/>
      </w:r>
    </w:p>
    <w:p>
      <w:pPr>
        <w:pStyle w:val="30"/>
        <w:tabs>
          <w:tab w:val="right" w:leader="dot" w:pos="8959"/>
          <w:tab w:val="clear" w:pos="960"/>
          <w:tab w:val="clear" w:pos="8949"/>
        </w:tabs>
      </w:pPr>
      <w:r>
        <w:rPr>
          <w:rFonts w:hint="eastAsia"/>
        </w:rPr>
        <w:t>1.3 本文主要研究内容</w:t>
      </w:r>
      <w:r>
        <w:tab/>
      </w:r>
      <w:r>
        <w:fldChar w:fldCharType="begin"/>
      </w:r>
      <w:r>
        <w:instrText xml:space="preserve"> PAGEREF _Toc26959 \h </w:instrText>
      </w:r>
      <w:r>
        <w:fldChar w:fldCharType="separate"/>
      </w:r>
      <w:r>
        <w:t>20</w:t>
      </w:r>
      <w:r>
        <w:fldChar w:fldCharType="end"/>
      </w:r>
    </w:p>
    <w:p>
      <w:pPr>
        <w:pStyle w:val="30"/>
        <w:tabs>
          <w:tab w:val="right" w:leader="dot" w:pos="8959"/>
          <w:tab w:val="clear" w:pos="960"/>
          <w:tab w:val="clear" w:pos="8949"/>
        </w:tabs>
      </w:pPr>
      <w:r>
        <w:rPr>
          <w:rFonts w:hint="eastAsia"/>
        </w:rPr>
        <w:t xml:space="preserve">1.4 </w:t>
      </w:r>
      <w:r>
        <w:t>本文</w:t>
      </w:r>
      <w:r>
        <w:rPr>
          <w:rFonts w:hint="eastAsia"/>
        </w:rPr>
        <w:t>的章节安排</w:t>
      </w:r>
      <w:r>
        <w:tab/>
      </w:r>
      <w:r>
        <w:fldChar w:fldCharType="begin"/>
      </w:r>
      <w:r>
        <w:instrText xml:space="preserve"> PAGEREF _Toc31262 \h </w:instrText>
      </w:r>
      <w:r>
        <w:fldChar w:fldCharType="separate"/>
      </w:r>
      <w:r>
        <w:t>21</w:t>
      </w:r>
      <w:r>
        <w:fldChar w:fldCharType="end"/>
      </w:r>
    </w:p>
    <w:p>
      <w:pPr>
        <w:pStyle w:val="26"/>
        <w:tabs>
          <w:tab w:val="right" w:leader="dot" w:pos="8959"/>
          <w:tab w:val="clear" w:pos="480"/>
          <w:tab w:val="clear" w:pos="8949"/>
        </w:tabs>
      </w:pPr>
      <w:r>
        <w:rPr>
          <w:rFonts w:hint="eastAsia"/>
        </w:rPr>
        <w:t>2 C</w:t>
      </w:r>
      <w:r>
        <w:t>NN</w:t>
      </w:r>
      <w:r>
        <w:rPr>
          <w:rFonts w:hint="eastAsia"/>
        </w:rPr>
        <w:t>与B</w:t>
      </w:r>
      <w:r>
        <w:t>CNN</w:t>
      </w:r>
      <w:r>
        <w:rPr>
          <w:rFonts w:hint="eastAsia"/>
        </w:rPr>
        <w:t>算法概述</w:t>
      </w:r>
      <w:r>
        <w:tab/>
      </w:r>
      <w:r>
        <w:fldChar w:fldCharType="begin"/>
      </w:r>
      <w:r>
        <w:instrText xml:space="preserve"> PAGEREF _Toc7882 \h </w:instrText>
      </w:r>
      <w:r>
        <w:fldChar w:fldCharType="separate"/>
      </w:r>
      <w:r>
        <w:t>23</w:t>
      </w:r>
      <w:r>
        <w:fldChar w:fldCharType="end"/>
      </w:r>
    </w:p>
    <w:p>
      <w:pPr>
        <w:pStyle w:val="30"/>
        <w:tabs>
          <w:tab w:val="right" w:leader="dot" w:pos="8959"/>
          <w:tab w:val="clear" w:pos="960"/>
          <w:tab w:val="clear" w:pos="8949"/>
        </w:tabs>
      </w:pPr>
      <w:r>
        <w:rPr>
          <w:rFonts w:hint="eastAsia"/>
        </w:rPr>
        <w:t xml:space="preserve">2.1 </w:t>
      </w:r>
      <w:r>
        <w:t>引言</w:t>
      </w:r>
      <w:r>
        <w:tab/>
      </w:r>
      <w:r>
        <w:fldChar w:fldCharType="begin"/>
      </w:r>
      <w:r>
        <w:instrText xml:space="preserve"> PAGEREF _Toc21677 \h </w:instrText>
      </w:r>
      <w:r>
        <w:fldChar w:fldCharType="separate"/>
      </w:r>
      <w:r>
        <w:t>23</w:t>
      </w:r>
      <w:r>
        <w:fldChar w:fldCharType="end"/>
      </w:r>
    </w:p>
    <w:p>
      <w:pPr>
        <w:pStyle w:val="30"/>
        <w:tabs>
          <w:tab w:val="right" w:leader="dot" w:pos="8959"/>
          <w:tab w:val="clear" w:pos="960"/>
          <w:tab w:val="clear" w:pos="8949"/>
        </w:tabs>
      </w:pPr>
      <w:r>
        <w:rPr>
          <w:rFonts w:hint="eastAsia"/>
        </w:rPr>
        <w:t>2.2 卷积神经网络</w:t>
      </w:r>
      <w:r>
        <w:rPr>
          <w:rFonts w:hint="eastAsia"/>
          <w:lang w:val="en-US" w:eastAsia="zh-CN"/>
        </w:rPr>
        <w:t>及其硬件加速</w:t>
      </w:r>
      <w:r>
        <w:rPr>
          <w:rFonts w:hint="eastAsia"/>
        </w:rPr>
        <w:t>原理</w:t>
      </w:r>
      <w:r>
        <w:tab/>
      </w:r>
      <w:r>
        <w:fldChar w:fldCharType="begin"/>
      </w:r>
      <w:r>
        <w:instrText xml:space="preserve"> PAGEREF _Toc3008 \h </w:instrText>
      </w:r>
      <w:r>
        <w:fldChar w:fldCharType="separate"/>
      </w:r>
      <w:r>
        <w:t>23</w:t>
      </w:r>
      <w:r>
        <w:fldChar w:fldCharType="end"/>
      </w:r>
    </w:p>
    <w:p>
      <w:pPr>
        <w:pStyle w:val="30"/>
        <w:tabs>
          <w:tab w:val="right" w:leader="dot" w:pos="8959"/>
          <w:tab w:val="clear" w:pos="960"/>
          <w:tab w:val="clear" w:pos="8949"/>
        </w:tabs>
      </w:pPr>
      <w:r>
        <w:rPr>
          <w:rFonts w:hint="eastAsia"/>
        </w:rPr>
        <w:t>2.3 B</w:t>
      </w:r>
      <w:r>
        <w:t>CNN</w:t>
      </w:r>
      <w:r>
        <w:rPr>
          <w:rFonts w:hint="eastAsia"/>
        </w:rPr>
        <w:t>算法概述</w:t>
      </w:r>
      <w:r>
        <w:tab/>
      </w:r>
      <w:r>
        <w:fldChar w:fldCharType="begin"/>
      </w:r>
      <w:r>
        <w:instrText xml:space="preserve"> PAGEREF _Toc20224 \h </w:instrText>
      </w:r>
      <w:r>
        <w:fldChar w:fldCharType="separate"/>
      </w:r>
      <w:r>
        <w:t>30</w:t>
      </w:r>
      <w:r>
        <w:fldChar w:fldCharType="end"/>
      </w:r>
    </w:p>
    <w:p>
      <w:pPr>
        <w:pStyle w:val="30"/>
        <w:tabs>
          <w:tab w:val="right" w:leader="dot" w:pos="8959"/>
          <w:tab w:val="clear" w:pos="960"/>
          <w:tab w:val="clear" w:pos="8949"/>
        </w:tabs>
      </w:pPr>
      <w:r>
        <w:rPr>
          <w:rFonts w:hint="eastAsia"/>
        </w:rPr>
        <w:t>2.4 Z</w:t>
      </w:r>
      <w:r>
        <w:t>ero_DCE++</w:t>
      </w:r>
      <w:r>
        <w:rPr>
          <w:rFonts w:hint="eastAsia"/>
        </w:rPr>
        <w:t>算法概述</w:t>
      </w:r>
      <w:r>
        <w:tab/>
      </w:r>
      <w:r>
        <w:fldChar w:fldCharType="begin"/>
      </w:r>
      <w:r>
        <w:instrText xml:space="preserve"> PAGEREF _Toc13252 \h </w:instrText>
      </w:r>
      <w:r>
        <w:fldChar w:fldCharType="separate"/>
      </w:r>
      <w:r>
        <w:t>37</w:t>
      </w:r>
      <w:r>
        <w:fldChar w:fldCharType="end"/>
      </w:r>
    </w:p>
    <w:p>
      <w:pPr>
        <w:pStyle w:val="30"/>
        <w:tabs>
          <w:tab w:val="right" w:leader="dot" w:pos="8959"/>
          <w:tab w:val="clear" w:pos="960"/>
          <w:tab w:val="clear" w:pos="8949"/>
        </w:tabs>
      </w:pPr>
      <w:r>
        <w:rPr>
          <w:rFonts w:hint="eastAsia"/>
        </w:rPr>
        <w:t>2.5 本章小结</w:t>
      </w:r>
      <w:r>
        <w:tab/>
      </w:r>
      <w:r>
        <w:fldChar w:fldCharType="begin"/>
      </w:r>
      <w:r>
        <w:instrText xml:space="preserve"> PAGEREF _Toc541 \h </w:instrText>
      </w:r>
      <w:r>
        <w:fldChar w:fldCharType="separate"/>
      </w:r>
      <w:r>
        <w:t>37</w:t>
      </w:r>
      <w:r>
        <w:fldChar w:fldCharType="end"/>
      </w:r>
    </w:p>
    <w:p>
      <w:pPr>
        <w:pStyle w:val="26"/>
        <w:tabs>
          <w:tab w:val="right" w:leader="dot" w:pos="8959"/>
          <w:tab w:val="clear" w:pos="480"/>
          <w:tab w:val="clear" w:pos="8949"/>
        </w:tabs>
      </w:pPr>
      <w:r>
        <w:rPr>
          <w:rFonts w:hint="eastAsia"/>
        </w:rPr>
        <w:t>3 面向B</w:t>
      </w:r>
      <w:r>
        <w:t>CNN</w:t>
      </w:r>
      <w:r>
        <w:rPr>
          <w:rFonts w:hint="eastAsia"/>
        </w:rPr>
        <w:t>算法的协处理器设计</w:t>
      </w:r>
      <w:r>
        <w:tab/>
      </w:r>
      <w:r>
        <w:fldChar w:fldCharType="begin"/>
      </w:r>
      <w:r>
        <w:instrText xml:space="preserve"> PAGEREF _Toc18583 \h </w:instrText>
      </w:r>
      <w:r>
        <w:fldChar w:fldCharType="separate"/>
      </w:r>
      <w:r>
        <w:t>38</w:t>
      </w:r>
      <w:r>
        <w:fldChar w:fldCharType="end"/>
      </w:r>
    </w:p>
    <w:p>
      <w:pPr>
        <w:pStyle w:val="30"/>
        <w:tabs>
          <w:tab w:val="right" w:leader="dot" w:pos="8959"/>
          <w:tab w:val="clear" w:pos="960"/>
          <w:tab w:val="clear" w:pos="8949"/>
        </w:tabs>
      </w:pPr>
      <w:r>
        <w:rPr>
          <w:rFonts w:hint="eastAsia"/>
          <w:lang w:val="en-US" w:eastAsia="zh-CN"/>
        </w:rPr>
        <w:t xml:space="preserve">3.1 </w:t>
      </w:r>
      <w:r>
        <w:rPr>
          <w:rFonts w:hint="eastAsia"/>
        </w:rPr>
        <w:t>引言</w:t>
      </w:r>
      <w:r>
        <w:tab/>
      </w:r>
      <w:r>
        <w:fldChar w:fldCharType="begin"/>
      </w:r>
      <w:r>
        <w:instrText xml:space="preserve"> PAGEREF _Toc10821 \h </w:instrText>
      </w:r>
      <w:r>
        <w:fldChar w:fldCharType="separate"/>
      </w:r>
      <w:r>
        <w:t>38</w:t>
      </w:r>
      <w:r>
        <w:fldChar w:fldCharType="end"/>
      </w:r>
    </w:p>
    <w:p>
      <w:pPr>
        <w:pStyle w:val="30"/>
        <w:tabs>
          <w:tab w:val="right" w:leader="dot" w:pos="8959"/>
          <w:tab w:val="clear" w:pos="960"/>
          <w:tab w:val="clear" w:pos="8949"/>
        </w:tabs>
      </w:pPr>
      <w:r>
        <w:rPr>
          <w:rFonts w:hint="eastAsia"/>
        </w:rPr>
        <w:t>3.2 协处理器设计目标与架构</w:t>
      </w:r>
      <w:r>
        <w:tab/>
      </w:r>
      <w:r>
        <w:fldChar w:fldCharType="begin"/>
      </w:r>
      <w:r>
        <w:instrText xml:space="preserve"> PAGEREF _Toc18649 \h </w:instrText>
      </w:r>
      <w:r>
        <w:fldChar w:fldCharType="separate"/>
      </w:r>
      <w:r>
        <w:t>38</w:t>
      </w:r>
      <w:r>
        <w:fldChar w:fldCharType="end"/>
      </w:r>
    </w:p>
    <w:p>
      <w:pPr>
        <w:pStyle w:val="30"/>
        <w:tabs>
          <w:tab w:val="right" w:leader="dot" w:pos="8959"/>
          <w:tab w:val="clear" w:pos="960"/>
          <w:tab w:val="clear" w:pos="8949"/>
        </w:tabs>
      </w:pPr>
      <w:r>
        <w:rPr>
          <w:rFonts w:hint="eastAsia"/>
        </w:rPr>
        <w:t>3.3 指令集（I</w:t>
      </w:r>
      <w:r>
        <w:t>SA</w:t>
      </w:r>
      <w:r>
        <w:rPr>
          <w:rFonts w:hint="eastAsia"/>
        </w:rPr>
        <w:t>）设计</w:t>
      </w:r>
      <w:r>
        <w:tab/>
      </w:r>
      <w:r>
        <w:fldChar w:fldCharType="begin"/>
      </w:r>
      <w:r>
        <w:instrText xml:space="preserve"> PAGEREF _Toc14712 \h </w:instrText>
      </w:r>
      <w:r>
        <w:fldChar w:fldCharType="separate"/>
      </w:r>
      <w:r>
        <w:t>43</w:t>
      </w:r>
      <w:r>
        <w:fldChar w:fldCharType="end"/>
      </w:r>
    </w:p>
    <w:p>
      <w:pPr>
        <w:pStyle w:val="30"/>
        <w:tabs>
          <w:tab w:val="right" w:leader="dot" w:pos="8959"/>
          <w:tab w:val="clear" w:pos="960"/>
          <w:tab w:val="clear" w:pos="8949"/>
        </w:tabs>
      </w:pPr>
      <w:r>
        <w:rPr>
          <w:rFonts w:hint="eastAsia"/>
        </w:rPr>
        <w:t xml:space="preserve">3.4 </w:t>
      </w:r>
      <w:r>
        <w:rPr>
          <w:rFonts w:hint="eastAsia"/>
          <w:lang w:val="en-US" w:eastAsia="zh-CN"/>
        </w:rPr>
        <w:t>SATU</w:t>
      </w:r>
      <w:r>
        <w:rPr>
          <w:rFonts w:hint="eastAsia"/>
        </w:rPr>
        <w:t>设计</w:t>
      </w:r>
      <w:r>
        <w:tab/>
      </w:r>
      <w:r>
        <w:fldChar w:fldCharType="begin"/>
      </w:r>
      <w:r>
        <w:instrText xml:space="preserve"> PAGEREF _Toc31991 \h </w:instrText>
      </w:r>
      <w:r>
        <w:fldChar w:fldCharType="separate"/>
      </w:r>
      <w:r>
        <w:t>45</w:t>
      </w:r>
      <w:r>
        <w:fldChar w:fldCharType="end"/>
      </w:r>
    </w:p>
    <w:p>
      <w:pPr>
        <w:pStyle w:val="30"/>
        <w:tabs>
          <w:tab w:val="right" w:leader="dot" w:pos="8959"/>
          <w:tab w:val="clear" w:pos="960"/>
          <w:tab w:val="clear" w:pos="8949"/>
        </w:tabs>
      </w:pPr>
      <w:r>
        <w:rPr>
          <w:rFonts w:hint="eastAsia"/>
        </w:rPr>
        <w:t>3.5 内存设计及数据存储方式</w:t>
      </w:r>
      <w:r>
        <w:tab/>
      </w:r>
      <w:r>
        <w:fldChar w:fldCharType="begin"/>
      </w:r>
      <w:r>
        <w:instrText xml:space="preserve"> PAGEREF _Toc17172 \h </w:instrText>
      </w:r>
      <w:r>
        <w:fldChar w:fldCharType="separate"/>
      </w:r>
      <w:r>
        <w:t>52</w:t>
      </w:r>
      <w:r>
        <w:fldChar w:fldCharType="end"/>
      </w:r>
    </w:p>
    <w:p>
      <w:pPr>
        <w:pStyle w:val="30"/>
        <w:tabs>
          <w:tab w:val="right" w:leader="dot" w:pos="8959"/>
          <w:tab w:val="clear" w:pos="960"/>
          <w:tab w:val="clear" w:pos="8949"/>
        </w:tabs>
      </w:pPr>
      <w:r>
        <w:rPr>
          <w:rFonts w:hint="eastAsia"/>
        </w:rPr>
        <w:t>3.6 本章小结</w:t>
      </w:r>
      <w:r>
        <w:tab/>
      </w:r>
      <w:r>
        <w:fldChar w:fldCharType="begin"/>
      </w:r>
      <w:r>
        <w:instrText xml:space="preserve"> PAGEREF _Toc3295 \h </w:instrText>
      </w:r>
      <w:r>
        <w:fldChar w:fldCharType="separate"/>
      </w:r>
      <w:r>
        <w:t>58</w:t>
      </w:r>
      <w:r>
        <w:fldChar w:fldCharType="end"/>
      </w:r>
    </w:p>
    <w:p>
      <w:pPr>
        <w:pStyle w:val="26"/>
        <w:tabs>
          <w:tab w:val="right" w:leader="dot" w:pos="8959"/>
          <w:tab w:val="clear" w:pos="480"/>
          <w:tab w:val="clear" w:pos="8949"/>
        </w:tabs>
      </w:pPr>
      <w:r>
        <w:rPr>
          <w:rFonts w:hint="eastAsia"/>
        </w:rPr>
        <w:t>4 B</w:t>
      </w:r>
      <w:r>
        <w:t>CNN</w:t>
      </w:r>
      <w:r>
        <w:rPr>
          <w:rFonts w:hint="eastAsia"/>
        </w:rPr>
        <w:t>专用加速器的系统设计</w:t>
      </w:r>
      <w:r>
        <w:tab/>
      </w:r>
      <w:r>
        <w:fldChar w:fldCharType="begin"/>
      </w:r>
      <w:r>
        <w:instrText xml:space="preserve"> PAGEREF _Toc12621 \h </w:instrText>
      </w:r>
      <w:r>
        <w:fldChar w:fldCharType="separate"/>
      </w:r>
      <w:r>
        <w:t>59</w:t>
      </w:r>
      <w:r>
        <w:fldChar w:fldCharType="end"/>
      </w:r>
    </w:p>
    <w:p>
      <w:pPr>
        <w:pStyle w:val="30"/>
        <w:tabs>
          <w:tab w:val="right" w:leader="dot" w:pos="8959"/>
          <w:tab w:val="clear" w:pos="960"/>
          <w:tab w:val="clear" w:pos="8949"/>
        </w:tabs>
      </w:pPr>
      <w:r>
        <w:rPr>
          <w:rFonts w:hint="eastAsia"/>
        </w:rPr>
        <w:t>4.1 引言</w:t>
      </w:r>
      <w:r>
        <w:tab/>
      </w:r>
      <w:r>
        <w:fldChar w:fldCharType="begin"/>
      </w:r>
      <w:r>
        <w:instrText xml:space="preserve"> PAGEREF _Toc31746 \h </w:instrText>
      </w:r>
      <w:r>
        <w:fldChar w:fldCharType="separate"/>
      </w:r>
      <w:r>
        <w:t>59</w:t>
      </w:r>
      <w:r>
        <w:fldChar w:fldCharType="end"/>
      </w:r>
    </w:p>
    <w:p>
      <w:pPr>
        <w:pStyle w:val="30"/>
        <w:tabs>
          <w:tab w:val="right" w:leader="dot" w:pos="8959"/>
          <w:tab w:val="clear" w:pos="960"/>
          <w:tab w:val="clear" w:pos="8949"/>
        </w:tabs>
      </w:pPr>
      <w:r>
        <w:rPr>
          <w:rFonts w:hint="eastAsia"/>
        </w:rPr>
        <w:t xml:space="preserve">4.2 </w:t>
      </w:r>
      <w:r>
        <w:rPr>
          <w:rFonts w:hint="eastAsia"/>
          <w:lang w:val="en-US" w:eastAsia="zh-CN"/>
        </w:rPr>
        <w:t>开源</w:t>
      </w:r>
      <w:r>
        <w:rPr>
          <w:rFonts w:hint="eastAsia"/>
        </w:rPr>
        <w:t>处理器</w:t>
      </w:r>
      <w:r>
        <w:rPr>
          <w:rFonts w:hint="eastAsia"/>
          <w:lang w:val="en-US" w:eastAsia="zh-CN"/>
        </w:rPr>
        <w:t>Rocket概述</w:t>
      </w:r>
      <w:r>
        <w:tab/>
      </w:r>
      <w:r>
        <w:fldChar w:fldCharType="begin"/>
      </w:r>
      <w:r>
        <w:instrText xml:space="preserve"> PAGEREF _Toc31640 \h </w:instrText>
      </w:r>
      <w:r>
        <w:fldChar w:fldCharType="separate"/>
      </w:r>
      <w:r>
        <w:t>59</w:t>
      </w:r>
      <w:r>
        <w:fldChar w:fldCharType="end"/>
      </w:r>
    </w:p>
    <w:p>
      <w:pPr>
        <w:pStyle w:val="30"/>
        <w:tabs>
          <w:tab w:val="right" w:leader="dot" w:pos="8959"/>
          <w:tab w:val="clear" w:pos="960"/>
          <w:tab w:val="clear" w:pos="8949"/>
        </w:tabs>
      </w:pPr>
      <w:r>
        <w:rPr>
          <w:rFonts w:hint="eastAsia"/>
        </w:rPr>
        <w:t>4.3 系统硬件架构设计</w:t>
      </w:r>
      <w:r>
        <w:tab/>
      </w:r>
      <w:r>
        <w:fldChar w:fldCharType="begin"/>
      </w:r>
      <w:r>
        <w:instrText xml:space="preserve"> PAGEREF _Toc1701 \h </w:instrText>
      </w:r>
      <w:r>
        <w:fldChar w:fldCharType="separate"/>
      </w:r>
      <w:r>
        <w:t>59</w:t>
      </w:r>
      <w:r>
        <w:fldChar w:fldCharType="end"/>
      </w:r>
    </w:p>
    <w:p>
      <w:pPr>
        <w:pStyle w:val="30"/>
        <w:tabs>
          <w:tab w:val="right" w:leader="dot" w:pos="8959"/>
          <w:tab w:val="clear" w:pos="960"/>
          <w:tab w:val="clear" w:pos="8949"/>
        </w:tabs>
      </w:pPr>
      <w:r>
        <w:rPr>
          <w:rFonts w:hint="eastAsia"/>
        </w:rPr>
        <w:t>4.4 系统软件架构设计</w:t>
      </w:r>
      <w:r>
        <w:tab/>
      </w:r>
      <w:r>
        <w:fldChar w:fldCharType="begin"/>
      </w:r>
      <w:r>
        <w:instrText xml:space="preserve"> PAGEREF _Toc3392 \h </w:instrText>
      </w:r>
      <w:r>
        <w:fldChar w:fldCharType="separate"/>
      </w:r>
      <w:r>
        <w:t>59</w:t>
      </w:r>
      <w:r>
        <w:fldChar w:fldCharType="end"/>
      </w:r>
    </w:p>
    <w:p>
      <w:pPr>
        <w:pStyle w:val="30"/>
        <w:tabs>
          <w:tab w:val="right" w:leader="dot" w:pos="8959"/>
          <w:tab w:val="clear" w:pos="960"/>
          <w:tab w:val="clear" w:pos="8949"/>
        </w:tabs>
      </w:pPr>
      <w:r>
        <w:rPr>
          <w:rFonts w:hint="eastAsia"/>
        </w:rPr>
        <w:t>4.5 本章小结</w:t>
      </w:r>
      <w:r>
        <w:tab/>
      </w:r>
      <w:r>
        <w:fldChar w:fldCharType="begin"/>
      </w:r>
      <w:r>
        <w:instrText xml:space="preserve"> PAGEREF _Toc29340 \h </w:instrText>
      </w:r>
      <w:r>
        <w:fldChar w:fldCharType="separate"/>
      </w:r>
      <w:r>
        <w:t>59</w:t>
      </w:r>
      <w:r>
        <w:fldChar w:fldCharType="end"/>
      </w:r>
    </w:p>
    <w:p>
      <w:pPr>
        <w:pStyle w:val="26"/>
        <w:tabs>
          <w:tab w:val="right" w:leader="dot" w:pos="8959"/>
          <w:tab w:val="clear" w:pos="480"/>
          <w:tab w:val="clear" w:pos="8949"/>
        </w:tabs>
      </w:pPr>
      <w:r>
        <w:rPr>
          <w:rFonts w:hint="eastAsia"/>
          <w:bCs/>
        </w:rPr>
        <w:t xml:space="preserve">5 </w:t>
      </w:r>
      <w:r>
        <w:rPr>
          <w:rFonts w:hint="eastAsia"/>
        </w:rPr>
        <w:t>仿真与性能评估</w:t>
      </w:r>
      <w:r>
        <w:tab/>
      </w:r>
      <w:r>
        <w:fldChar w:fldCharType="begin"/>
      </w:r>
      <w:r>
        <w:instrText xml:space="preserve"> PAGEREF _Toc17844 \h </w:instrText>
      </w:r>
      <w:r>
        <w:fldChar w:fldCharType="separate"/>
      </w:r>
      <w:r>
        <w:t>60</w:t>
      </w:r>
      <w:r>
        <w:fldChar w:fldCharType="end"/>
      </w:r>
    </w:p>
    <w:p>
      <w:pPr>
        <w:pStyle w:val="30"/>
        <w:tabs>
          <w:tab w:val="right" w:leader="dot" w:pos="8959"/>
          <w:tab w:val="clear" w:pos="960"/>
          <w:tab w:val="clear" w:pos="8949"/>
        </w:tabs>
      </w:pPr>
      <w:r>
        <w:rPr>
          <w:rFonts w:hint="eastAsia"/>
        </w:rPr>
        <w:t>5.1 引言</w:t>
      </w:r>
      <w:r>
        <w:tab/>
      </w:r>
      <w:r>
        <w:fldChar w:fldCharType="begin"/>
      </w:r>
      <w:r>
        <w:instrText xml:space="preserve"> PAGEREF _Toc14039 \h </w:instrText>
      </w:r>
      <w:r>
        <w:fldChar w:fldCharType="separate"/>
      </w:r>
      <w:r>
        <w:t>60</w:t>
      </w:r>
      <w:r>
        <w:fldChar w:fldCharType="end"/>
      </w:r>
    </w:p>
    <w:p>
      <w:pPr>
        <w:pStyle w:val="30"/>
        <w:tabs>
          <w:tab w:val="right" w:leader="dot" w:pos="8959"/>
          <w:tab w:val="clear" w:pos="960"/>
          <w:tab w:val="clear" w:pos="8949"/>
        </w:tabs>
      </w:pPr>
      <w:r>
        <w:rPr>
          <w:rFonts w:hint="eastAsia"/>
        </w:rPr>
        <w:t>5.2 功能仿真</w:t>
      </w:r>
      <w:r>
        <w:tab/>
      </w:r>
      <w:r>
        <w:fldChar w:fldCharType="begin"/>
      </w:r>
      <w:r>
        <w:instrText xml:space="preserve"> PAGEREF _Toc2140 \h </w:instrText>
      </w:r>
      <w:r>
        <w:fldChar w:fldCharType="separate"/>
      </w:r>
      <w:r>
        <w:t>60</w:t>
      </w:r>
      <w:r>
        <w:fldChar w:fldCharType="end"/>
      </w:r>
    </w:p>
    <w:p>
      <w:pPr>
        <w:pStyle w:val="30"/>
        <w:tabs>
          <w:tab w:val="right" w:leader="dot" w:pos="8959"/>
          <w:tab w:val="clear" w:pos="960"/>
          <w:tab w:val="clear" w:pos="8949"/>
        </w:tabs>
      </w:pPr>
      <w:r>
        <w:rPr>
          <w:rFonts w:hint="eastAsia"/>
        </w:rPr>
        <w:t>5.3 性能评估</w:t>
      </w:r>
      <w:r>
        <w:tab/>
      </w:r>
      <w:r>
        <w:fldChar w:fldCharType="begin"/>
      </w:r>
      <w:r>
        <w:instrText xml:space="preserve"> PAGEREF _Toc14449 \h </w:instrText>
      </w:r>
      <w:r>
        <w:fldChar w:fldCharType="separate"/>
      </w:r>
      <w:r>
        <w:t>60</w:t>
      </w:r>
      <w:r>
        <w:fldChar w:fldCharType="end"/>
      </w:r>
    </w:p>
    <w:p>
      <w:pPr>
        <w:pStyle w:val="30"/>
        <w:tabs>
          <w:tab w:val="right" w:leader="dot" w:pos="8959"/>
          <w:tab w:val="clear" w:pos="960"/>
          <w:tab w:val="clear" w:pos="8949"/>
        </w:tabs>
      </w:pPr>
      <w:r>
        <w:rPr>
          <w:rFonts w:hint="eastAsia"/>
        </w:rPr>
        <w:t>5.4 本章小结</w:t>
      </w:r>
      <w:r>
        <w:tab/>
      </w:r>
      <w:r>
        <w:fldChar w:fldCharType="begin"/>
      </w:r>
      <w:r>
        <w:instrText xml:space="preserve"> PAGEREF _Toc16370 \h </w:instrText>
      </w:r>
      <w:r>
        <w:fldChar w:fldCharType="separate"/>
      </w:r>
      <w:r>
        <w:t>60</w:t>
      </w:r>
      <w:r>
        <w:fldChar w:fldCharType="end"/>
      </w:r>
    </w:p>
    <w:p>
      <w:pPr>
        <w:pStyle w:val="26"/>
        <w:tabs>
          <w:tab w:val="right" w:leader="dot" w:pos="8959"/>
          <w:tab w:val="clear" w:pos="480"/>
          <w:tab w:val="clear" w:pos="8949"/>
        </w:tabs>
      </w:pPr>
      <w:r>
        <w:rPr>
          <w:rFonts w:hint="eastAsia"/>
        </w:rPr>
        <w:t xml:space="preserve">6 </w:t>
      </w:r>
      <w:r>
        <w:t>总结与展望</w:t>
      </w:r>
      <w:r>
        <w:tab/>
      </w:r>
      <w:r>
        <w:fldChar w:fldCharType="begin"/>
      </w:r>
      <w:r>
        <w:instrText xml:space="preserve"> PAGEREF _Toc4385 \h </w:instrText>
      </w:r>
      <w:r>
        <w:fldChar w:fldCharType="separate"/>
      </w:r>
      <w:r>
        <w:t>61</w:t>
      </w:r>
      <w:r>
        <w:fldChar w:fldCharType="end"/>
      </w:r>
    </w:p>
    <w:p>
      <w:pPr>
        <w:pStyle w:val="30"/>
        <w:tabs>
          <w:tab w:val="right" w:leader="dot" w:pos="8959"/>
          <w:tab w:val="clear" w:pos="960"/>
          <w:tab w:val="clear" w:pos="8949"/>
        </w:tabs>
      </w:pPr>
      <w:r>
        <w:rPr>
          <w:rFonts w:hint="eastAsia"/>
        </w:rPr>
        <w:t xml:space="preserve">6.1 </w:t>
      </w:r>
      <w:r>
        <w:t>本文主要内容及结论</w:t>
      </w:r>
      <w:r>
        <w:tab/>
      </w:r>
      <w:r>
        <w:fldChar w:fldCharType="begin"/>
      </w:r>
      <w:r>
        <w:instrText xml:space="preserve"> PAGEREF _Toc6571 \h </w:instrText>
      </w:r>
      <w:r>
        <w:fldChar w:fldCharType="separate"/>
      </w:r>
      <w:r>
        <w:t>61</w:t>
      </w:r>
      <w:r>
        <w:fldChar w:fldCharType="end"/>
      </w:r>
    </w:p>
    <w:p>
      <w:pPr>
        <w:pStyle w:val="30"/>
        <w:tabs>
          <w:tab w:val="right" w:leader="dot" w:pos="8959"/>
          <w:tab w:val="clear" w:pos="960"/>
          <w:tab w:val="clear" w:pos="8949"/>
        </w:tabs>
      </w:pPr>
      <w:r>
        <w:rPr>
          <w:rFonts w:hint="eastAsia"/>
        </w:rPr>
        <w:t xml:space="preserve">6.2 </w:t>
      </w:r>
      <w:r>
        <w:t>本文的主要创新点</w:t>
      </w:r>
      <w:r>
        <w:tab/>
      </w:r>
      <w:r>
        <w:fldChar w:fldCharType="begin"/>
      </w:r>
      <w:r>
        <w:instrText xml:space="preserve"> PAGEREF _Toc12857 \h </w:instrText>
      </w:r>
      <w:r>
        <w:fldChar w:fldCharType="separate"/>
      </w:r>
      <w:r>
        <w:t>61</w:t>
      </w:r>
      <w:r>
        <w:fldChar w:fldCharType="end"/>
      </w:r>
    </w:p>
    <w:p>
      <w:pPr>
        <w:pStyle w:val="30"/>
        <w:tabs>
          <w:tab w:val="right" w:leader="dot" w:pos="8959"/>
          <w:tab w:val="clear" w:pos="960"/>
          <w:tab w:val="clear" w:pos="8949"/>
        </w:tabs>
      </w:pPr>
      <w:r>
        <w:rPr>
          <w:rFonts w:hint="eastAsia"/>
        </w:rPr>
        <w:t xml:space="preserve">6.3 </w:t>
      </w:r>
      <w:r>
        <w:t>展望</w:t>
      </w:r>
      <w:r>
        <w:tab/>
      </w:r>
      <w:r>
        <w:fldChar w:fldCharType="begin"/>
      </w:r>
      <w:r>
        <w:instrText xml:space="preserve"> PAGEREF _Toc7869 \h </w:instrText>
      </w:r>
      <w:r>
        <w:fldChar w:fldCharType="separate"/>
      </w:r>
      <w:r>
        <w:t>61</w:t>
      </w:r>
      <w:r>
        <w:fldChar w:fldCharType="end"/>
      </w:r>
    </w:p>
    <w:p>
      <w:pPr>
        <w:pStyle w:val="26"/>
        <w:tabs>
          <w:tab w:val="right" w:leader="dot" w:pos="8959"/>
          <w:tab w:val="clear" w:pos="480"/>
          <w:tab w:val="clear" w:pos="8949"/>
        </w:tabs>
      </w:pPr>
      <w:r>
        <w:t>致  谢</w:t>
      </w:r>
      <w:r>
        <w:tab/>
      </w:r>
      <w:r>
        <w:fldChar w:fldCharType="begin"/>
      </w:r>
      <w:r>
        <w:instrText xml:space="preserve"> PAGEREF _Toc4247 \h </w:instrText>
      </w:r>
      <w:r>
        <w:fldChar w:fldCharType="separate"/>
      </w:r>
      <w:r>
        <w:t>62</w:t>
      </w:r>
      <w:r>
        <w:fldChar w:fldCharType="end"/>
      </w:r>
    </w:p>
    <w:p>
      <w:pPr>
        <w:pStyle w:val="26"/>
        <w:tabs>
          <w:tab w:val="right" w:leader="dot" w:pos="8959"/>
          <w:tab w:val="clear" w:pos="480"/>
          <w:tab w:val="clear" w:pos="8949"/>
        </w:tabs>
      </w:pPr>
      <w:r>
        <w:t>参考文献</w:t>
      </w:r>
      <w:r>
        <w:tab/>
      </w:r>
      <w:r>
        <w:fldChar w:fldCharType="begin"/>
      </w:r>
      <w:r>
        <w:instrText xml:space="preserve"> PAGEREF _Toc18180 \h </w:instrText>
      </w:r>
      <w:r>
        <w:fldChar w:fldCharType="separate"/>
      </w:r>
      <w:r>
        <w:t>63</w:t>
      </w:r>
      <w:r>
        <w:fldChar w:fldCharType="end"/>
      </w:r>
    </w:p>
    <w:p>
      <w:pPr>
        <w:pStyle w:val="26"/>
        <w:tabs>
          <w:tab w:val="right" w:leader="dot" w:pos="8959"/>
          <w:tab w:val="clear" w:pos="480"/>
          <w:tab w:val="clear" w:pos="8949"/>
        </w:tabs>
      </w:pPr>
      <w:r>
        <w:t>附录1</w:t>
      </w:r>
      <w:r>
        <w:rPr>
          <w:rFonts w:hint="eastAsia"/>
        </w:rPr>
        <w:t xml:space="preserve">  </w:t>
      </w:r>
      <w:r>
        <w:t>攻读硕士学位期间取得的学术成果</w:t>
      </w:r>
      <w:r>
        <w:tab/>
      </w:r>
      <w:r>
        <w:fldChar w:fldCharType="begin"/>
      </w:r>
      <w:r>
        <w:instrText xml:space="preserve"> PAGEREF _Toc10555 \h </w:instrText>
      </w:r>
      <w:r>
        <w:fldChar w:fldCharType="separate"/>
      </w:r>
      <w:r>
        <w:t>70</w:t>
      </w:r>
      <w:r>
        <w:fldChar w:fldCharType="end"/>
      </w:r>
    </w:p>
    <w:p>
      <w:pPr>
        <w:pStyle w:val="26"/>
        <w:tabs>
          <w:tab w:val="right" w:leader="dot" w:pos="8959"/>
          <w:tab w:val="clear" w:pos="480"/>
          <w:tab w:val="clear" w:pos="8949"/>
        </w:tabs>
      </w:pPr>
      <w:r>
        <w:t>附录2</w:t>
      </w:r>
      <w:r>
        <w:rPr>
          <w:rFonts w:hint="eastAsia"/>
        </w:rPr>
        <w:t xml:space="preserve">  部分程序代码</w:t>
      </w:r>
      <w:r>
        <w:tab/>
      </w:r>
      <w:r>
        <w:fldChar w:fldCharType="begin"/>
      </w:r>
      <w:r>
        <w:instrText xml:space="preserve"> PAGEREF _Toc13777 \h </w:instrText>
      </w:r>
      <w:r>
        <w:fldChar w:fldCharType="separate"/>
      </w:r>
      <w:r>
        <w:t>71</w:t>
      </w:r>
      <w:r>
        <w:fldChar w:fldCharType="end"/>
      </w:r>
    </w:p>
    <w:p>
      <w:pPr>
        <w:jc w:val="center"/>
        <w:rPr>
          <w:sz w:val="28"/>
          <w:szCs w:val="28"/>
        </w:rPr>
        <w:sectPr>
          <w:headerReference r:id="rId15" w:type="first"/>
          <w:footerReference r:id="rId18" w:type="first"/>
          <w:headerReference r:id="rId13" w:type="default"/>
          <w:footerReference r:id="rId16" w:type="default"/>
          <w:headerReference r:id="rId14" w:type="even"/>
          <w:footerReference r:id="rId17" w:type="even"/>
          <w:pgSz w:w="11907" w:h="16840"/>
          <w:pgMar w:top="2552" w:right="1474" w:bottom="1418" w:left="1474" w:header="1701" w:footer="851" w:gutter="0"/>
          <w:pgBorders>
            <w:top w:val="none" w:sz="0" w:space="0"/>
            <w:left w:val="none" w:sz="0" w:space="0"/>
            <w:bottom w:val="none" w:sz="0" w:space="0"/>
            <w:right w:val="none" w:sz="0" w:space="0"/>
          </w:pgBorders>
          <w:pgNumType w:fmt="upperRoman" w:start="1"/>
          <w:cols w:space="425" w:num="1"/>
          <w:docGrid w:linePitch="312" w:charSpace="0"/>
        </w:sectPr>
      </w:pPr>
      <w:r>
        <w:rPr>
          <w:rFonts w:eastAsia="黑体"/>
          <w:sz w:val="20"/>
          <w:szCs w:val="20"/>
        </w:rPr>
        <w:fldChar w:fldCharType="end"/>
      </w:r>
    </w:p>
    <w:p>
      <w:pPr>
        <w:pStyle w:val="2"/>
        <w:ind w:left="576" w:hanging="576"/>
        <w:rPr>
          <w:b w:val="0"/>
        </w:rPr>
      </w:pPr>
      <w:bookmarkStart w:id="98" w:name="_Toc377235969"/>
      <w:bookmarkStart w:id="99" w:name="_Toc46962951"/>
      <w:bookmarkStart w:id="100" w:name="_Toc229791433"/>
      <w:bookmarkStart w:id="101" w:name="_Toc380663914"/>
      <w:bookmarkStart w:id="102" w:name="_Toc444250083"/>
      <w:bookmarkStart w:id="103" w:name="_Toc229915034"/>
      <w:bookmarkStart w:id="104" w:name="_Toc7939"/>
      <w:bookmarkStart w:id="105" w:name="_Toc89981297"/>
      <w:bookmarkStart w:id="106" w:name="_Toc57978732"/>
      <w:bookmarkStart w:id="107" w:name="_Toc437362261"/>
      <w:bookmarkStart w:id="108" w:name="_Toc437362302"/>
      <w:bookmarkStart w:id="109" w:name="_Toc379915053"/>
      <w:bookmarkStart w:id="110" w:name="_Toc57189222"/>
      <w:r>
        <w:rPr>
          <w:b w:val="0"/>
        </w:rPr>
        <w:t>绪论</w:t>
      </w:r>
      <w:bookmarkEnd w:id="98"/>
      <w:bookmarkEnd w:id="99"/>
      <w:bookmarkEnd w:id="100"/>
      <w:bookmarkEnd w:id="101"/>
      <w:bookmarkEnd w:id="102"/>
      <w:bookmarkEnd w:id="103"/>
      <w:bookmarkEnd w:id="104"/>
      <w:bookmarkEnd w:id="105"/>
      <w:bookmarkEnd w:id="106"/>
      <w:bookmarkEnd w:id="107"/>
      <w:bookmarkEnd w:id="108"/>
      <w:bookmarkEnd w:id="109"/>
      <w:bookmarkEnd w:id="110"/>
    </w:p>
    <w:p>
      <w:pPr>
        <w:pStyle w:val="3"/>
      </w:pPr>
      <w:bookmarkStart w:id="111" w:name="_Toc46962952"/>
      <w:bookmarkStart w:id="112" w:name="_Toc57189223"/>
      <w:bookmarkStart w:id="113" w:name="_Toc25707"/>
      <w:bookmarkStart w:id="114" w:name="_Toc377235970"/>
      <w:bookmarkStart w:id="115" w:name="_Toc379915054"/>
      <w:bookmarkStart w:id="116" w:name="_Toc229791434"/>
      <w:bookmarkStart w:id="117" w:name="_Toc229915035"/>
      <w:bookmarkStart w:id="118" w:name="_Toc437362303"/>
      <w:r>
        <w:t>研究背景与意义</w:t>
      </w:r>
      <w:bookmarkEnd w:id="111"/>
      <w:bookmarkEnd w:id="112"/>
      <w:r>
        <w:commentReference w:id="0"/>
      </w:r>
      <w:bookmarkEnd w:id="113"/>
    </w:p>
    <w:p>
      <w:pPr>
        <w:ind w:firstLine="420"/>
      </w:pPr>
      <w:r>
        <w:rPr>
          <w:rFonts w:hint="eastAsia"/>
        </w:rPr>
        <w:t>随着互联网和大数据时代的到来，近年来在生活中的各个领域，人们越来越离不开各类智能电子设备，例如人脸识别、智能制造、智慧医疗、自动驾驶等，因而人工智能的研究也成为了众多科研工作者研究的焦点。在众多的研究成果中，深度神经网络（D</w:t>
      </w:r>
      <w:r>
        <w:t>NNs</w:t>
      </w:r>
      <w:r>
        <w:rPr>
          <w:rFonts w:hint="eastAsia"/>
        </w:rPr>
        <w:t>）由于其突出的性能表现，在许多计算机视觉领域得到了广泛的应用，如图像分类、动态追踪、目标检测等</w:t>
      </w:r>
      <w:r>
        <w:rPr>
          <w:rFonts w:hint="eastAsia"/>
          <w:vertAlign w:val="superscript"/>
        </w:rPr>
        <w:t>[1-2]</w:t>
      </w:r>
      <w:r>
        <w:rPr>
          <w:rFonts w:hint="eastAsia"/>
        </w:rPr>
        <w:t>。</w:t>
      </w:r>
    </w:p>
    <w:p>
      <w:pPr>
        <w:ind w:firstLine="420"/>
      </w:pPr>
      <w:r>
        <w:drawing>
          <wp:inline distT="0" distB="0" distL="0" distR="0">
            <wp:extent cx="2143125" cy="1467485"/>
            <wp:effectExtent l="0" t="0" r="9525" b="18415"/>
            <wp:docPr id="19" name="图片 19"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查看源图像"/>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143125" cy="1467485"/>
                    </a:xfrm>
                    <a:prstGeom prst="rect">
                      <a:avLst/>
                    </a:prstGeom>
                    <a:noFill/>
                    <a:ln>
                      <a:noFill/>
                    </a:ln>
                  </pic:spPr>
                </pic:pic>
              </a:graphicData>
            </a:graphic>
          </wp:inline>
        </w:drawing>
      </w:r>
      <w:r>
        <w:rPr>
          <w:rFonts w:hint="eastAsia"/>
        </w:rPr>
        <w:t xml:space="preserve"> </w:t>
      </w:r>
      <w:r>
        <w:t xml:space="preserve"> </w:t>
      </w:r>
      <w:r>
        <w:drawing>
          <wp:inline distT="0" distB="0" distL="0" distR="0">
            <wp:extent cx="2070100" cy="1459865"/>
            <wp:effectExtent l="0" t="0" r="6350" b="6985"/>
            <wp:docPr id="10" name="图片 1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查看源图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070100" cy="1459865"/>
                    </a:xfrm>
                    <a:prstGeom prst="rect">
                      <a:avLst/>
                    </a:prstGeom>
                    <a:noFill/>
                    <a:ln>
                      <a:noFill/>
                    </a:ln>
                  </pic:spPr>
                </pic:pic>
              </a:graphicData>
            </a:graphic>
          </wp:inline>
        </w:drawing>
      </w:r>
    </w:p>
    <w:p>
      <w:pPr>
        <w:ind w:firstLine="420"/>
      </w:pPr>
      <w:r>
        <w:drawing>
          <wp:inline distT="0" distB="0" distL="0" distR="0">
            <wp:extent cx="2136775" cy="1485265"/>
            <wp:effectExtent l="0" t="0" r="15875" b="635"/>
            <wp:docPr id="20" name="图片 2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查看源图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136775" cy="1485265"/>
                    </a:xfrm>
                    <a:prstGeom prst="rect">
                      <a:avLst/>
                    </a:prstGeom>
                    <a:noFill/>
                    <a:ln>
                      <a:noFill/>
                    </a:ln>
                  </pic:spPr>
                </pic:pic>
              </a:graphicData>
            </a:graphic>
          </wp:inline>
        </w:drawing>
      </w:r>
      <w:r>
        <w:rPr>
          <w:rFonts w:hint="eastAsia"/>
        </w:rPr>
        <w:t xml:space="preserve"> </w:t>
      </w:r>
      <w:r>
        <w:drawing>
          <wp:inline distT="0" distB="0" distL="0" distR="0">
            <wp:extent cx="2115185" cy="1460500"/>
            <wp:effectExtent l="0" t="0" r="18415" b="6350"/>
            <wp:docPr id="24" name="图片 24"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查看源图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115185" cy="1460500"/>
                    </a:xfrm>
                    <a:prstGeom prst="rect">
                      <a:avLst/>
                    </a:prstGeom>
                    <a:noFill/>
                    <a:ln>
                      <a:noFill/>
                    </a:ln>
                  </pic:spPr>
                </pic:pic>
              </a:graphicData>
            </a:graphic>
          </wp:inline>
        </w:drawing>
      </w:r>
    </w:p>
    <w:p>
      <w:pPr>
        <w:pStyle w:val="89"/>
        <w:bidi w:val="0"/>
        <w:rPr>
          <w:rFonts w:hint="default" w:eastAsia="宋体"/>
          <w:lang w:val="en-US" w:eastAsia="zh-CN"/>
        </w:rPr>
      </w:pPr>
      <w:r>
        <w:rPr>
          <w:rFonts w:hint="eastAsia"/>
          <w:lang w:val="en-US" w:eastAsia="zh-CN"/>
        </w:rPr>
        <w:t>图 互联网和大数据时代的到来</w:t>
      </w:r>
    </w:p>
    <w:p>
      <w:pPr>
        <w:ind w:firstLine="420"/>
        <w:rPr>
          <w:ins w:id="0" w:author="Xiaodong Zhang" w:date="2022-09-09T09:57:00Z"/>
        </w:rPr>
      </w:pPr>
      <w:r>
        <w:rPr>
          <w:rFonts w:hint="eastAsia"/>
        </w:rPr>
        <w:t>为了研究人脑行为，上世纪六十年代，科学家提出了深度神经网络的概念，试图通过仿真学研究人脑架构，模拟人脑的活动机理，并使用数学来进行抽象表示，最终采用计算机软件仿真来实现多个方面的应用</w:t>
      </w:r>
      <w:r>
        <w:rPr>
          <w:rFonts w:hint="eastAsia"/>
          <w:vertAlign w:val="superscript"/>
        </w:rPr>
        <w:t>[3]</w:t>
      </w:r>
      <w:r>
        <w:rPr>
          <w:rFonts w:hint="eastAsia"/>
        </w:rPr>
        <w:t>。而</w:t>
      </w:r>
      <w:ins w:id="1" w:author="Xiaodong Zhang" w:date="2022-09-09T09:42:00Z">
        <w:r>
          <w:rPr>
            <w:rFonts w:ascii="Times New Roman" w:hAnsi="Times New Roman" w:eastAsia="宋体" w:cs="Times New Roman"/>
            <w:color w:val="auto"/>
            <w:sz w:val="24"/>
            <w:szCs w:val="24"/>
            <w:shd w:val="clear" w:color="auto" w:fill="auto"/>
            <w:rPrChange w:id="2" w:author="Xiaodong Zhang" w:date="2022-09-09T09:42:00Z">
              <w:rPr>
                <w:rFonts w:ascii="微软雅黑" w:hAnsi="微软雅黑" w:eastAsia="微软雅黑" w:cs="微软雅黑"/>
                <w:color w:val="121212"/>
                <w:sz w:val="27"/>
                <w:szCs w:val="27"/>
                <w:shd w:val="clear" w:color="auto" w:fill="FFFFFF"/>
              </w:rPr>
            </w:rPrChange>
          </w:rPr>
          <w:t>深度学习（</w:t>
        </w:r>
      </w:ins>
      <w:ins w:id="3" w:author="Xiaodong Zhang" w:date="2022-09-09T09:42:00Z">
        <w:r>
          <w:rPr>
            <w:rFonts w:ascii="Times New Roman" w:hAnsi="Times New Roman" w:eastAsia="宋体" w:cs="Times New Roman"/>
            <w:color w:val="auto"/>
            <w:sz w:val="24"/>
            <w:szCs w:val="24"/>
            <w:shd w:val="clear" w:color="auto" w:fill="auto"/>
            <w:rPrChange w:id="4" w:author="Xiaodong Zhang" w:date="2022-09-09T09:42:00Z">
              <w:rPr>
                <w:rFonts w:ascii="微软雅黑" w:hAnsi="微软雅黑" w:eastAsia="微软雅黑" w:cs="微软雅黑"/>
                <w:color w:val="121212"/>
                <w:sz w:val="27"/>
                <w:szCs w:val="27"/>
                <w:shd w:val="clear" w:color="auto" w:fill="FFFFFF"/>
              </w:rPr>
            </w:rPrChange>
          </w:rPr>
          <w:t>D</w:t>
        </w:r>
      </w:ins>
      <w:ins w:id="5" w:author="Xiaodong Zhang" w:date="2022-09-09T09:42:00Z">
        <w:r>
          <w:rPr>
            <w:rFonts w:hint="eastAsia"/>
          </w:rPr>
          <w:t xml:space="preserve">eep </w:t>
        </w:r>
      </w:ins>
      <w:ins w:id="6" w:author="Xiaodong Zhang" w:date="2022-09-09T09:42:00Z">
        <w:r>
          <w:rPr>
            <w:rFonts w:ascii="Times New Roman" w:hAnsi="Times New Roman" w:eastAsia="宋体" w:cs="Times New Roman"/>
            <w:color w:val="auto"/>
            <w:sz w:val="24"/>
            <w:szCs w:val="24"/>
            <w:shd w:val="clear" w:color="auto" w:fill="auto"/>
            <w:rPrChange w:id="7" w:author="Xiaodong Zhang" w:date="2022-09-09T09:42:00Z">
              <w:rPr>
                <w:rFonts w:ascii="微软雅黑" w:hAnsi="微软雅黑" w:eastAsia="微软雅黑" w:cs="微软雅黑"/>
                <w:color w:val="121212"/>
                <w:sz w:val="27"/>
                <w:szCs w:val="27"/>
                <w:shd w:val="clear" w:color="auto" w:fill="FFFFFF"/>
              </w:rPr>
            </w:rPrChange>
          </w:rPr>
          <w:t>L</w:t>
        </w:r>
      </w:ins>
      <w:ins w:id="8" w:author="Xiaodong Zhang" w:date="2022-09-09T09:42:00Z">
        <w:r>
          <w:rPr>
            <w:rFonts w:hint="eastAsia"/>
          </w:rPr>
          <w:t>earning</w:t>
        </w:r>
      </w:ins>
      <w:ins w:id="9" w:author="Xiaodong Zhang" w:date="2022-09-09T09:53:00Z">
        <w:r>
          <w:rPr>
            <w:rFonts w:hint="eastAsia"/>
          </w:rPr>
          <w:t>，DL</w:t>
        </w:r>
      </w:ins>
      <w:ins w:id="10" w:author="Xiaodong Zhang" w:date="2022-09-09T09:42:00Z">
        <w:r>
          <w:rPr>
            <w:rFonts w:ascii="Times New Roman" w:hAnsi="Times New Roman" w:eastAsia="宋体" w:cs="Times New Roman"/>
            <w:color w:val="auto"/>
            <w:sz w:val="24"/>
            <w:szCs w:val="24"/>
            <w:shd w:val="clear" w:color="auto" w:fill="auto"/>
            <w:rPrChange w:id="11" w:author="Xiaodong Zhang" w:date="2022-09-09T09:42:00Z">
              <w:rPr>
                <w:rFonts w:ascii="微软雅黑" w:hAnsi="微软雅黑" w:eastAsia="微软雅黑" w:cs="微软雅黑"/>
                <w:color w:val="121212"/>
                <w:sz w:val="27"/>
                <w:szCs w:val="27"/>
                <w:shd w:val="clear" w:color="auto" w:fill="FFFFFF"/>
              </w:rPr>
            </w:rPrChange>
          </w:rPr>
          <w:t>）一词最初在</w:t>
        </w:r>
      </w:ins>
      <w:ins w:id="12" w:author="Xiaodong Zhang" w:date="2022-09-09T09:42:00Z">
        <w:r>
          <w:rPr>
            <w:rFonts w:ascii="Times New Roman" w:hAnsi="Times New Roman" w:eastAsia="宋体" w:cs="Times New Roman"/>
            <w:color w:val="auto"/>
            <w:sz w:val="24"/>
            <w:szCs w:val="24"/>
            <w:shd w:val="clear" w:color="auto" w:fill="auto"/>
            <w:rPrChange w:id="13" w:author="Xiaodong Zhang" w:date="2022-09-09T09:42:00Z">
              <w:rPr>
                <w:rFonts w:ascii="微软雅黑" w:hAnsi="微软雅黑" w:eastAsia="微软雅黑" w:cs="微软雅黑"/>
                <w:color w:val="121212"/>
                <w:sz w:val="27"/>
                <w:szCs w:val="27"/>
                <w:shd w:val="clear" w:color="auto" w:fill="FFFFFF"/>
              </w:rPr>
            </w:rPrChange>
          </w:rPr>
          <w:t xml:space="preserve"> 1986 </w:t>
        </w:r>
      </w:ins>
      <w:ins w:id="14" w:author="Xiaodong Zhang" w:date="2022-09-09T09:42:00Z">
        <w:r>
          <w:rPr>
            <w:rFonts w:ascii="Times New Roman" w:hAnsi="Times New Roman" w:eastAsia="宋体" w:cs="Times New Roman"/>
            <w:color w:val="auto"/>
            <w:sz w:val="24"/>
            <w:szCs w:val="24"/>
            <w:shd w:val="clear" w:color="auto" w:fill="auto"/>
            <w:rPrChange w:id="15" w:author="Xiaodong Zhang" w:date="2022-09-09T09:42:00Z">
              <w:rPr>
                <w:rFonts w:ascii="微软雅黑" w:hAnsi="微软雅黑" w:eastAsia="微软雅黑" w:cs="微软雅黑"/>
                <w:color w:val="121212"/>
                <w:sz w:val="27"/>
                <w:szCs w:val="27"/>
                <w:shd w:val="clear" w:color="auto" w:fill="FFFFFF"/>
              </w:rPr>
            </w:rPrChange>
          </w:rPr>
          <w:t>被引入机器学习（</w:t>
        </w:r>
      </w:ins>
      <w:ins w:id="16" w:author="Xiaodong Zhang" w:date="2022-09-09T09:42:00Z">
        <w:r>
          <w:rPr>
            <w:rFonts w:ascii="Times New Roman" w:hAnsi="Times New Roman" w:eastAsia="宋体" w:cs="Times New Roman"/>
            <w:color w:val="auto"/>
            <w:sz w:val="24"/>
            <w:szCs w:val="24"/>
            <w:shd w:val="clear" w:color="auto" w:fill="auto"/>
            <w:rPrChange w:id="17" w:author="Xiaodong Zhang" w:date="2022-09-09T09:42:00Z">
              <w:rPr>
                <w:rFonts w:ascii="微软雅黑" w:hAnsi="微软雅黑" w:eastAsia="微软雅黑" w:cs="微软雅黑"/>
                <w:color w:val="121212"/>
                <w:sz w:val="27"/>
                <w:szCs w:val="27"/>
                <w:shd w:val="clear" w:color="auto" w:fill="FFFFFF"/>
              </w:rPr>
            </w:rPrChange>
          </w:rPr>
          <w:t>M</w:t>
        </w:r>
      </w:ins>
      <w:ins w:id="18" w:author="Xiaodong Zhang" w:date="2022-09-09T09:42:00Z">
        <w:r>
          <w:rPr>
            <w:rFonts w:hint="eastAsia"/>
          </w:rPr>
          <w:t xml:space="preserve">achine </w:t>
        </w:r>
      </w:ins>
      <w:ins w:id="19" w:author="Xiaodong Zhang" w:date="2022-09-09T09:42:00Z">
        <w:r>
          <w:rPr>
            <w:rFonts w:ascii="Times New Roman" w:hAnsi="Times New Roman" w:eastAsia="宋体" w:cs="Times New Roman"/>
            <w:color w:val="auto"/>
            <w:sz w:val="24"/>
            <w:szCs w:val="24"/>
            <w:shd w:val="clear" w:color="auto" w:fill="auto"/>
            <w:rPrChange w:id="20" w:author="Xiaodong Zhang" w:date="2022-09-09T09:42:00Z">
              <w:rPr>
                <w:rFonts w:ascii="微软雅黑" w:hAnsi="微软雅黑" w:eastAsia="微软雅黑" w:cs="微软雅黑"/>
                <w:color w:val="121212"/>
                <w:sz w:val="27"/>
                <w:szCs w:val="27"/>
                <w:shd w:val="clear" w:color="auto" w:fill="FFFFFF"/>
              </w:rPr>
            </w:rPrChange>
          </w:rPr>
          <w:t>L</w:t>
        </w:r>
      </w:ins>
      <w:ins w:id="21" w:author="Xiaodong Zhang" w:date="2022-09-09T09:42:00Z">
        <w:r>
          <w:rPr>
            <w:rFonts w:hint="eastAsia"/>
          </w:rPr>
          <w:t>earning</w:t>
        </w:r>
      </w:ins>
      <w:ins w:id="22" w:author="Xiaodong Zhang" w:date="2022-09-09T09:53:00Z">
        <w:r>
          <w:rPr>
            <w:rFonts w:hint="eastAsia"/>
          </w:rPr>
          <w:t>，ML</w:t>
        </w:r>
      </w:ins>
      <w:ins w:id="23" w:author="Xiaodong Zhang" w:date="2022-09-09T09:42:00Z">
        <w:r>
          <w:rPr>
            <w:rFonts w:ascii="Times New Roman" w:hAnsi="Times New Roman" w:eastAsia="宋体" w:cs="Times New Roman"/>
            <w:color w:val="auto"/>
            <w:sz w:val="24"/>
            <w:szCs w:val="24"/>
            <w:shd w:val="clear" w:color="auto" w:fill="auto"/>
            <w:rPrChange w:id="24" w:author="Xiaodong Zhang" w:date="2022-09-09T09:42:00Z">
              <w:rPr>
                <w:rFonts w:ascii="微软雅黑" w:hAnsi="微软雅黑" w:eastAsia="微软雅黑" w:cs="微软雅黑"/>
                <w:color w:val="121212"/>
                <w:sz w:val="27"/>
                <w:szCs w:val="27"/>
                <w:shd w:val="clear" w:color="auto" w:fill="FFFFFF"/>
              </w:rPr>
            </w:rPrChange>
          </w:rPr>
          <w:t>），后来在</w:t>
        </w:r>
      </w:ins>
      <w:ins w:id="25" w:author="Xiaodong Zhang" w:date="2022-09-09T09:42:00Z">
        <w:r>
          <w:rPr>
            <w:rFonts w:ascii="Times New Roman" w:hAnsi="Times New Roman" w:eastAsia="宋体" w:cs="Times New Roman"/>
            <w:color w:val="auto"/>
            <w:sz w:val="24"/>
            <w:szCs w:val="24"/>
            <w:shd w:val="clear" w:color="auto" w:fill="auto"/>
            <w:rPrChange w:id="26" w:author="Xiaodong Zhang" w:date="2022-09-09T09:42:00Z">
              <w:rPr>
                <w:rFonts w:ascii="微软雅黑" w:hAnsi="微软雅黑" w:eastAsia="微软雅黑" w:cs="微软雅黑"/>
                <w:color w:val="121212"/>
                <w:sz w:val="27"/>
                <w:szCs w:val="27"/>
                <w:shd w:val="clear" w:color="auto" w:fill="FFFFFF"/>
              </w:rPr>
            </w:rPrChange>
          </w:rPr>
          <w:t xml:space="preserve"> 2000 </w:t>
        </w:r>
      </w:ins>
      <w:ins w:id="27" w:author="Xiaodong Zhang" w:date="2022-09-09T09:42:00Z">
        <w:r>
          <w:rPr>
            <w:rFonts w:ascii="Times New Roman" w:hAnsi="Times New Roman" w:eastAsia="宋体" w:cs="Times New Roman"/>
            <w:color w:val="auto"/>
            <w:sz w:val="24"/>
            <w:szCs w:val="24"/>
            <w:shd w:val="clear" w:color="auto" w:fill="auto"/>
            <w:rPrChange w:id="28" w:author="Xiaodong Zhang" w:date="2022-09-09T09:42:00Z">
              <w:rPr>
                <w:rFonts w:ascii="微软雅黑" w:hAnsi="微软雅黑" w:eastAsia="微软雅黑" w:cs="微软雅黑"/>
                <w:color w:val="121212"/>
                <w:sz w:val="27"/>
                <w:szCs w:val="27"/>
                <w:shd w:val="clear" w:color="auto" w:fill="FFFFFF"/>
              </w:rPr>
            </w:rPrChange>
          </w:rPr>
          <w:t>年时被用于人工神经网络（</w:t>
        </w:r>
      </w:ins>
      <w:ins w:id="29" w:author="Xiaodong Zhang" w:date="2022-09-09T09:42:00Z">
        <w:r>
          <w:rPr>
            <w:rFonts w:ascii="Times New Roman" w:hAnsi="Times New Roman" w:eastAsia="宋体" w:cs="Times New Roman"/>
            <w:color w:val="auto"/>
            <w:sz w:val="24"/>
            <w:szCs w:val="24"/>
            <w:shd w:val="clear" w:color="auto" w:fill="auto"/>
            <w:rPrChange w:id="30" w:author="Xiaodong Zhang" w:date="2022-09-09T09:42:00Z">
              <w:rPr>
                <w:rFonts w:ascii="微软雅黑" w:hAnsi="微软雅黑" w:eastAsia="微软雅黑" w:cs="微软雅黑"/>
                <w:color w:val="121212"/>
                <w:sz w:val="27"/>
                <w:szCs w:val="27"/>
                <w:shd w:val="clear" w:color="auto" w:fill="FFFFFF"/>
              </w:rPr>
            </w:rPrChange>
          </w:rPr>
          <w:t>ANN</w:t>
        </w:r>
      </w:ins>
      <w:ins w:id="31" w:author="Xiaodong Zhang" w:date="2022-09-09T09:42:00Z">
        <w:r>
          <w:rPr>
            <w:rFonts w:ascii="Times New Roman" w:hAnsi="Times New Roman" w:eastAsia="宋体" w:cs="Times New Roman"/>
            <w:color w:val="auto"/>
            <w:sz w:val="24"/>
            <w:szCs w:val="24"/>
            <w:shd w:val="clear" w:color="auto" w:fill="auto"/>
            <w:rPrChange w:id="32" w:author="Xiaodong Zhang" w:date="2022-09-09T09:42:00Z">
              <w:rPr>
                <w:rFonts w:ascii="微软雅黑" w:hAnsi="微软雅黑" w:eastAsia="微软雅黑" w:cs="微软雅黑"/>
                <w:color w:val="121212"/>
                <w:sz w:val="27"/>
                <w:szCs w:val="27"/>
                <w:shd w:val="clear" w:color="auto" w:fill="FFFFFF"/>
              </w:rPr>
            </w:rPrChange>
          </w:rPr>
          <w:t>）</w:t>
        </w:r>
      </w:ins>
      <w:ins w:id="33" w:author="Xiaodong Zhang" w:date="2022-09-09T09:44:00Z">
        <w:r>
          <w:rPr>
            <w:rFonts w:hint="eastAsia"/>
          </w:rPr>
          <w:t>。</w:t>
        </w:r>
      </w:ins>
      <w:ins w:id="34" w:author="Xiaodong Zhang" w:date="2022-09-09T09:44:00Z">
        <w:r>
          <w:rPr>
            <w:rFonts w:ascii="Times New Roman" w:hAnsi="Times New Roman" w:eastAsia="宋体" w:cs="Times New Roman"/>
            <w:color w:val="auto"/>
            <w:sz w:val="24"/>
            <w:szCs w:val="24"/>
            <w:shd w:val="clear" w:color="auto" w:fill="auto"/>
            <w:rPrChange w:id="35" w:author="Xiaodong Zhang" w:date="2022-09-09T09:45:00Z">
              <w:rPr>
                <w:rFonts w:ascii="微软雅黑" w:hAnsi="微软雅黑" w:eastAsia="微软雅黑" w:cs="微软雅黑"/>
                <w:color w:val="121212"/>
                <w:sz w:val="27"/>
                <w:szCs w:val="27"/>
                <w:shd w:val="clear" w:color="auto" w:fill="FFFFFF"/>
              </w:rPr>
            </w:rPrChange>
          </w:rPr>
          <w:t>深度学习</w:t>
        </w:r>
      </w:ins>
      <w:ins w:id="36" w:author="Xiaodong Zhang" w:date="2022-09-09T09:45:00Z">
        <w:r>
          <w:rPr>
            <w:rFonts w:hint="eastAsia" w:ascii="Times New Roman" w:hAnsi="Times New Roman" w:eastAsia="宋体" w:cs="Times New Roman"/>
            <w:color w:val="auto"/>
            <w:sz w:val="24"/>
            <w:szCs w:val="24"/>
            <w:shd w:val="clear" w:color="auto" w:fill="auto"/>
            <w:rPrChange w:id="37" w:author="Xiaodong Zhang" w:date="2022-09-09T09:45:00Z">
              <w:rPr>
                <w:rFonts w:hint="eastAsia" w:ascii="微软雅黑" w:hAnsi="微软雅黑" w:eastAsia="微软雅黑" w:cs="微软雅黑"/>
                <w:color w:val="121212"/>
                <w:sz w:val="27"/>
                <w:szCs w:val="27"/>
                <w:shd w:val="clear" w:color="auto" w:fill="FFFFFF"/>
              </w:rPr>
            </w:rPrChange>
          </w:rPr>
          <w:t>作为</w:t>
        </w:r>
      </w:ins>
      <w:ins w:id="38" w:author="Xiaodong Zhang" w:date="2022-09-09T09:44:00Z">
        <w:r>
          <w:rPr>
            <w:rFonts w:ascii="Times New Roman" w:hAnsi="Times New Roman" w:eastAsia="宋体" w:cs="Times New Roman"/>
            <w:color w:val="auto"/>
            <w:sz w:val="24"/>
            <w:szCs w:val="24"/>
            <w:shd w:val="clear" w:color="auto" w:fill="auto"/>
            <w:rPrChange w:id="39" w:author="Xiaodong Zhang" w:date="2022-09-09T09:45:00Z">
              <w:rPr>
                <w:rFonts w:ascii="微软雅黑" w:hAnsi="微软雅黑" w:eastAsia="微软雅黑" w:cs="微软雅黑"/>
                <w:color w:val="121212"/>
                <w:sz w:val="27"/>
                <w:szCs w:val="27"/>
                <w:shd w:val="clear" w:color="auto" w:fill="FFFFFF"/>
              </w:rPr>
            </w:rPrChange>
          </w:rPr>
          <w:t>机器学习的</w:t>
        </w:r>
      </w:ins>
      <w:ins w:id="40" w:author="Xiaodong Zhang" w:date="2022-09-09T09:44:00Z">
        <w:r>
          <w:rPr>
            <w:rFonts w:ascii="Times New Roman" w:hAnsi="Times New Roman" w:eastAsia="宋体" w:cs="Times New Roman"/>
            <w:color w:val="auto"/>
            <w:sz w:val="24"/>
            <w:szCs w:val="24"/>
            <w:shd w:val="clear" w:color="auto" w:fill="auto"/>
            <w:rPrChange w:id="41" w:author="Xiaodong Zhang" w:date="2022-09-09T09:45:00Z">
              <w:rPr>
                <w:rFonts w:ascii="微软雅黑" w:hAnsi="微软雅黑" w:eastAsia="微软雅黑" w:cs="微软雅黑"/>
                <w:color w:val="121212"/>
                <w:sz w:val="27"/>
                <w:szCs w:val="27"/>
                <w:shd w:val="clear" w:color="auto" w:fill="FFFFFF"/>
              </w:rPr>
            </w:rPrChange>
          </w:rPr>
          <w:t>一</w:t>
        </w:r>
      </w:ins>
      <w:ins w:id="42" w:author="Xiaodong Zhang" w:date="2022-09-09T09:44:00Z">
        <w:r>
          <w:rPr>
            <w:rFonts w:ascii="Times New Roman" w:hAnsi="Times New Roman" w:eastAsia="宋体" w:cs="Times New Roman"/>
            <w:color w:val="auto"/>
            <w:sz w:val="24"/>
            <w:szCs w:val="24"/>
            <w:shd w:val="clear" w:color="auto" w:fill="auto"/>
            <w:rPrChange w:id="43" w:author="Xiaodong Zhang" w:date="2022-09-09T09:45:00Z">
              <w:rPr>
                <w:rFonts w:ascii="微软雅黑" w:hAnsi="微软雅黑" w:eastAsia="微软雅黑" w:cs="微软雅黑"/>
                <w:color w:val="121212"/>
                <w:sz w:val="27"/>
                <w:szCs w:val="27"/>
                <w:shd w:val="clear" w:color="auto" w:fill="FFFFFF"/>
              </w:rPr>
            </w:rPrChange>
          </w:rPr>
          <w:t>个子领域，</w:t>
        </w:r>
      </w:ins>
      <w:ins w:id="44" w:author="Xiaodong Zhang" w:date="2022-09-09T09:45:00Z">
        <w:r>
          <w:rPr>
            <w:rFonts w:hint="eastAsia"/>
          </w:rPr>
          <w:t>通过使用</w:t>
        </w:r>
      </w:ins>
      <w:ins w:id="45" w:author="Xiaodong Zhang" w:date="2022-09-09T09:44:00Z">
        <w:r>
          <w:rPr>
            <w:rFonts w:ascii="Times New Roman" w:hAnsi="Times New Roman" w:eastAsia="宋体" w:cs="Times New Roman"/>
            <w:color w:val="auto"/>
            <w:sz w:val="24"/>
            <w:szCs w:val="24"/>
            <w:shd w:val="clear" w:color="auto" w:fill="auto"/>
            <w:rPrChange w:id="46" w:author="Xiaodong Zhang" w:date="2022-09-09T09:45:00Z">
              <w:rPr>
                <w:rFonts w:ascii="微软雅黑" w:hAnsi="微软雅黑" w:eastAsia="微软雅黑" w:cs="微软雅黑"/>
                <w:color w:val="121212"/>
                <w:sz w:val="27"/>
                <w:szCs w:val="27"/>
                <w:shd w:val="clear" w:color="auto" w:fill="FFFFFF"/>
              </w:rPr>
            </w:rPrChange>
          </w:rPr>
          <w:t>多层次的非线性信息处理和抽象，用于有监督或无监督的特征学习、表示、分类和模式识别</w:t>
        </w:r>
      </w:ins>
      <w:ins w:id="47" w:author="Xiaodong Zhang" w:date="2022-09-09T09:46:00Z">
        <w:r>
          <w:rPr>
            <w:rFonts w:hint="eastAsia"/>
          </w:rPr>
          <w:t>，而</w:t>
        </w:r>
      </w:ins>
      <w:ins w:id="48" w:author="Xiaodong Zhang" w:date="2022-09-09T09:48:00Z">
        <w:r>
          <w:rPr>
            <w:rFonts w:hint="eastAsia"/>
          </w:rPr>
          <w:t>ANN</w:t>
        </w:r>
      </w:ins>
      <w:ins w:id="49" w:author="Xiaodong Zhang" w:date="2022-09-09T09:46:00Z">
        <w:r>
          <w:rPr>
            <w:rFonts w:hint="eastAsia"/>
          </w:rPr>
          <w:t>是深度学习的最常用形式。</w:t>
        </w:r>
      </w:ins>
      <w:ins w:id="50" w:author="Xiaodong Zhang" w:date="2022-09-09T09:48:00Z">
        <w:r>
          <w:rPr>
            <w:rFonts w:ascii="Times New Roman" w:hAnsi="Times New Roman" w:eastAsia="宋体" w:cs="Times New Roman"/>
            <w:color w:val="auto"/>
            <w:sz w:val="24"/>
            <w:szCs w:val="24"/>
            <w:shd w:val="clear" w:color="auto" w:fill="auto"/>
            <w:rPrChange w:id="51" w:author="Xiaodong Zhang" w:date="2022-09-09T09:53:00Z">
              <w:rPr>
                <w:rFonts w:ascii="微软雅黑" w:hAnsi="微软雅黑" w:eastAsia="微软雅黑" w:cs="微软雅黑"/>
                <w:color w:val="121212"/>
                <w:sz w:val="27"/>
                <w:szCs w:val="27"/>
                <w:shd w:val="clear" w:color="auto" w:fill="FFFFFF"/>
              </w:rPr>
            </w:rPrChange>
          </w:rPr>
          <w:t>第一代人工神经网络由简单的感知器神经层组成，</w:t>
        </w:r>
      </w:ins>
      <w:ins w:id="52" w:author="Xiaodong Zhang" w:date="2022-09-09T09:48:00Z">
        <w:r>
          <w:rPr>
            <w:rFonts w:ascii="Times New Roman" w:hAnsi="Times New Roman" w:eastAsia="宋体" w:cs="Times New Roman"/>
            <w:color w:val="auto"/>
            <w:sz w:val="24"/>
            <w:szCs w:val="24"/>
            <w:shd w:val="clear" w:color="auto" w:fill="auto"/>
            <w:rPrChange w:id="53" w:author="Xiaodong Zhang" w:date="2022-09-09T09:53:00Z">
              <w:rPr>
                <w:rFonts w:ascii="微软雅黑" w:hAnsi="微软雅黑" w:eastAsia="微软雅黑" w:cs="微软雅黑"/>
                <w:color w:val="121212"/>
                <w:sz w:val="27"/>
                <w:szCs w:val="27"/>
                <w:shd w:val="clear" w:color="auto" w:fill="FFFFFF"/>
              </w:rPr>
            </w:rPrChange>
          </w:rPr>
          <w:t>只能进行有限的简单计算。第二代使用反向传播，根据错误率更新神经元的权重。</w:t>
        </w:r>
      </w:ins>
      <w:ins w:id="54" w:author="Xiaodong Zhang" w:date="2022-09-09T09:49:00Z">
        <w:r>
          <w:rPr>
            <w:rFonts w:hint="eastAsia"/>
          </w:rPr>
          <w:t>其后，多种</w:t>
        </w:r>
      </w:ins>
      <w:ins w:id="55" w:author="Xiaodong Zhang" w:date="2022-09-09T09:48:00Z">
        <w:r>
          <w:rPr>
            <w:rFonts w:ascii="Times New Roman" w:hAnsi="Times New Roman" w:eastAsia="宋体" w:cs="Times New Roman"/>
            <w:color w:val="auto"/>
            <w:sz w:val="24"/>
            <w:szCs w:val="24"/>
            <w:shd w:val="clear" w:color="auto" w:fill="auto"/>
            <w:rPrChange w:id="56" w:author="Xiaodong Zhang" w:date="2022-09-09T09:53:00Z">
              <w:rPr>
                <w:rFonts w:ascii="微软雅黑" w:hAnsi="微软雅黑" w:eastAsia="微软雅黑" w:cs="微软雅黑"/>
                <w:color w:val="121212"/>
                <w:sz w:val="27"/>
                <w:szCs w:val="27"/>
                <w:shd w:val="clear" w:color="auto" w:fill="FFFFFF"/>
              </w:rPr>
            </w:rPrChange>
          </w:rPr>
          <w:t>和</w:t>
        </w:r>
      </w:ins>
      <w:ins w:id="57" w:author="Xiaodong Zhang" w:date="2022-09-09T09:49:00Z">
        <w:r>
          <w:rPr>
            <w:rFonts w:hint="eastAsia"/>
          </w:rPr>
          <w:t>各异的</w:t>
        </w:r>
      </w:ins>
      <w:ins w:id="58" w:author="Xiaodong Zhang" w:date="2022-09-09T09:48:00Z">
        <w:r>
          <w:rPr>
            <w:rFonts w:ascii="Times New Roman" w:hAnsi="Times New Roman" w:eastAsia="宋体" w:cs="Times New Roman"/>
            <w:color w:val="auto"/>
            <w:sz w:val="24"/>
            <w:szCs w:val="24"/>
            <w:shd w:val="clear" w:color="auto" w:fill="auto"/>
            <w:rPrChange w:id="59" w:author="Xiaodong Zhang" w:date="2022-09-09T09:53:00Z">
              <w:rPr>
                <w:rFonts w:ascii="微软雅黑" w:hAnsi="微软雅黑" w:eastAsia="微软雅黑" w:cs="微软雅黑"/>
                <w:color w:val="121212"/>
                <w:sz w:val="27"/>
                <w:szCs w:val="27"/>
                <w:shd w:val="clear" w:color="auto" w:fill="FFFFFF"/>
              </w:rPr>
            </w:rPrChange>
          </w:rPr>
          <w:t>神经网络也出现了，如前馈神经网络</w:t>
        </w:r>
      </w:ins>
      <w:ins w:id="60" w:author="Xiaodong Zhang" w:date="2022-09-09T09:48:00Z">
        <w:r>
          <w:rPr>
            <w:rFonts w:ascii="Times New Roman" w:hAnsi="Times New Roman" w:eastAsia="宋体" w:cs="Times New Roman"/>
            <w:color w:val="auto"/>
            <w:sz w:val="24"/>
            <w:szCs w:val="24"/>
            <w:shd w:val="clear" w:color="auto" w:fill="auto"/>
            <w:rPrChange w:id="61" w:author="Xiaodong Zhang" w:date="2022-09-09T09:53:00Z">
              <w:rPr>
                <w:rFonts w:ascii="微软雅黑" w:hAnsi="微软雅黑" w:eastAsia="微软雅黑" w:cs="微软雅黑"/>
                <w:color w:val="121212"/>
                <w:sz w:val="27"/>
                <w:szCs w:val="27"/>
                <w:shd w:val="clear" w:color="auto" w:fill="FFFFFF"/>
              </w:rPr>
            </w:rPrChange>
          </w:rPr>
          <w:t xml:space="preserve"> (FNN)</w:t>
        </w:r>
      </w:ins>
      <w:ins w:id="62" w:author="Xiaodong Zhang" w:date="2022-09-09T09:48:00Z">
        <w:r>
          <w:rPr>
            <w:rFonts w:ascii="Times New Roman" w:hAnsi="Times New Roman" w:eastAsia="宋体" w:cs="Times New Roman"/>
            <w:color w:val="auto"/>
            <w:sz w:val="24"/>
            <w:szCs w:val="24"/>
            <w:shd w:val="clear" w:color="auto" w:fill="auto"/>
            <w:rPrChange w:id="63" w:author="Xiaodong Zhang" w:date="2022-09-09T09:53:00Z">
              <w:rPr>
                <w:rFonts w:ascii="微软雅黑" w:hAnsi="微软雅黑" w:eastAsia="微软雅黑" w:cs="微软雅黑"/>
                <w:color w:val="121212"/>
                <w:sz w:val="27"/>
                <w:szCs w:val="27"/>
                <w:shd w:val="clear" w:color="auto" w:fill="FFFFFF"/>
              </w:rPr>
            </w:rPrChange>
          </w:rPr>
          <w:t>、卷积神经网络</w:t>
        </w:r>
      </w:ins>
      <w:ins w:id="64" w:author="Xiaodong Zhang" w:date="2022-09-09T09:48:00Z">
        <w:r>
          <w:rPr>
            <w:rFonts w:ascii="Times New Roman" w:hAnsi="Times New Roman" w:eastAsia="宋体" w:cs="Times New Roman"/>
            <w:color w:val="auto"/>
            <w:sz w:val="24"/>
            <w:szCs w:val="24"/>
            <w:shd w:val="clear" w:color="auto" w:fill="auto"/>
            <w:rPrChange w:id="65" w:author="Xiaodong Zhang" w:date="2022-09-09T09:53:00Z">
              <w:rPr>
                <w:rFonts w:ascii="微软雅黑" w:hAnsi="微软雅黑" w:eastAsia="微软雅黑" w:cs="微软雅黑"/>
                <w:color w:val="121212"/>
                <w:sz w:val="27"/>
                <w:szCs w:val="27"/>
                <w:shd w:val="clear" w:color="auto" w:fill="FFFFFF"/>
              </w:rPr>
            </w:rPrChange>
          </w:rPr>
          <w:t xml:space="preserve"> (CNN)</w:t>
        </w:r>
      </w:ins>
      <w:ins w:id="66" w:author="Xiaodong Zhang" w:date="2022-09-09T09:48:00Z">
        <w:r>
          <w:rPr>
            <w:rFonts w:ascii="Times New Roman" w:hAnsi="Times New Roman" w:eastAsia="宋体" w:cs="Times New Roman"/>
            <w:color w:val="auto"/>
            <w:sz w:val="24"/>
            <w:szCs w:val="24"/>
            <w:shd w:val="clear" w:color="auto" w:fill="auto"/>
            <w:rPrChange w:id="67" w:author="Xiaodong Zhang" w:date="2022-09-09T09:53:00Z">
              <w:rPr>
                <w:rFonts w:ascii="微软雅黑" w:hAnsi="微软雅黑" w:eastAsia="微软雅黑" w:cs="微软雅黑"/>
                <w:color w:val="121212"/>
                <w:sz w:val="27"/>
                <w:szCs w:val="27"/>
                <w:shd w:val="clear" w:color="auto" w:fill="FFFFFF"/>
              </w:rPr>
            </w:rPrChange>
          </w:rPr>
          <w:t>、循环神经网络</w:t>
        </w:r>
      </w:ins>
      <w:ins w:id="68" w:author="Xiaodong Zhang" w:date="2022-09-09T09:48:00Z">
        <w:r>
          <w:rPr>
            <w:rFonts w:ascii="Times New Roman" w:hAnsi="Times New Roman" w:eastAsia="宋体" w:cs="Times New Roman"/>
            <w:color w:val="auto"/>
            <w:sz w:val="24"/>
            <w:szCs w:val="24"/>
            <w:shd w:val="clear" w:color="auto" w:fill="auto"/>
            <w:rPrChange w:id="69" w:author="Xiaodong Zhang" w:date="2022-09-09T09:53:00Z">
              <w:rPr>
                <w:rFonts w:ascii="微软雅黑" w:hAnsi="微软雅黑" w:eastAsia="微软雅黑" w:cs="微软雅黑"/>
                <w:color w:val="121212"/>
                <w:sz w:val="27"/>
                <w:szCs w:val="27"/>
                <w:shd w:val="clear" w:color="auto" w:fill="FFFFFF"/>
              </w:rPr>
            </w:rPrChange>
          </w:rPr>
          <w:t xml:space="preserve"> (RNN) </w:t>
        </w:r>
      </w:ins>
      <w:ins w:id="70" w:author="Xiaodong Zhang" w:date="2022-09-09T09:48:00Z">
        <w:r>
          <w:rPr>
            <w:rFonts w:ascii="Times New Roman" w:hAnsi="Times New Roman" w:eastAsia="宋体" w:cs="Times New Roman"/>
            <w:color w:val="auto"/>
            <w:sz w:val="24"/>
            <w:szCs w:val="24"/>
            <w:shd w:val="clear" w:color="auto" w:fill="auto"/>
            <w:rPrChange w:id="71" w:author="Xiaodong Zhang" w:date="2022-09-09T09:53:00Z">
              <w:rPr>
                <w:rFonts w:ascii="微软雅黑" w:hAnsi="微软雅黑" w:eastAsia="微软雅黑" w:cs="微软雅黑"/>
                <w:color w:val="121212"/>
                <w:sz w:val="27"/>
                <w:szCs w:val="27"/>
                <w:shd w:val="clear" w:color="auto" w:fill="FFFFFF"/>
              </w:rPr>
            </w:rPrChange>
          </w:rPr>
          <w:t>等</w:t>
        </w:r>
      </w:ins>
      <w:ins w:id="72" w:author="Xiaodong Zhang" w:date="2022-09-09T09:51:00Z">
        <w:r>
          <w:rPr>
            <w:rFonts w:hint="eastAsia"/>
          </w:rPr>
          <w:t>。利用</w:t>
        </w:r>
      </w:ins>
      <w:ins w:id="73" w:author="Xiaodong Zhang" w:date="2022-09-09T09:51:00Z">
        <w:r>
          <w:rPr>
            <w:rFonts w:ascii="Times New Roman" w:hAnsi="Times New Roman" w:eastAsia="宋体" w:cs="Times New Roman"/>
            <w:color w:val="auto"/>
            <w:sz w:val="24"/>
            <w:szCs w:val="24"/>
            <w:shd w:val="clear" w:color="auto" w:fill="auto"/>
            <w:rPrChange w:id="74" w:author="Xiaodong Zhang" w:date="2022-09-09T09:53:00Z">
              <w:rPr>
                <w:rFonts w:ascii="微软雅黑" w:hAnsi="微软雅黑" w:eastAsia="微软雅黑" w:cs="微软雅黑"/>
                <w:color w:val="121212"/>
                <w:sz w:val="27"/>
                <w:szCs w:val="27"/>
                <w:shd w:val="clear" w:color="auto" w:fill="FFFFFF"/>
              </w:rPr>
            </w:rPrChange>
          </w:rPr>
          <w:t>局部连接、共享权重、池化和多层使用</w:t>
        </w:r>
      </w:ins>
      <w:ins w:id="75" w:author="Xiaodong Zhang" w:date="2022-09-09T09:51:00Z">
        <w:r>
          <w:rPr>
            <w:rFonts w:hint="eastAsia" w:ascii="Times New Roman" w:hAnsi="Times New Roman" w:eastAsia="宋体" w:cs="Times New Roman"/>
            <w:color w:val="auto"/>
            <w:sz w:val="24"/>
            <w:szCs w:val="24"/>
            <w:shd w:val="clear" w:color="auto" w:fill="auto"/>
            <w:rPrChange w:id="76" w:author="Xiaodong Zhang" w:date="2022-09-09T09:53:00Z">
              <w:rPr>
                <w:rFonts w:hint="eastAsia" w:ascii="微软雅黑" w:hAnsi="微软雅黑" w:eastAsia="微软雅黑" w:cs="微软雅黑"/>
                <w:color w:val="121212"/>
                <w:sz w:val="27"/>
                <w:szCs w:val="27"/>
                <w:shd w:val="clear" w:color="auto" w:fill="FFFFFF"/>
              </w:rPr>
            </w:rPrChange>
          </w:rPr>
          <w:t>这四种基本思想的构成了卷积神经网络（</w:t>
        </w:r>
      </w:ins>
      <w:ins w:id="77" w:author="Xiaodong Zhang" w:date="2022-09-09T09:51:00Z">
        <w:r>
          <w:rPr>
            <w:rFonts w:ascii="Times New Roman" w:hAnsi="Times New Roman" w:eastAsia="宋体" w:cs="Times New Roman"/>
            <w:color w:val="auto"/>
            <w:sz w:val="24"/>
            <w:szCs w:val="24"/>
            <w:shd w:val="clear" w:color="auto" w:fill="auto"/>
            <w:rPrChange w:id="78" w:author="Xiaodong Zhang" w:date="2022-09-09T09:53:00Z">
              <w:rPr>
                <w:rFonts w:ascii="微软雅黑" w:hAnsi="微软雅黑" w:eastAsia="微软雅黑" w:cs="微软雅黑"/>
                <w:color w:val="121212"/>
                <w:sz w:val="27"/>
                <w:szCs w:val="27"/>
                <w:shd w:val="clear" w:color="auto" w:fill="FFFFFF"/>
              </w:rPr>
            </w:rPrChange>
          </w:rPr>
          <w:t>CNN</w:t>
        </w:r>
      </w:ins>
      <w:ins w:id="79" w:author="Xiaodong Zhang" w:date="2022-09-09T09:51:00Z">
        <w:r>
          <w:rPr>
            <w:rFonts w:hint="eastAsia" w:ascii="Times New Roman" w:hAnsi="Times New Roman" w:eastAsia="宋体" w:cs="Times New Roman"/>
            <w:color w:val="auto"/>
            <w:sz w:val="24"/>
            <w:szCs w:val="24"/>
            <w:shd w:val="clear" w:color="auto" w:fill="auto"/>
            <w:rPrChange w:id="80" w:author="Xiaodong Zhang" w:date="2022-09-09T09:53:00Z">
              <w:rPr>
                <w:rFonts w:hint="eastAsia" w:ascii="微软雅黑" w:hAnsi="微软雅黑" w:eastAsia="微软雅黑" w:cs="微软雅黑"/>
                <w:color w:val="121212"/>
                <w:sz w:val="27"/>
                <w:szCs w:val="27"/>
                <w:shd w:val="clear" w:color="auto" w:fill="FFFFFF"/>
              </w:rPr>
            </w:rPrChange>
          </w:rPr>
          <w:t>），</w:t>
        </w:r>
      </w:ins>
      <w:ins w:id="81" w:author="Xiaodong Zhang" w:date="2022-09-09T09:52:00Z">
        <w:r>
          <w:rPr>
            <w:rFonts w:ascii="Times New Roman" w:hAnsi="Times New Roman" w:eastAsia="宋体" w:cs="Times New Roman"/>
            <w:color w:val="auto"/>
            <w:sz w:val="24"/>
            <w:szCs w:val="24"/>
            <w:shd w:val="clear" w:color="auto" w:fill="auto"/>
            <w:rPrChange w:id="82" w:author="Xiaodong Zhang" w:date="2022-09-09T09:53:00Z">
              <w:rPr>
                <w:rFonts w:ascii="微软雅黑" w:hAnsi="微软雅黑" w:eastAsia="微软雅黑" w:cs="微软雅黑"/>
                <w:color w:val="121212"/>
                <w:sz w:val="27"/>
                <w:szCs w:val="27"/>
                <w:shd w:val="clear" w:color="auto" w:fill="FFFFFF"/>
              </w:rPr>
            </w:rPrChange>
          </w:rPr>
          <w:t>2012</w:t>
        </w:r>
      </w:ins>
      <w:ins w:id="83" w:author="Xiaodong Zhang" w:date="2022-09-09T09:52:00Z">
        <w:r>
          <w:rPr>
            <w:rFonts w:hint="eastAsia" w:ascii="Times New Roman" w:hAnsi="Times New Roman" w:eastAsia="宋体" w:cs="Times New Roman"/>
            <w:color w:val="auto"/>
            <w:sz w:val="24"/>
            <w:szCs w:val="24"/>
            <w:shd w:val="clear" w:color="auto" w:fill="auto"/>
            <w:rPrChange w:id="84" w:author="Xiaodong Zhang" w:date="2022-09-09T09:53:00Z">
              <w:rPr>
                <w:rFonts w:hint="eastAsia" w:ascii="微软雅黑" w:hAnsi="微软雅黑" w:eastAsia="微软雅黑" w:cs="微软雅黑"/>
                <w:color w:val="121212"/>
                <w:sz w:val="27"/>
                <w:szCs w:val="27"/>
                <w:shd w:val="clear" w:color="auto" w:fill="FFFFFF"/>
              </w:rPr>
            </w:rPrChange>
          </w:rPr>
          <w:t>年</w:t>
        </w:r>
      </w:ins>
      <w:ins w:id="85" w:author="Xiaodong Zhang" w:date="2022-09-09T09:52:00Z">
        <w:r>
          <w:rPr>
            <w:rFonts w:ascii="Times New Roman" w:hAnsi="Times New Roman" w:eastAsia="宋体" w:cs="Times New Roman"/>
            <w:color w:val="auto"/>
            <w:sz w:val="24"/>
            <w:szCs w:val="24"/>
            <w:shd w:val="clear" w:color="auto" w:fill="auto"/>
            <w:rPrChange w:id="86" w:author="Xiaodong Zhang" w:date="2022-09-09T09:53:00Z">
              <w:rPr>
                <w:rFonts w:ascii="微软雅黑" w:hAnsi="微软雅黑" w:eastAsia="微软雅黑" w:cs="微软雅黑"/>
                <w:color w:val="121212"/>
                <w:sz w:val="27"/>
                <w:szCs w:val="27"/>
                <w:shd w:val="clear" w:color="auto" w:fill="FFFFFF"/>
              </w:rPr>
            </w:rPrChange>
          </w:rPr>
          <w:t xml:space="preserve">Krizhevsky </w:t>
        </w:r>
      </w:ins>
      <w:ins w:id="87" w:author="Xiaodong Zhang" w:date="2022-09-09T09:52:00Z">
        <w:r>
          <w:rPr>
            <w:rFonts w:ascii="Times New Roman" w:hAnsi="Times New Roman" w:eastAsia="宋体" w:cs="Times New Roman"/>
            <w:color w:val="auto"/>
            <w:sz w:val="24"/>
            <w:szCs w:val="24"/>
            <w:shd w:val="clear" w:color="auto" w:fill="auto"/>
            <w:rPrChange w:id="88" w:author="Xiaodong Zhang" w:date="2022-09-09T09:53:00Z">
              <w:rPr>
                <w:rFonts w:ascii="微软雅黑" w:hAnsi="微软雅黑" w:eastAsia="微软雅黑" w:cs="微软雅黑"/>
                <w:color w:val="121212"/>
                <w:sz w:val="27"/>
                <w:szCs w:val="27"/>
                <w:shd w:val="clear" w:color="auto" w:fill="FFFFFF"/>
              </w:rPr>
            </w:rPrChange>
          </w:rPr>
          <w:t>等人</w:t>
        </w:r>
      </w:ins>
      <w:ins w:id="89" w:author="Xiaodong Zhang" w:date="2022-09-09T09:52:00Z">
        <w:r>
          <w:rPr>
            <w:rFonts w:ascii="Times New Roman" w:hAnsi="Times New Roman" w:eastAsia="宋体" w:cs="Times New Roman"/>
            <w:color w:val="auto"/>
            <w:sz w:val="24"/>
            <w:szCs w:val="24"/>
            <w:shd w:val="clear" w:color="auto" w:fill="auto"/>
            <w:rPrChange w:id="90" w:author="Xiaodong Zhang" w:date="2022-09-09T09:53:00Z">
              <w:rPr>
                <w:rFonts w:ascii="微软雅黑" w:hAnsi="微软雅黑" w:eastAsia="微软雅黑" w:cs="微软雅黑"/>
                <w:color w:val="121212"/>
                <w:sz w:val="27"/>
                <w:szCs w:val="27"/>
                <w:shd w:val="clear" w:color="auto" w:fill="FFFFFF"/>
              </w:rPr>
            </w:rPrChange>
          </w:rPr>
          <w:t xml:space="preserve"> </w:t>
        </w:r>
      </w:ins>
      <w:ins w:id="91" w:author="Xiaodong Zhang" w:date="2022-09-09T09:52:00Z">
        <w:r>
          <w:rPr>
            <w:rFonts w:ascii="Times New Roman" w:hAnsi="Times New Roman" w:eastAsia="宋体" w:cs="Times New Roman"/>
            <w:color w:val="auto"/>
            <w:sz w:val="24"/>
            <w:szCs w:val="24"/>
            <w:shd w:val="clear" w:color="auto" w:fill="auto"/>
            <w:rPrChange w:id="92" w:author="Xiaodong Zhang" w:date="2022-09-09T09:53:00Z">
              <w:rPr>
                <w:rFonts w:ascii="微软雅黑" w:hAnsi="微软雅黑" w:eastAsia="微软雅黑" w:cs="微软雅黑"/>
                <w:color w:val="121212"/>
                <w:sz w:val="27"/>
                <w:szCs w:val="27"/>
                <w:shd w:val="clear" w:color="auto" w:fill="FFFFFF"/>
              </w:rPr>
            </w:rPrChange>
          </w:rPr>
          <w:t>提出了</w:t>
        </w:r>
      </w:ins>
      <w:ins w:id="93" w:author="Xiaodong Zhang" w:date="2022-09-09T09:52:00Z">
        <w:r>
          <w:rPr>
            <w:rFonts w:hint="eastAsia" w:ascii="Times New Roman" w:hAnsi="Times New Roman" w:eastAsia="宋体" w:cs="Times New Roman"/>
            <w:color w:val="auto"/>
            <w:sz w:val="24"/>
            <w:szCs w:val="24"/>
            <w:shd w:val="clear" w:color="auto" w:fill="auto"/>
            <w:rPrChange w:id="94" w:author="Xiaodong Zhang" w:date="2022-09-09T09:53:00Z">
              <w:rPr>
                <w:rFonts w:hint="eastAsia" w:ascii="微软雅黑" w:hAnsi="微软雅黑" w:eastAsia="微软雅黑" w:cs="微软雅黑"/>
                <w:color w:val="121212"/>
                <w:sz w:val="27"/>
                <w:szCs w:val="27"/>
                <w:shd w:val="clear" w:color="auto" w:fill="FFFFFF"/>
              </w:rPr>
            </w:rPrChange>
          </w:rPr>
          <w:t>基于</w:t>
        </w:r>
      </w:ins>
      <w:ins w:id="95" w:author="Xiaodong Zhang" w:date="2022-09-09T09:52:00Z">
        <w:r>
          <w:rPr>
            <w:rFonts w:ascii="Times New Roman" w:hAnsi="Times New Roman" w:eastAsia="宋体" w:cs="Times New Roman"/>
            <w:color w:val="auto"/>
            <w:sz w:val="24"/>
            <w:szCs w:val="24"/>
            <w:shd w:val="clear" w:color="auto" w:fill="auto"/>
            <w:rPrChange w:id="96" w:author="Xiaodong Zhang" w:date="2022-09-09T09:53:00Z">
              <w:rPr>
                <w:rFonts w:ascii="微软雅黑" w:hAnsi="微软雅黑" w:eastAsia="微软雅黑" w:cs="微软雅黑"/>
                <w:color w:val="121212"/>
                <w:sz w:val="27"/>
                <w:szCs w:val="27"/>
                <w:shd w:val="clear" w:color="auto" w:fill="FFFFFF"/>
              </w:rPr>
            </w:rPrChange>
          </w:rPr>
          <w:t>深度卷积神经网络</w:t>
        </w:r>
      </w:ins>
      <w:ins w:id="97" w:author="Xiaodong Zhang" w:date="2022-09-09T09:52:00Z">
        <w:r>
          <w:rPr>
            <w:rFonts w:ascii="Times New Roman" w:hAnsi="Times New Roman" w:eastAsia="宋体" w:cs="Times New Roman"/>
            <w:color w:val="auto"/>
            <w:sz w:val="24"/>
            <w:szCs w:val="24"/>
            <w:shd w:val="clear" w:color="auto" w:fill="auto"/>
            <w:rPrChange w:id="98" w:author="Xiaodong Zhang" w:date="2022-09-09T09:53:00Z">
              <w:rPr>
                <w:rFonts w:ascii="微软雅黑" w:hAnsi="微软雅黑" w:eastAsia="微软雅黑" w:cs="微软雅黑"/>
                <w:color w:val="121212"/>
                <w:sz w:val="27"/>
                <w:szCs w:val="27"/>
                <w:shd w:val="clear" w:color="auto" w:fill="FFFFFF"/>
              </w:rPr>
            </w:rPrChange>
          </w:rPr>
          <w:t xml:space="preserve"> (CNN) </w:t>
        </w:r>
      </w:ins>
      <w:ins w:id="99" w:author="Xiaodong Zhang" w:date="2022-09-09T09:52:00Z">
        <w:r>
          <w:rPr>
            <w:rFonts w:ascii="Times New Roman" w:hAnsi="Times New Roman" w:eastAsia="宋体" w:cs="Times New Roman"/>
            <w:color w:val="auto"/>
            <w:sz w:val="24"/>
            <w:szCs w:val="24"/>
            <w:shd w:val="clear" w:color="auto" w:fill="auto"/>
            <w:rPrChange w:id="100" w:author="Xiaodong Zhang" w:date="2022-09-09T09:53:00Z">
              <w:rPr>
                <w:rFonts w:ascii="微软雅黑" w:hAnsi="微软雅黑" w:eastAsia="微软雅黑" w:cs="微软雅黑"/>
                <w:color w:val="121212"/>
                <w:sz w:val="27"/>
                <w:szCs w:val="27"/>
                <w:shd w:val="clear" w:color="auto" w:fill="FFFFFF"/>
              </w:rPr>
            </w:rPrChange>
          </w:rPr>
          <w:t>架构，</w:t>
        </w:r>
      </w:ins>
      <w:ins w:id="101" w:author="Xiaodong Zhang" w:date="2022-09-09T09:52:00Z">
        <w:r>
          <w:rPr>
            <w:rFonts w:ascii="Times New Roman" w:hAnsi="Times New Roman" w:eastAsia="宋体" w:cs="Times New Roman"/>
            <w:color w:val="auto"/>
            <w:sz w:val="24"/>
            <w:szCs w:val="24"/>
            <w:shd w:val="clear" w:color="auto" w:fill="auto"/>
            <w:rPrChange w:id="102" w:author="Xiaodong Zhang" w:date="2022-09-09T09:53:00Z">
              <w:rPr>
                <w:rFonts w:ascii="微软雅黑" w:hAnsi="微软雅黑" w:eastAsia="微软雅黑" w:cs="微软雅黑"/>
                <w:color w:val="121212"/>
                <w:sz w:val="27"/>
                <w:szCs w:val="27"/>
                <w:shd w:val="clear" w:color="auto" w:fill="FFFFFF"/>
              </w:rPr>
            </w:rPrChange>
          </w:rPr>
          <w:t xml:space="preserve"> AlexNet</w:t>
        </w:r>
      </w:ins>
      <w:ins w:id="103" w:author="Xiaodong Zhang" w:date="2022-09-09T09:52:00Z">
        <w:r>
          <w:rPr>
            <w:rFonts w:hint="eastAsia" w:ascii="Times New Roman" w:hAnsi="Times New Roman" w:eastAsia="宋体" w:cs="Times New Roman"/>
            <w:color w:val="auto"/>
            <w:sz w:val="24"/>
            <w:szCs w:val="24"/>
            <w:shd w:val="clear" w:color="auto" w:fill="auto"/>
            <w:rPrChange w:id="104" w:author="Xiaodong Zhang" w:date="2022-09-09T09:53:00Z">
              <w:rPr>
                <w:rFonts w:hint="eastAsia" w:ascii="微软雅黑" w:hAnsi="微软雅黑" w:eastAsia="微软雅黑" w:cs="微软雅黑"/>
                <w:color w:val="121212"/>
                <w:sz w:val="27"/>
                <w:szCs w:val="27"/>
                <w:shd w:val="clear" w:color="auto" w:fill="FFFFFF"/>
              </w:rPr>
            </w:rPrChange>
          </w:rPr>
          <w:t>，使</w:t>
        </w:r>
      </w:ins>
      <w:ins w:id="105" w:author="Xiaodong Zhang" w:date="2022-09-09T09:52:00Z">
        <w:r>
          <w:rPr>
            <w:rFonts w:ascii="Times New Roman" w:hAnsi="Times New Roman" w:eastAsia="宋体" w:cs="Times New Roman"/>
            <w:color w:val="auto"/>
            <w:sz w:val="24"/>
            <w:szCs w:val="24"/>
            <w:shd w:val="clear" w:color="auto" w:fill="auto"/>
            <w:rPrChange w:id="106" w:author="Xiaodong Zhang" w:date="2022-09-09T09:53:00Z">
              <w:rPr>
                <w:rFonts w:ascii="微软雅黑" w:hAnsi="微软雅黑" w:eastAsia="微软雅黑" w:cs="微软雅黑"/>
                <w:color w:val="121212"/>
                <w:sz w:val="27"/>
                <w:szCs w:val="27"/>
                <w:shd w:val="clear" w:color="auto" w:fill="FFFFFF"/>
              </w:rPr>
            </w:rPrChange>
          </w:rPr>
          <w:t>CNN</w:t>
        </w:r>
      </w:ins>
      <w:ins w:id="107" w:author="Xiaodong Zhang" w:date="2022-09-09T09:52:00Z">
        <w:r>
          <w:rPr>
            <w:rFonts w:hint="eastAsia" w:ascii="Times New Roman" w:hAnsi="Times New Roman" w:eastAsia="宋体" w:cs="Times New Roman"/>
            <w:color w:val="auto"/>
            <w:sz w:val="24"/>
            <w:szCs w:val="24"/>
            <w:shd w:val="clear" w:color="auto" w:fill="auto"/>
            <w:rPrChange w:id="108" w:author="Xiaodong Zhang" w:date="2022-09-09T09:53:00Z">
              <w:rPr>
                <w:rFonts w:hint="eastAsia" w:ascii="微软雅黑" w:hAnsi="微软雅黑" w:eastAsia="微软雅黑" w:cs="微软雅黑"/>
                <w:color w:val="121212"/>
                <w:sz w:val="27"/>
                <w:szCs w:val="27"/>
                <w:shd w:val="clear" w:color="auto" w:fill="FFFFFF"/>
              </w:rPr>
            </w:rPrChange>
          </w:rPr>
          <w:t>在</w:t>
        </w:r>
      </w:ins>
      <w:ins w:id="109" w:author="Xiaodong Zhang" w:date="2022-09-09T09:52:00Z">
        <w:r>
          <w:rPr>
            <w:rFonts w:ascii="Times New Roman" w:hAnsi="Times New Roman" w:eastAsia="宋体" w:cs="Times New Roman"/>
            <w:color w:val="auto"/>
            <w:sz w:val="24"/>
            <w:szCs w:val="24"/>
            <w:shd w:val="clear" w:color="auto" w:fill="auto"/>
            <w:rPrChange w:id="110" w:author="Xiaodong Zhang" w:date="2022-09-09T09:53:00Z">
              <w:rPr>
                <w:rFonts w:ascii="微软雅黑" w:hAnsi="微软雅黑" w:eastAsia="微软雅黑" w:cs="微软雅黑"/>
                <w:color w:val="121212"/>
                <w:sz w:val="27"/>
                <w:szCs w:val="27"/>
                <w:shd w:val="clear" w:color="auto" w:fill="FFFFFF"/>
              </w:rPr>
            </w:rPrChange>
          </w:rPr>
          <w:t xml:space="preserve">DL </w:t>
        </w:r>
      </w:ins>
      <w:ins w:id="111" w:author="Xiaodong Zhang" w:date="2022-09-09T09:52:00Z">
        <w:r>
          <w:rPr>
            <w:rFonts w:hint="eastAsia" w:ascii="Times New Roman" w:hAnsi="Times New Roman" w:eastAsia="宋体" w:cs="Times New Roman"/>
            <w:color w:val="auto"/>
            <w:sz w:val="24"/>
            <w:szCs w:val="24"/>
            <w:shd w:val="clear" w:color="auto" w:fill="auto"/>
            <w:rPrChange w:id="112" w:author="Xiaodong Zhang" w:date="2022-09-09T09:53:00Z">
              <w:rPr>
                <w:rFonts w:hint="eastAsia" w:ascii="微软雅黑" w:hAnsi="微软雅黑" w:eastAsia="微软雅黑" w:cs="微软雅黑"/>
                <w:color w:val="121212"/>
                <w:sz w:val="27"/>
                <w:szCs w:val="27"/>
                <w:shd w:val="clear" w:color="auto" w:fill="FFFFFF"/>
              </w:rPr>
            </w:rPrChange>
          </w:rPr>
          <w:t>上获得了</w:t>
        </w:r>
      </w:ins>
      <w:ins w:id="113" w:author="Xiaodong Zhang" w:date="2022-09-09T09:52:00Z">
        <w:r>
          <w:rPr>
            <w:rFonts w:ascii="Times New Roman" w:hAnsi="Times New Roman" w:eastAsia="宋体" w:cs="Times New Roman"/>
            <w:color w:val="auto"/>
            <w:sz w:val="24"/>
            <w:szCs w:val="24"/>
            <w:shd w:val="clear" w:color="auto" w:fill="auto"/>
            <w:rPrChange w:id="114" w:author="Xiaodong Zhang" w:date="2022-09-09T09:53:00Z">
              <w:rPr>
                <w:rFonts w:ascii="微软雅黑" w:hAnsi="微软雅黑" w:eastAsia="微软雅黑" w:cs="微软雅黑"/>
                <w:color w:val="121212"/>
                <w:sz w:val="27"/>
                <w:szCs w:val="27"/>
                <w:shd w:val="clear" w:color="auto" w:fill="FFFFFF"/>
              </w:rPr>
            </w:rPrChange>
          </w:rPr>
          <w:t>重大突破</w:t>
        </w:r>
      </w:ins>
      <w:ins w:id="115" w:author="Xiaodong Zhang" w:date="2022-09-09T09:54:00Z">
        <w:r>
          <w:rPr>
            <w:rFonts w:hint="eastAsia"/>
          </w:rPr>
          <w:t>，并快速的演化为深度卷积神经网络（DCNN）</w:t>
        </w:r>
      </w:ins>
      <w:ins w:id="116" w:author="Xiaodong Zhang" w:date="2022-09-09T09:55:00Z">
        <w:r>
          <w:rPr>
            <w:rFonts w:hint="eastAsia"/>
          </w:rPr>
          <w:t>，继而以</w:t>
        </w:r>
      </w:ins>
      <w:ins w:id="117" w:author="Xiaodong Zhang" w:date="2022-09-09T09:55:00Z">
        <w:r>
          <w:rPr>
            <w:rFonts w:ascii="Times New Roman" w:hAnsi="Times New Roman" w:eastAsia="宋体" w:cs="Times New Roman"/>
            <w:color w:val="auto"/>
            <w:sz w:val="24"/>
            <w:szCs w:val="24"/>
            <w:shd w:val="clear" w:color="auto" w:fill="auto"/>
            <w:rPrChange w:id="118" w:author="Xiaodong Zhang" w:date="2022-09-09T09:55:00Z">
              <w:rPr>
                <w:rFonts w:ascii="微软雅黑" w:hAnsi="微软雅黑" w:eastAsia="微软雅黑" w:cs="微软雅黑"/>
                <w:color w:val="121212"/>
                <w:sz w:val="27"/>
                <w:szCs w:val="27"/>
                <w:shd w:val="clear" w:color="auto" w:fill="FFFFFF"/>
              </w:rPr>
            </w:rPrChange>
          </w:rPr>
          <w:t>监督、非监督、</w:t>
        </w:r>
      </w:ins>
      <w:ins w:id="119" w:author="Xiaodong Zhang" w:date="2022-09-09T09:55:00Z">
        <w:r>
          <w:rPr>
            <w:rFonts w:ascii="Times New Roman" w:hAnsi="Times New Roman" w:eastAsia="宋体" w:cs="Times New Roman"/>
            <w:color w:val="auto"/>
            <w:sz w:val="24"/>
            <w:szCs w:val="24"/>
            <w:shd w:val="clear" w:color="auto" w:fill="auto"/>
            <w:rPrChange w:id="120" w:author="Xiaodong Zhang" w:date="2022-09-09T09:55:00Z">
              <w:rPr>
                <w:rFonts w:ascii="微软雅黑" w:hAnsi="微软雅黑" w:eastAsia="微软雅黑" w:cs="微软雅黑"/>
                <w:color w:val="121212"/>
                <w:sz w:val="27"/>
                <w:szCs w:val="27"/>
                <w:shd w:val="clear" w:color="auto" w:fill="FFFFFF"/>
              </w:rPr>
            </w:rPrChange>
          </w:rPr>
          <w:t>半监督</w:t>
        </w:r>
      </w:ins>
      <w:ins w:id="121" w:author="Xiaodong Zhang" w:date="2022-09-09T09:55:00Z">
        <w:r>
          <w:rPr>
            <w:rFonts w:ascii="Times New Roman" w:hAnsi="Times New Roman" w:eastAsia="宋体" w:cs="Times New Roman"/>
            <w:color w:val="auto"/>
            <w:sz w:val="24"/>
            <w:szCs w:val="24"/>
            <w:shd w:val="clear" w:color="auto" w:fill="auto"/>
            <w:rPrChange w:id="122" w:author="Xiaodong Zhang" w:date="2022-09-09T09:55:00Z">
              <w:rPr>
                <w:rFonts w:ascii="微软雅黑" w:hAnsi="微软雅黑" w:eastAsia="微软雅黑" w:cs="微软雅黑"/>
                <w:color w:val="121212"/>
                <w:sz w:val="27"/>
                <w:szCs w:val="27"/>
                <w:shd w:val="clear" w:color="auto" w:fill="FFFFFF"/>
              </w:rPr>
            </w:rPrChange>
          </w:rPr>
          <w:t>或强化学习的形式被广泛应用于各个领域</w:t>
        </w:r>
      </w:ins>
      <w:ins w:id="123" w:author="Xiaodong Zhang" w:date="2022-09-09T09:52:00Z">
        <w:r>
          <w:rPr>
            <w:rFonts w:ascii="Times New Roman" w:hAnsi="Times New Roman" w:eastAsia="宋体" w:cs="Times New Roman"/>
            <w:color w:val="auto"/>
            <w:sz w:val="24"/>
            <w:szCs w:val="24"/>
            <w:shd w:val="clear" w:color="auto" w:fill="auto"/>
            <w:rPrChange w:id="124" w:author="Xiaodong Zhang" w:date="2022-09-09T09:55:00Z">
              <w:rPr>
                <w:rFonts w:ascii="微软雅黑" w:hAnsi="微软雅黑" w:eastAsia="微软雅黑" w:cs="微软雅黑"/>
                <w:color w:val="121212"/>
                <w:sz w:val="27"/>
                <w:szCs w:val="27"/>
                <w:shd w:val="clear" w:color="auto" w:fill="FFFFFF"/>
              </w:rPr>
            </w:rPrChange>
          </w:rPr>
          <w:t>。</w:t>
        </w:r>
      </w:ins>
      <w:r>
        <w:commentReference w:id="1"/>
      </w:r>
      <w:ins w:id="125" w:author="Xiaodong Zhang" w:date="2022-09-09T10:05:00Z">
        <w:r>
          <w:rPr>
            <w:rFonts w:hint="eastAsia"/>
          </w:rPr>
          <w:t>无论是何种形式何种</w:t>
        </w:r>
      </w:ins>
      <w:ins w:id="126" w:author="Xiaodong Zhang" w:date="2022-09-09T10:06:00Z">
        <w:r>
          <w:rPr>
            <w:rFonts w:hint="eastAsia"/>
          </w:rPr>
          <w:t>目标任务</w:t>
        </w:r>
      </w:ins>
      <w:ins w:id="127" w:author="Xiaodong Zhang" w:date="2022-09-09T10:05:00Z">
        <w:r>
          <w:rPr>
            <w:rFonts w:hint="eastAsia"/>
          </w:rPr>
          <w:t>，现阶段的DL</w:t>
        </w:r>
      </w:ins>
      <w:ins w:id="128" w:author="Xiaodong Zhang" w:date="2022-09-09T10:06:00Z">
        <w:r>
          <w:rPr>
            <w:rFonts w:hint="eastAsia"/>
          </w:rPr>
          <w:t>从本质上都可视为是在海量数据的基础上通过“训练”完成一个</w:t>
        </w:r>
      </w:ins>
      <w:ins w:id="129" w:author="Xiaodong Zhang" w:date="2022-09-09T10:05:00Z">
        <w:r>
          <w:rPr>
            <w:rFonts w:hint="eastAsia"/>
          </w:rPr>
          <w:t>复杂的数据拟合过程</w:t>
        </w:r>
      </w:ins>
      <w:ins w:id="130" w:author="Xiaodong Zhang" w:date="2022-09-09T10:06:00Z">
        <w:r>
          <w:rPr>
            <w:rFonts w:hint="eastAsia"/>
          </w:rPr>
          <w:t>，所以</w:t>
        </w:r>
      </w:ins>
      <w:ins w:id="131" w:author="Xiaodong Zhang" w:date="2022-09-09T10:07:00Z">
        <w:r>
          <w:rPr>
            <w:rFonts w:hint="eastAsia"/>
          </w:rPr>
          <w:t>对数据量及运算能力提出了极高的要求</w:t>
        </w:r>
      </w:ins>
      <w:r>
        <w:rPr>
          <w:rFonts w:hint="eastAsia"/>
          <w:vertAlign w:val="superscript"/>
        </w:rPr>
        <w:t>[47]</w:t>
      </w:r>
      <w:ins w:id="132" w:author="Xiaodong Zhang" w:date="2022-09-09T10:07:00Z">
        <w:r>
          <w:rPr>
            <w:rFonts w:hint="eastAsia"/>
          </w:rPr>
          <w:t>。</w:t>
        </w:r>
      </w:ins>
    </w:p>
    <w:p>
      <w:pPr>
        <w:ind w:firstLine="480"/>
      </w:pPr>
      <w:ins w:id="133" w:author="Xiaodong Zhang" w:date="2022-09-09T10:04:00Z">
        <w:r>
          <w:rPr>
            <w:rFonts w:hint="eastAsia"/>
          </w:rPr>
          <w:t>作为推动人工智能发展关键驱动力的大数据，其数据源</w:t>
        </w:r>
      </w:ins>
      <w:ins w:id="134" w:author="Xiaodong Zhang" w:date="2022-09-09T10:07:00Z">
        <w:r>
          <w:rPr>
            <w:rFonts w:hint="eastAsia"/>
          </w:rPr>
          <w:t>正在从</w:t>
        </w:r>
      </w:ins>
      <w:ins w:id="135" w:author="Xiaodong Zhang" w:date="2022-09-09T10:04:00Z">
        <w:r>
          <w:rPr>
            <w:rFonts w:hint="eastAsia"/>
          </w:rPr>
          <w:t xml:space="preserve">超大规模云数据中心转移到到日益普及的终端设备，即数据越来越多的在网络边缘产生。 </w:t>
        </w:r>
      </w:ins>
      <w:ins w:id="136" w:author="Xiaodong Zhang" w:date="2022-09-09T09:58:00Z">
        <w:r>
          <w:rPr>
            <w:rFonts w:hint="eastAsia"/>
          </w:rPr>
          <w:t>在5G</w:t>
        </w:r>
      </w:ins>
      <w:ins w:id="137" w:author="Xiaodong Zhang" w:date="2022-09-09T10:00:00Z">
        <w:r>
          <w:rPr>
            <w:rFonts w:hint="eastAsia"/>
          </w:rPr>
          <w:t>和</w:t>
        </w:r>
      </w:ins>
      <w:ins w:id="138" w:author="Xiaodong Zhang" w:date="2022-09-09T09:58:00Z">
        <w:r>
          <w:rPr>
            <w:rFonts w:hint="eastAsia"/>
          </w:rPr>
          <w:t>移动物联网大规模商用</w:t>
        </w:r>
      </w:ins>
      <w:ins w:id="139" w:author="Xiaodong Zhang" w:date="2022-09-09T10:00:00Z">
        <w:r>
          <w:rPr>
            <w:rFonts w:hint="eastAsia"/>
          </w:rPr>
          <w:t>及传感器技术的快速演进</w:t>
        </w:r>
      </w:ins>
      <w:ins w:id="140" w:author="Xiaodong Zhang" w:date="2022-09-09T10:07:00Z">
        <w:r>
          <w:rPr>
            <w:rFonts w:hint="eastAsia"/>
          </w:rPr>
          <w:t>的推动下</w:t>
        </w:r>
      </w:ins>
      <w:ins w:id="141" w:author="Xiaodong Zhang" w:date="2022-09-09T09:58:00Z">
        <w:r>
          <w:rPr>
            <w:rFonts w:hint="eastAsia"/>
          </w:rPr>
          <w:t>，</w:t>
        </w:r>
      </w:ins>
      <w:ins w:id="142" w:author="Xiaodong Zhang" w:date="2022-09-09T10:01:00Z">
        <w:r>
          <w:rPr>
            <w:rFonts w:hint="eastAsia"/>
          </w:rPr>
          <w:t>移动物联网设备的数量与类型激增，从而产生了大量持续感知设备物理环境的多模态数据（音视频、</w:t>
        </w:r>
      </w:ins>
      <w:ins w:id="143" w:author="Xiaodong Zhang" w:date="2022-09-09T10:02:00Z">
        <w:r>
          <w:rPr>
            <w:rFonts w:hint="eastAsia"/>
          </w:rPr>
          <w:t>环境要素、姿态与位置等</w:t>
        </w:r>
      </w:ins>
      <w:ins w:id="144" w:author="Xiaodong Zhang" w:date="2022-09-09T10:01:00Z">
        <w:r>
          <w:rPr>
            <w:rFonts w:hint="eastAsia" w:ascii="Times New Roman" w:hAnsi="Times New Roman" w:cs="Times New Roman"/>
            <w:kern w:val="2"/>
            <w:rPrChange w:id="145" w:author="Xiaodong Zhang" w:date="2022-09-09T10:11:00Z">
              <w:rPr>
                <w:rFonts w:hint="eastAsia" w:ascii="宋体" w:hAnsi="宋体" w:cs="宋体"/>
                <w:kern w:val="0"/>
              </w:rPr>
            </w:rPrChange>
          </w:rPr>
          <w:t>）</w:t>
        </w:r>
      </w:ins>
      <w:ins w:id="146" w:author="Xiaodong Zhang" w:date="2022-09-09T10:11:00Z">
        <w:r>
          <w:rPr>
            <w:rFonts w:hint="eastAsia"/>
          </w:rPr>
          <w:t>，将</w:t>
        </w:r>
      </w:ins>
      <w:ins w:id="147" w:author="Xiaodong Zhang" w:date="2022-09-09T10:12:00Z">
        <w:r>
          <w:rPr>
            <w:rFonts w:hint="eastAsia"/>
          </w:rPr>
          <w:t>海量与多类型的数据传输到云计算中心进行计算不仅对网络容量，云计算基础设施带来了严峻的</w:t>
        </w:r>
      </w:ins>
      <w:ins w:id="148" w:author="Xiaodong Zhang" w:date="2022-09-09T10:15:00Z">
        <w:r>
          <w:rPr>
            <w:rFonts w:hint="eastAsia"/>
          </w:rPr>
          <w:t>挑战，</w:t>
        </w:r>
      </w:ins>
      <w:ins w:id="149" w:author="Xiaodong Zhang" w:date="2022-09-09T10:13:00Z">
        <w:r>
          <w:rPr>
            <w:rFonts w:hint="eastAsia"/>
          </w:rPr>
          <w:t>并且带来了较高的传输延迟，并不能满足自动驾驶、目标跟踪等</w:t>
        </w:r>
      </w:ins>
      <w:ins w:id="150" w:author="Xiaodong Zhang" w:date="2022-09-09T10:14:00Z">
        <w:r>
          <w:rPr>
            <w:rFonts w:hint="eastAsia"/>
          </w:rPr>
          <w:t>新型应用的需求</w:t>
        </w:r>
      </w:ins>
      <w:ins w:id="151" w:author="Xiaodong Zhang" w:date="2022-09-09T10:15:00Z">
        <w:r>
          <w:rPr>
            <w:rFonts w:hint="eastAsia"/>
          </w:rPr>
          <w:t>，而且</w:t>
        </w:r>
      </w:ins>
      <w:ins w:id="152" w:author="Xiaodong Zhang" w:date="2022-09-09T10:16:00Z">
        <w:r>
          <w:rPr>
            <w:rFonts w:hint="eastAsia"/>
          </w:rPr>
          <w:t>会带来了保密与隐私问题</w:t>
        </w:r>
      </w:ins>
      <w:ins w:id="153" w:author="Xiaodong Zhang" w:date="2022-09-09T10:15:00Z">
        <w:r>
          <w:rPr>
            <w:rFonts w:hint="eastAsia"/>
          </w:rPr>
          <w:t>；</w:t>
        </w:r>
      </w:ins>
      <w:ins w:id="154" w:author="Xiaodong Zhang" w:date="2022-09-09T10:08:00Z">
        <w:r>
          <w:rPr>
            <w:rFonts w:hint="eastAsia" w:ascii="Times New Roman" w:hAnsi="Times New Roman" w:eastAsia="宋体" w:cs="Times New Roman"/>
            <w:color w:val="auto"/>
            <w:kern w:val="2"/>
            <w:sz w:val="24"/>
            <w:szCs w:val="24"/>
            <w:shd w:val="clear" w:color="auto" w:fill="auto"/>
            <w:rPrChange w:id="155" w:author="Xiaodong Zhang" w:date="2022-09-09T10:11:00Z">
              <w:rPr>
                <w:rFonts w:hint="eastAsia" w:ascii="微软雅黑" w:hAnsi="微软雅黑" w:eastAsia="微软雅黑" w:cs="微软雅黑"/>
                <w:color w:val="121212"/>
                <w:kern w:val="0"/>
                <w:sz w:val="27"/>
                <w:szCs w:val="27"/>
                <w:shd w:val="clear" w:color="auto" w:fill="FFFFFF"/>
              </w:rPr>
            </w:rPrChange>
          </w:rPr>
          <w:t>在此情况下</w:t>
        </w:r>
      </w:ins>
      <w:ins w:id="156" w:author="Xiaodong Zhang" w:date="2022-09-09T10:09:00Z">
        <w:r>
          <w:rPr>
            <w:rFonts w:hint="eastAsia"/>
          </w:rPr>
          <w:t>，</w:t>
        </w:r>
      </w:ins>
      <w:ins w:id="157" w:author="Xiaodong Zhang" w:date="2022-09-09T10:08:00Z">
        <w:r>
          <w:rPr>
            <w:rFonts w:hint="eastAsia" w:ascii="Times New Roman" w:hAnsi="Times New Roman" w:eastAsia="宋体" w:cs="Times New Roman"/>
            <w:color w:val="auto"/>
            <w:kern w:val="2"/>
            <w:sz w:val="24"/>
            <w:szCs w:val="24"/>
            <w:shd w:val="clear" w:color="auto" w:fill="auto"/>
            <w:rPrChange w:id="158" w:author="Xiaodong Zhang" w:date="2022-09-09T10:09:00Z">
              <w:rPr>
                <w:rFonts w:hint="eastAsia" w:ascii="微软雅黑" w:hAnsi="微软雅黑" w:eastAsia="微软雅黑" w:cs="微软雅黑"/>
                <w:color w:val="121212"/>
                <w:kern w:val="0"/>
                <w:sz w:val="27"/>
                <w:szCs w:val="27"/>
                <w:shd w:val="clear" w:color="auto" w:fill="FFFFFF"/>
              </w:rPr>
            </w:rPrChange>
          </w:rPr>
          <w:t>边缘计</w:t>
        </w:r>
      </w:ins>
      <w:ins w:id="159" w:author="Xiaodong Zhang" w:date="2022-09-09T10:08:00Z">
        <w:r>
          <w:rPr>
            <w:rFonts w:hint="eastAsia" w:ascii="Times New Roman" w:hAnsi="Times New Roman" w:eastAsia="宋体" w:cs="Times New Roman"/>
            <w:color w:val="auto"/>
            <w:kern w:val="2"/>
            <w:sz w:val="24"/>
            <w:szCs w:val="24"/>
            <w:shd w:val="clear" w:color="auto" w:fill="auto"/>
            <w:rPrChange w:id="160" w:author="Xiaodong Zhang" w:date="2022-09-09T10:21:00Z">
              <w:rPr>
                <w:rFonts w:hint="eastAsia" w:ascii="微软雅黑" w:hAnsi="微软雅黑" w:eastAsia="微软雅黑" w:cs="微软雅黑"/>
                <w:color w:val="121212"/>
                <w:kern w:val="0"/>
                <w:sz w:val="27"/>
                <w:szCs w:val="27"/>
                <w:shd w:val="clear" w:color="auto" w:fill="FFFFFF"/>
              </w:rPr>
            </w:rPrChange>
          </w:rPr>
          <w:t>算</w:t>
        </w:r>
      </w:ins>
      <w:ins w:id="161" w:author="Xiaodong Zhang" w:date="2022-09-09T10:14:00Z">
        <w:r>
          <w:rPr>
            <w:rFonts w:hint="eastAsia"/>
          </w:rPr>
          <w:t>和人工智能相结合所形成边缘人工智能</w:t>
        </w:r>
      </w:ins>
      <w:ins w:id="162" w:author="Xiaodong Zhang" w:date="2022-09-09T10:15:00Z">
        <w:r>
          <w:rPr>
            <w:rFonts w:hint="eastAsia"/>
          </w:rPr>
          <w:t>（</w:t>
        </w:r>
      </w:ins>
      <w:ins w:id="163" w:author="Xiaodong Zhang" w:date="2022-09-09T10:15:00Z">
        <w:r>
          <w:rPr/>
          <w:t>Edage AI</w:t>
        </w:r>
      </w:ins>
      <w:ins w:id="164" w:author="Xiaodong Zhang" w:date="2022-09-09T10:15:00Z">
        <w:r>
          <w:rPr>
            <w:rFonts w:hint="eastAsia"/>
          </w:rPr>
          <w:t>）</w:t>
        </w:r>
      </w:ins>
      <w:ins w:id="165" w:author="Xiaodong Zhang" w:date="2022-09-09T10:14:00Z">
        <w:r>
          <w:rPr>
            <w:rFonts w:hint="eastAsia"/>
          </w:rPr>
          <w:t>，提出</w:t>
        </w:r>
      </w:ins>
      <w:ins w:id="166" w:author="Xiaodong Zhang" w:date="2022-09-09T10:08:00Z">
        <w:r>
          <w:rPr>
            <w:rFonts w:hint="eastAsia" w:ascii="Times New Roman" w:hAnsi="Times New Roman" w:eastAsia="宋体" w:cs="Times New Roman"/>
            <w:color w:val="auto"/>
            <w:kern w:val="2"/>
            <w:sz w:val="24"/>
            <w:szCs w:val="24"/>
            <w:shd w:val="clear" w:color="auto" w:fill="auto"/>
            <w:rPrChange w:id="167" w:author="Xiaodong Zhang" w:date="2022-09-09T10:21:00Z">
              <w:rPr>
                <w:rFonts w:hint="eastAsia" w:ascii="微软雅黑" w:hAnsi="微软雅黑" w:eastAsia="微软雅黑" w:cs="微软雅黑"/>
                <w:color w:val="121212"/>
                <w:kern w:val="0"/>
                <w:sz w:val="27"/>
                <w:szCs w:val="27"/>
                <w:shd w:val="clear" w:color="auto" w:fill="FFFFFF"/>
              </w:rPr>
            </w:rPrChange>
          </w:rPr>
          <w:t>尽可能</w:t>
        </w:r>
      </w:ins>
      <w:ins w:id="168" w:author="Xiaodong Zhang" w:date="2022-09-09T10:09:00Z">
        <w:r>
          <w:rPr>
            <w:rFonts w:hint="eastAsia"/>
          </w:rPr>
          <w:t>的</w:t>
        </w:r>
      </w:ins>
      <w:ins w:id="169" w:author="Xiaodong Zhang" w:date="2022-09-09T10:08:00Z">
        <w:r>
          <w:rPr>
            <w:rFonts w:hint="eastAsia" w:ascii="Times New Roman" w:hAnsi="Times New Roman" w:eastAsia="宋体" w:cs="Times New Roman"/>
            <w:color w:val="auto"/>
            <w:kern w:val="2"/>
            <w:sz w:val="24"/>
            <w:szCs w:val="24"/>
            <w:shd w:val="clear" w:color="auto" w:fill="auto"/>
            <w:rPrChange w:id="170" w:author="Xiaodong Zhang" w:date="2022-09-09T10:21:00Z">
              <w:rPr>
                <w:rFonts w:hint="eastAsia" w:ascii="微软雅黑" w:hAnsi="微软雅黑" w:eastAsia="微软雅黑" w:cs="微软雅黑"/>
                <w:color w:val="121212"/>
                <w:kern w:val="0"/>
                <w:sz w:val="27"/>
                <w:szCs w:val="27"/>
                <w:shd w:val="clear" w:color="auto" w:fill="FFFFFF"/>
              </w:rPr>
            </w:rPrChange>
          </w:rPr>
          <w:t>靠近数据源和最终用户</w:t>
        </w:r>
      </w:ins>
      <w:ins w:id="171" w:author="Xiaodong Zhang" w:date="2022-09-09T10:10:00Z">
        <w:r>
          <w:rPr>
            <w:rFonts w:hint="eastAsia"/>
          </w:rPr>
          <w:t>完成</w:t>
        </w:r>
      </w:ins>
      <w:ins w:id="172" w:author="Xiaodong Zhang" w:date="2022-09-09T10:08:00Z">
        <w:r>
          <w:rPr>
            <w:rFonts w:hint="eastAsia" w:ascii="Times New Roman" w:hAnsi="Times New Roman" w:eastAsia="宋体" w:cs="Times New Roman"/>
            <w:color w:val="auto"/>
            <w:kern w:val="2"/>
            <w:sz w:val="24"/>
            <w:szCs w:val="24"/>
            <w:shd w:val="clear" w:color="auto" w:fill="auto"/>
            <w:rPrChange w:id="173" w:author="Xiaodong Zhang" w:date="2022-09-09T10:21:00Z">
              <w:rPr>
                <w:rFonts w:hint="eastAsia" w:ascii="微软雅黑" w:hAnsi="微软雅黑" w:eastAsia="微软雅黑" w:cs="微软雅黑"/>
                <w:color w:val="121212"/>
                <w:kern w:val="0"/>
                <w:sz w:val="27"/>
                <w:szCs w:val="27"/>
                <w:shd w:val="clear" w:color="auto" w:fill="FFFFFF"/>
              </w:rPr>
            </w:rPrChange>
          </w:rPr>
          <w:t>计算任务</w:t>
        </w:r>
      </w:ins>
      <w:ins w:id="174" w:author="Xiaodong Zhang" w:date="2022-09-09T10:09:00Z">
        <w:r>
          <w:rPr>
            <w:rFonts w:hint="eastAsia"/>
          </w:rPr>
          <w:t>，</w:t>
        </w:r>
      </w:ins>
      <w:ins w:id="175" w:author="Xiaodong Zhang" w:date="2022-09-09T10:10:00Z">
        <w:r>
          <w:rPr>
            <w:rFonts w:hint="eastAsia"/>
          </w:rPr>
          <w:t>从而</w:t>
        </w:r>
      </w:ins>
      <w:ins w:id="176" w:author="Xiaodong Zhang" w:date="2022-09-09T10:16:00Z">
        <w:r>
          <w:rPr>
            <w:rFonts w:hint="eastAsia"/>
          </w:rPr>
          <w:t>解决上诉问题</w:t>
        </w:r>
      </w:ins>
      <w:r>
        <w:rPr>
          <w:rFonts w:hint="eastAsia"/>
          <w:vertAlign w:val="superscript"/>
        </w:rPr>
        <w:t>[48-49]</w:t>
      </w:r>
      <w:ins w:id="177" w:author="Xiaodong Zhang" w:date="2022-09-09T10:17:00Z">
        <w:r>
          <w:rPr>
            <w:rFonts w:hint="eastAsia"/>
          </w:rPr>
          <w:t>。</w:t>
        </w:r>
      </w:ins>
      <w:r>
        <w:commentReference w:id="2"/>
      </w:r>
    </w:p>
    <w:p>
      <w:pPr>
        <w:ind w:firstLine="480"/>
        <w:jc w:val="center"/>
      </w:pPr>
      <w:r>
        <w:drawing>
          <wp:inline distT="0" distB="0" distL="0" distR="0">
            <wp:extent cx="3262630" cy="2243455"/>
            <wp:effectExtent l="0" t="0" r="1397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stretch>
                      <a:fillRect/>
                    </a:stretch>
                  </pic:blipFill>
                  <pic:spPr>
                    <a:xfrm>
                      <a:off x="0" y="0"/>
                      <a:ext cx="3262630" cy="2243455"/>
                    </a:xfrm>
                    <a:prstGeom prst="rect">
                      <a:avLst/>
                    </a:prstGeom>
                  </pic:spPr>
                </pic:pic>
              </a:graphicData>
            </a:graphic>
          </wp:inline>
        </w:drawing>
      </w:r>
    </w:p>
    <w:p>
      <w:pPr>
        <w:pStyle w:val="89"/>
        <w:bidi w:val="0"/>
        <w:rPr>
          <w:ins w:id="178" w:author="Xiaodong Zhang" w:date="2022-09-09T10:19:00Z"/>
          <w:rFonts w:hint="eastAsia"/>
        </w:rPr>
      </w:pPr>
      <w:r>
        <w:rPr>
          <w:rFonts w:hint="eastAsia"/>
        </w:rPr>
        <w:t>图</w:t>
      </w:r>
      <w:r>
        <w:t xml:space="preserve"> </w:t>
      </w:r>
      <w:r>
        <w:rPr>
          <w:rFonts w:hint="eastAsia"/>
        </w:rPr>
        <w:t>边缘计算</w:t>
      </w:r>
    </w:p>
    <w:p>
      <w:pPr>
        <w:shd w:val="clear" w:color="auto" w:fill="FFFFFF"/>
        <w:spacing w:before="294" w:beforeAutospacing="0" w:after="294" w:afterAutospacing="0"/>
        <w:rPr>
          <w:ins w:id="180" w:author="Xiaodong Zhang" w:date="2022-09-09T10:08:00Z"/>
          <w:rFonts w:ascii="Times New Roman" w:hAnsi="Times New Roman" w:eastAsia="宋体" w:cs="Times New Roman"/>
          <w:color w:val="121212"/>
          <w:sz w:val="27"/>
          <w:szCs w:val="24"/>
          <w:rPrChange w:id="181" w:author="Xiaodong Zhang" w:date="2022-09-09T10:21:00Z">
            <w:rPr>
              <w:ins w:id="182" w:author="Xiaodong Zhang" w:date="2022-09-09T10:08:00Z"/>
              <w:rFonts w:ascii="微软雅黑" w:hAnsi="微软雅黑" w:eastAsia="微软雅黑" w:cs="微软雅黑"/>
              <w:color w:val="121212"/>
              <w:sz w:val="27"/>
              <w:szCs w:val="27"/>
            </w:rPr>
          </w:rPrChange>
        </w:rPr>
        <w:pPrChange w:id="179" w:author="Xiaodong Zhang" w:date="2022-09-09T10:21:00Z">
          <w:pPr>
            <w:pStyle w:val="33"/>
            <w:shd w:val="clear" w:color="auto" w:fill="FFFFFF"/>
            <w:spacing w:before="294" w:beforeAutospacing="0" w:after="294" w:afterAutospacing="0"/>
          </w:pPr>
        </w:pPrChange>
      </w:pPr>
      <w:ins w:id="183" w:author="Xiaodong Zhang" w:date="2022-09-09T10:19:00Z">
        <w:r>
          <w:rPr>
            <w:rFonts w:hint="eastAsia"/>
          </w:rPr>
          <w:t>边缘</w:t>
        </w:r>
      </w:ins>
      <w:r>
        <w:rPr>
          <w:rFonts w:hint="eastAsia"/>
        </w:rPr>
        <w:t>人工</w:t>
      </w:r>
      <w:ins w:id="184" w:author="Xiaodong Zhang" w:date="2022-09-09T10:19:00Z">
        <w:r>
          <w:rPr>
            <w:rFonts w:hint="eastAsia"/>
          </w:rPr>
          <w:t>智能，即</w:t>
        </w:r>
      </w:ins>
      <w:ins w:id="185" w:author="Xiaodong Zhang" w:date="2022-09-09T10:20:00Z">
        <w:r>
          <w:rPr>
            <w:rFonts w:hint="eastAsia"/>
          </w:rPr>
          <w:t>完全在边缘设备上执行DCNN模型的训练与推理的方式代表着</w:t>
        </w:r>
      </w:ins>
      <w:ins w:id="186" w:author="Xiaodong Zhang" w:date="2022-09-09T10:21:00Z">
        <w:r>
          <w:rPr>
            <w:rFonts w:hint="eastAsia"/>
          </w:rPr>
          <w:t>需要具有更高计算能力的</w:t>
        </w:r>
      </w:ins>
      <w:ins w:id="187" w:author="Xiaodong Zhang" w:date="2022-09-09T10:20:00Z">
        <w:r>
          <w:rPr>
            <w:rFonts w:hint="eastAsia"/>
          </w:rPr>
          <w:t>边缘设备</w:t>
        </w:r>
      </w:ins>
      <w:r>
        <w:rPr>
          <w:rFonts w:hint="eastAsia"/>
        </w:rPr>
        <w:t>，一经提出便引起了工业界和学术界的关注。例如全球最具权威的IT研究与顾问咨询公司Gartner发布的hype cycle就预测了未来5到10年边缘智能作为新型技术将进入稳定产出阶段。包括Google, Microsoft, Intel和 IBM在内的这些巨头公司，也在着手布局他们的边缘智能设备。而边缘智能设备不但需要高能效、高吞吐量、低时延，还需要低功耗和高面积效率，因为绝大部分的边缘设备是使用电池进行供电的。且随着边缘智能的发展，边缘设备的系统也越来越复杂，简单的软件优化或是硬件设计都是无法完成目标的，要想解决这一问题，就需要从根本上把软件的灵活性和硬件的高效性紧密结合，通过系统的统筹和软硬件的协同设计，达到灵活和高效的融合，最大程度的满足算法的迭代需求和硬件的高效设计的需求。因此我们这篇文章的工作就是采用“软硬件协同”的设计思想，旨在从软件和硬件两个角度出发来研究分析并提出一款高能效和低功耗的专用边缘设备。</w:t>
      </w:r>
    </w:p>
    <w:p>
      <w:pPr>
        <w:bidi w:val="0"/>
        <w:ind w:firstLine="480" w:firstLineChars="0"/>
      </w:pPr>
      <w:r>
        <w:rPr>
          <w:rFonts w:hint="eastAsia"/>
        </w:rPr>
        <w:t>首先从软件算法角度出发，目前来说，在深度神经网络算法的研究中主要存在以下方向：一是从架构层出发，采用新的AI模型和算法来替代当下常用的监督学习DNN算法。Graphcore就提出目前的先训练后推理的方法并不合理，应当采用可以学习并在部署后能够持续进化的一种“学习系统”，例如采用无监督学习算法，就不需要对数据加标签进行训练，或者采用仿真计算、神经形态计算等等。另一个研究方向从现有的深度学习算法的结构出发，进一步提高能效和减低功耗，通过优化深度神经网络结构，模型裁剪</w:t>
      </w:r>
      <w:r>
        <w:rPr>
          <w:rFonts w:hint="eastAsia"/>
          <w:vertAlign w:val="superscript"/>
        </w:rPr>
        <w:t>[5-9]</w:t>
      </w:r>
      <w:r>
        <w:rPr>
          <w:rFonts w:hint="eastAsia"/>
        </w:rPr>
        <w:t>与核稀疏化</w:t>
      </w:r>
      <w:r>
        <w:rPr>
          <w:rFonts w:hint="eastAsia"/>
          <w:vertAlign w:val="superscript"/>
        </w:rPr>
        <w:t>[10-11]</w:t>
      </w:r>
      <w:r>
        <w:rPr>
          <w:rFonts w:hint="eastAsia"/>
        </w:rPr>
        <w:t>以及参数量化加速</w:t>
      </w:r>
      <w:r>
        <w:rPr>
          <w:rFonts w:hint="eastAsia"/>
          <w:vertAlign w:val="superscript"/>
        </w:rPr>
        <w:t>[12-13]</w:t>
      </w:r>
      <w:r>
        <w:rPr>
          <w:rFonts w:hint="eastAsia"/>
        </w:rPr>
        <w:t>等方式来实现，例如在训练时将权重和激活值的数值精度从原来的32位降到16位或者8位，在推理的过程中采用更低的8位或者4位，甚至1~2位，这就大大降低了功耗和计算量，这个研究方向具有很高的理论研究价值和应用价值</w:t>
      </w:r>
      <w:r>
        <w:rPr>
          <w:rFonts w:hint="eastAsia"/>
          <w:vertAlign w:val="superscript"/>
        </w:rPr>
        <w:t>[4]</w:t>
      </w:r>
      <w:r>
        <w:rPr>
          <w:rFonts w:hint="eastAsia"/>
        </w:rPr>
        <w:t>，</w:t>
      </w:r>
      <w:r>
        <w:rPr>
          <w:rFonts w:hint="eastAsia"/>
          <w:lang w:val="en-US" w:eastAsia="zh-CN"/>
        </w:rPr>
        <w:t>在</w:t>
      </w:r>
      <w:r>
        <w:rPr>
          <w:rFonts w:hint="eastAsia"/>
        </w:rPr>
        <w:t>针对这一研究方向也有众多的研究成果中，</w:t>
      </w:r>
      <w:r>
        <w:rPr>
          <w:rFonts w:hint="eastAsia"/>
          <w:lang w:val="en-US" w:eastAsia="zh-CN"/>
        </w:rPr>
        <w:t>作为深度学习“三大泰斗”之一的</w:t>
      </w:r>
      <w:r>
        <w:rPr>
          <w:rFonts w:hint="eastAsia"/>
        </w:rPr>
        <w:t>Yoshua Bengiod提出的</w:t>
      </w:r>
      <w:commentRangeStart w:id="3"/>
      <w:r>
        <w:rPr>
          <w:rFonts w:hint="eastAsia"/>
        </w:rPr>
        <w:t>二值神经网络（B</w:t>
      </w:r>
      <w:r>
        <w:t>NNs</w:t>
      </w:r>
      <w:r>
        <w:rPr>
          <w:rFonts w:hint="eastAsia"/>
        </w:rPr>
        <w:t>）凭借其单比特神经元特性在众多的成果中脱颖而出。二值神经网络通过将每个神经元的比特数压缩到极限来满足受限的硬件开销，即B</w:t>
      </w:r>
      <w:r>
        <w:t>NN</w:t>
      </w:r>
      <w:r>
        <w:rPr>
          <w:rFonts w:hint="eastAsia"/>
        </w:rPr>
        <w:t>每层的输入、权重和激活层的每个元素都仅使用单个二值化的数值（0或者1，分别代表-1或+1）来表示</w:t>
      </w:r>
      <w:r>
        <w:rPr>
          <w:rFonts w:hint="eastAsia"/>
          <w:vertAlign w:val="superscript"/>
        </w:rPr>
        <w:t>[14]</w:t>
      </w:r>
      <w:r>
        <w:rPr>
          <w:rFonts w:hint="eastAsia"/>
        </w:rPr>
        <w:t>。</w:t>
      </w:r>
      <w:commentRangeEnd w:id="3"/>
      <w:r>
        <w:commentReference w:id="3"/>
      </w:r>
    </w:p>
    <w:p>
      <w:pPr>
        <w:autoSpaceDE w:val="0"/>
        <w:autoSpaceDN w:val="0"/>
        <w:adjustRightInd w:val="0"/>
        <w:ind w:firstLine="420"/>
        <w:jc w:val="left"/>
      </w:pPr>
      <w:r>
        <w:rPr>
          <w:rFonts w:hint="eastAsia"/>
        </w:rPr>
        <w:t>二值神经网络对于嵌入式应用具有如下的几个优势：（1）计算效率：二值网络具有极强的硬件友好性，通过将原先的32或者64比特的神经元映射到单比特，而原先的全精度</w:t>
      </w:r>
      <w:r>
        <w:rPr>
          <w:rFonts w:hint="eastAsia"/>
          <w:lang w:val="en-US" w:eastAsia="zh-CN"/>
        </w:rPr>
        <w:t>计算</w:t>
      </w:r>
      <w:r>
        <w:rPr>
          <w:rFonts w:hint="eastAsia"/>
        </w:rPr>
        <w:t>也相应</w:t>
      </w:r>
      <w:r>
        <w:rPr>
          <w:rFonts w:hint="eastAsia"/>
          <w:lang w:val="en-US" w:eastAsia="zh-CN"/>
        </w:rPr>
        <w:t>地</w:t>
      </w:r>
      <w:r>
        <w:rPr>
          <w:rFonts w:hint="eastAsia"/>
        </w:rPr>
        <w:t>映射为单比特的异或运算(</w:t>
      </w:r>
      <w:r>
        <w:t>xor)</w:t>
      </w:r>
      <w:r>
        <w:rPr>
          <w:rFonts w:hint="eastAsia"/>
        </w:rPr>
        <w:t>外加一个计“1”（pop</w:t>
      </w:r>
      <w:r>
        <w:t>-count</w:t>
      </w:r>
      <w:r>
        <w:rPr>
          <w:rFonts w:hint="eastAsia"/>
        </w:rPr>
        <w:t>）操作</w:t>
      </w:r>
      <w:r>
        <w:rPr>
          <w:rFonts w:hint="eastAsia"/>
          <w:vertAlign w:val="superscript"/>
        </w:rPr>
        <w:t>[14]</w:t>
      </w:r>
      <w:r>
        <w:rPr>
          <w:rFonts w:hint="eastAsia"/>
        </w:rPr>
        <w:t>，将计算效率提升了10倍</w:t>
      </w:r>
      <w:r>
        <w:rPr>
          <w:rFonts w:hint="eastAsia"/>
          <w:lang w:val="en-US" w:eastAsia="zh-CN"/>
        </w:rPr>
        <w:t>以上</w:t>
      </w:r>
      <w:r>
        <w:rPr>
          <w:rFonts w:hint="eastAsia"/>
          <w:vertAlign w:val="superscript"/>
        </w:rPr>
        <w:t>[17]</w:t>
      </w:r>
      <w:r>
        <w:rPr>
          <w:rFonts w:hint="eastAsia"/>
        </w:rPr>
        <w:t>。从内存角度来说，使用单比特替代32比特的单精度浮点数或16比特的半精度浮点的使用，二值神经网络更是大幅度提升了内存的利用率和</w:t>
      </w:r>
      <w:r>
        <w:rPr>
          <w:rFonts w:hint="eastAsia"/>
          <w:lang w:val="en-US" w:eastAsia="zh-CN"/>
        </w:rPr>
        <w:t>吞吐量</w:t>
      </w:r>
      <w:r>
        <w:rPr>
          <w:rFonts w:hint="eastAsia"/>
          <w:vertAlign w:val="superscript"/>
        </w:rPr>
        <w:t>[18]</w:t>
      </w:r>
      <w:r>
        <w:rPr>
          <w:rFonts w:hint="eastAsia"/>
        </w:rPr>
        <w:t>。（2）低硬件开销：由于硬件逻辑结构简单和极低的内存需求，二值神经网络的硬件开销远远小于其他的深度神经网络</w:t>
      </w:r>
      <w:r>
        <w:rPr>
          <w:rFonts w:hint="eastAsia"/>
          <w:vertAlign w:val="superscript"/>
        </w:rPr>
        <w:t>[19-20]</w:t>
      </w:r>
      <w:r>
        <w:rPr>
          <w:rFonts w:hint="eastAsia"/>
        </w:rPr>
        <w:t>。（3）能效比：因为其低硬件开销和功耗低等特性</w:t>
      </w:r>
      <w:r>
        <w:rPr>
          <w:rFonts w:hint="eastAsia"/>
          <w:vertAlign w:val="superscript"/>
        </w:rPr>
        <w:t>[21]</w:t>
      </w:r>
      <w:r>
        <w:rPr>
          <w:rFonts w:hint="eastAsia"/>
        </w:rPr>
        <w:t>，基于二值网络的硬件对移动设备的电池也是十分友好的。（4）鲁棒性：由于二值权重的空间离散性，二值神经网络具有更好的鲁棒性</w:t>
      </w:r>
      <w:r>
        <w:rPr>
          <w:rFonts w:hint="eastAsia"/>
          <w:vertAlign w:val="superscript"/>
        </w:rPr>
        <w:t>[22-23]</w:t>
      </w:r>
      <w:r>
        <w:rPr>
          <w:rFonts w:hint="eastAsia"/>
          <w:vertAlign w:val="baseline"/>
          <w:lang w:eastAsia="zh-CN"/>
        </w:rPr>
        <w:t>。</w:t>
      </w:r>
      <w:r>
        <w:rPr>
          <w:rFonts w:hint="eastAsia"/>
        </w:rPr>
        <w:t>由于这些优势，二值神经网络已经被广泛运用，如自动驾驶</w:t>
      </w:r>
      <w:r>
        <w:rPr>
          <w:rFonts w:hint="eastAsia"/>
          <w:vertAlign w:val="superscript"/>
        </w:rPr>
        <w:t>[27]</w:t>
      </w:r>
      <w:r>
        <w:rPr>
          <w:rFonts w:hint="eastAsia"/>
        </w:rPr>
        <w:t>、智慧农业</w:t>
      </w:r>
      <w:r>
        <w:rPr>
          <w:rFonts w:hint="eastAsia"/>
          <w:vertAlign w:val="superscript"/>
        </w:rPr>
        <w:t>[24]</w:t>
      </w:r>
      <w:r>
        <w:rPr>
          <w:rFonts w:hint="eastAsia"/>
        </w:rPr>
        <w:t>、C</w:t>
      </w:r>
      <w:r>
        <w:t>OVID</w:t>
      </w:r>
      <w:r>
        <w:rPr>
          <w:rFonts w:hint="eastAsia"/>
        </w:rPr>
        <w:t>面部识别</w:t>
      </w:r>
      <w:r>
        <w:rPr>
          <w:rFonts w:hint="eastAsia"/>
          <w:vertAlign w:val="superscript"/>
        </w:rPr>
        <w:t>[28]</w:t>
      </w:r>
      <w:r>
        <w:rPr>
          <w:rFonts w:hint="eastAsia"/>
        </w:rPr>
        <w:t>、图像增强</w:t>
      </w:r>
      <w:r>
        <w:rPr>
          <w:rFonts w:hint="eastAsia"/>
          <w:vertAlign w:val="superscript"/>
        </w:rPr>
        <w:t>[25]</w:t>
      </w:r>
      <w:r>
        <w:rPr>
          <w:rFonts w:hint="eastAsia"/>
        </w:rPr>
        <w:t>等</w:t>
      </w:r>
      <w:r>
        <w:rPr>
          <w:rFonts w:hint="eastAsia"/>
          <w:vertAlign w:val="superscript"/>
        </w:rPr>
        <w:t>[15]</w:t>
      </w:r>
      <w:r>
        <w:rPr>
          <w:rFonts w:hint="eastAsia"/>
        </w:rPr>
        <w:t>。</w:t>
      </w:r>
    </w:p>
    <w:p>
      <w:pPr>
        <w:autoSpaceDE w:val="0"/>
        <w:autoSpaceDN w:val="0"/>
        <w:adjustRightInd w:val="0"/>
        <w:ind w:firstLine="420"/>
        <w:jc w:val="left"/>
      </w:pPr>
      <w:r>
        <w:drawing>
          <wp:inline distT="0" distB="0" distL="0" distR="0">
            <wp:extent cx="5153025" cy="1392555"/>
            <wp:effectExtent l="0" t="0" r="0" b="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pic:cNvPicPr>
                  </pic:nvPicPr>
                  <pic:blipFill>
                    <a:blip r:embed="rId26"/>
                    <a:stretch>
                      <a:fillRect/>
                    </a:stretch>
                  </pic:blipFill>
                  <pic:spPr>
                    <a:xfrm>
                      <a:off x="0" y="0"/>
                      <a:ext cx="5166946" cy="1396846"/>
                    </a:xfrm>
                    <a:prstGeom prst="rect">
                      <a:avLst/>
                    </a:prstGeom>
                  </pic:spPr>
                </pic:pic>
              </a:graphicData>
            </a:graphic>
          </wp:inline>
        </w:drawing>
      </w:r>
    </w:p>
    <w:p>
      <w:pPr>
        <w:pStyle w:val="89"/>
        <w:rPr>
          <w:rFonts w:hint="eastAsia"/>
        </w:rPr>
      </w:pPr>
      <w:r>
        <w:rPr>
          <w:rFonts w:hint="eastAsia"/>
        </w:rPr>
        <w:t>图 二值神经网络的卷积过程</w:t>
      </w:r>
    </w:p>
    <w:p>
      <w:pPr>
        <w:autoSpaceDE w:val="0"/>
        <w:autoSpaceDN w:val="0"/>
        <w:adjustRightInd w:val="0"/>
        <w:ind w:firstLine="420"/>
        <w:jc w:val="left"/>
      </w:pPr>
      <w:r>
        <w:rPr>
          <w:rFonts w:hint="eastAsia"/>
        </w:rPr>
        <w:t>虽然二值神经网络具有以上众多优点，但是由于二值化过程中信息的丢失和模型的压缩，导致</w:t>
      </w:r>
      <w:r>
        <w:t>BNNs</w:t>
      </w:r>
      <w:r>
        <w:rPr>
          <w:rFonts w:hint="eastAsia"/>
        </w:rPr>
        <w:t>的精度损失也很严重。所以自从二值神经网络提出后，大量的研究人员也在致力于提高该网络的精度</w:t>
      </w:r>
      <w:r>
        <w:rPr>
          <w:rFonts w:hint="eastAsia"/>
          <w:vertAlign w:val="superscript"/>
        </w:rPr>
        <w:t>[29-38]</w:t>
      </w:r>
      <w:r>
        <w:rPr>
          <w:rFonts w:hint="eastAsia"/>
        </w:rPr>
        <w:t>。Yanfei Li等人结合了复数神经网络的研究成果，在2021年提出的二值复数神经网络便是其中一项重要的贡献</w:t>
      </w:r>
      <w:r>
        <w:rPr>
          <w:rFonts w:hint="eastAsia"/>
          <w:vertAlign w:val="superscript"/>
        </w:rPr>
        <w:t>[15]</w:t>
      </w:r>
      <w:r>
        <w:rPr>
          <w:rFonts w:hint="eastAsia"/>
        </w:rPr>
        <w:t>。</w:t>
      </w:r>
    </w:p>
    <w:p>
      <w:pPr>
        <w:autoSpaceDE w:val="0"/>
        <w:autoSpaceDN w:val="0"/>
        <w:adjustRightInd w:val="0"/>
        <w:ind w:firstLine="420"/>
        <w:jc w:val="left"/>
      </w:pPr>
      <w:r>
        <w:rPr>
          <w:rFonts w:hint="eastAsia"/>
        </w:rPr>
        <w:t>起初Chiheb Trabelsi等人提出的复数神经网络（DCN）的提出本意在于修正普通的D</w:t>
      </w:r>
      <w:r>
        <w:t>NN</w:t>
      </w:r>
      <w:r>
        <w:rPr>
          <w:rFonts w:hint="eastAsia"/>
        </w:rPr>
        <w:t>s网络</w:t>
      </w:r>
      <w:r>
        <w:rPr>
          <w:rFonts w:hint="eastAsia"/>
          <w:vertAlign w:val="superscript"/>
        </w:rPr>
        <w:t>[39]</w:t>
      </w:r>
      <w:r>
        <w:rPr>
          <w:rFonts w:hint="eastAsia"/>
        </w:rPr>
        <w:t>，因为大多数D</w:t>
      </w:r>
      <w:r>
        <w:t>NN</w:t>
      </w:r>
      <w:r>
        <w:rPr>
          <w:rFonts w:hint="eastAsia"/>
        </w:rPr>
        <w:t>s网络都是采用实数来表示输入和权重，与复数网络（输入、输出和权重都是用复数来表示）相比，不论是表示能力、泛化能力还是抗噪声能力都略逊一筹</w:t>
      </w:r>
      <w:r>
        <w:rPr>
          <w:rFonts w:hint="eastAsia"/>
          <w:vertAlign w:val="superscript"/>
        </w:rPr>
        <w:t>[40]</w:t>
      </w:r>
      <w:r>
        <w:rPr>
          <w:rFonts w:hint="eastAsia"/>
        </w:rPr>
        <w:t>。大量的实验结果也证明了在相同大小的网络中，复数网络具有更高的准确性。且另一个引人注目的优势便在于复数网络可以携带相位信息，在声波的傅里叶表示</w:t>
      </w:r>
      <w:r>
        <w:rPr>
          <w:rFonts w:hint="eastAsia"/>
          <w:vertAlign w:val="superscript"/>
        </w:rPr>
        <w:t>[42]</w:t>
      </w:r>
      <w:r>
        <w:rPr>
          <w:rFonts w:hint="eastAsia"/>
        </w:rPr>
        <w:t>，PolSAR图片</w:t>
      </w:r>
      <w:r>
        <w:rPr>
          <w:rFonts w:hint="eastAsia"/>
          <w:vertAlign w:val="superscript"/>
        </w:rPr>
        <w:t>[41]</w:t>
      </w:r>
      <w:r>
        <w:rPr>
          <w:rFonts w:hint="eastAsia"/>
        </w:rPr>
        <w:t>等应用中积极重要。</w:t>
      </w:r>
    </w:p>
    <w:p>
      <w:pPr>
        <w:autoSpaceDE w:val="0"/>
        <w:autoSpaceDN w:val="0"/>
        <w:adjustRightInd w:val="0"/>
        <w:ind w:firstLine="420"/>
        <w:jc w:val="left"/>
      </w:pPr>
      <w:r>
        <w:tab/>
      </w:r>
      <w:r>
        <w:rPr>
          <w:rFonts w:hint="eastAsia"/>
        </w:rPr>
        <w:t>而结合了二值神经网络和复数神经网络的二值复数神经网络既继承了B</w:t>
      </w:r>
      <w:r>
        <w:t>NN</w:t>
      </w:r>
      <w:r>
        <w:rPr>
          <w:rFonts w:hint="eastAsia"/>
        </w:rPr>
        <w:t>网络的计算效率、低硬件开销、高能效比、高鲁棒性等优势的同时，又结合D</w:t>
      </w:r>
      <w:r>
        <w:t>CN</w:t>
      </w:r>
      <w:r>
        <w:rPr>
          <w:rFonts w:hint="eastAsia"/>
        </w:rPr>
        <w:t>网络提高了B</w:t>
      </w:r>
      <w:r>
        <w:t>NN</w:t>
      </w:r>
      <w:r>
        <w:rPr>
          <w:rFonts w:hint="eastAsia"/>
        </w:rPr>
        <w:t>网络的精度</w:t>
      </w:r>
      <w:r>
        <w:rPr>
          <w:rFonts w:hint="eastAsia"/>
          <w:vertAlign w:val="superscript"/>
        </w:rPr>
        <w:t>[15]</w:t>
      </w:r>
      <w:r>
        <w:rPr>
          <w:rFonts w:hint="eastAsia"/>
        </w:rPr>
        <w:t>。在二值复数神经网络中，每层的输入、权重和输出都使用二值化的复数值来表示，{1+</w:t>
      </w:r>
      <w:r>
        <w:t>i,</w:t>
      </w:r>
      <w:r>
        <w:rPr>
          <w:rFonts w:hint="eastAsia"/>
        </w:rPr>
        <w:t>1-</w:t>
      </w:r>
      <w:r>
        <w:t>i,-1+i,-1-i</w:t>
      </w:r>
      <w:r>
        <w:rPr>
          <w:rFonts w:hint="eastAsia"/>
        </w:rPr>
        <w:t>}中某一个，即每个神经元使用双比特来表示（一个表示实数部分，另一个表示虚数部分）。与BNN网络相同，二值复数卷积操作依旧可以使用x</w:t>
      </w:r>
      <w:r>
        <w:t>or-popcount</w:t>
      </w:r>
      <w:r>
        <w:rPr>
          <w:rFonts w:hint="eastAsia"/>
        </w:rPr>
        <w:t>运算替代了大量的乘加计算。</w:t>
      </w:r>
    </w:p>
    <w:p>
      <w:pPr>
        <w:autoSpaceDE w:val="0"/>
        <w:autoSpaceDN w:val="0"/>
        <w:adjustRightInd w:val="0"/>
        <w:ind w:firstLine="420"/>
        <w:jc w:val="left"/>
      </w:pPr>
      <w:r>
        <w:rPr>
          <w:rFonts w:hint="eastAsia"/>
        </w:rPr>
        <w:t>为解决如何实现高能效和低功耗的边缘智能设备问题，在上文中我们从软件角度出发，引出了二值复数神经网络这一方案，下面我们将从硬件角度开始分析。目前市场上的人工智能设备都是通过CPU、GPU、FPGA和ASIC以及他们的各种组合来实现的，Intel、Geogle、NVIDIA、Qualcomm和IBM等公司也推出或者正准备开发新的产品。一般来说一个边缘设备至少需要一个CPU来完成系统控制，当有大量数据需要并行处理时，比如神经网络的卷积、池化等计算，就需要特定功能的协处理器来帮助实现，所以协处理器的设计也是边缘智能设备设计的重中之重。下面我们针对CPU、GPU、FPGA及ASIC这四种不同架构的芯片分别讨论。</w:t>
      </w:r>
    </w:p>
    <w:p>
      <w:pPr>
        <w:autoSpaceDE w:val="0"/>
        <w:autoSpaceDN w:val="0"/>
        <w:adjustRightInd w:val="0"/>
        <w:ind w:firstLine="420"/>
        <w:jc w:val="center"/>
      </w:pPr>
      <w:r>
        <w:drawing>
          <wp:inline distT="0" distB="0" distL="0" distR="0">
            <wp:extent cx="4619625" cy="2018665"/>
            <wp:effectExtent l="0" t="0" r="0" b="635"/>
            <wp:docPr id="28" name="图片 2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查看源图像"/>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637697" cy="2026630"/>
                    </a:xfrm>
                    <a:prstGeom prst="rect">
                      <a:avLst/>
                    </a:prstGeom>
                    <a:noFill/>
                    <a:ln>
                      <a:noFill/>
                    </a:ln>
                  </pic:spPr>
                </pic:pic>
              </a:graphicData>
            </a:graphic>
          </wp:inline>
        </w:drawing>
      </w:r>
    </w:p>
    <w:p>
      <w:pPr>
        <w:pStyle w:val="89"/>
      </w:pPr>
      <w:r>
        <w:rPr>
          <w:rFonts w:hint="eastAsia"/>
        </w:rPr>
        <w:t xml:space="preserve"> 图 </w:t>
      </w:r>
      <w:r>
        <w:t>CPU</w:t>
      </w:r>
      <w:r>
        <w:rPr>
          <w:rFonts w:hint="eastAsia"/>
        </w:rPr>
        <w:t>、G</w:t>
      </w:r>
      <w:r>
        <w:t>PU</w:t>
      </w:r>
      <w:r>
        <w:rPr>
          <w:rFonts w:hint="eastAsia"/>
        </w:rPr>
        <w:t>、F</w:t>
      </w:r>
      <w:r>
        <w:t>PAG</w:t>
      </w:r>
      <w:r>
        <w:rPr>
          <w:rFonts w:hint="eastAsia"/>
        </w:rPr>
        <w:t>、</w:t>
      </w:r>
      <w:r>
        <w:t>ASIC</w:t>
      </w:r>
      <w:r>
        <w:rPr>
          <w:rFonts w:hint="eastAsia"/>
        </w:rPr>
        <w:t>灵活性和性能对比</w:t>
      </w:r>
    </w:p>
    <w:p>
      <w:pPr>
        <w:pStyle w:val="89"/>
        <w:rPr>
          <w:rFonts w:hint="eastAsia"/>
        </w:rPr>
      </w:pPr>
      <w:r>
        <w:rPr>
          <w:rFonts w:hint="eastAsia"/>
        </w:rPr>
        <w:t>（越左侧灵活性越高、性能越低，反之性能越低，灵活性越高）</w:t>
      </w:r>
    </w:p>
    <w:p>
      <w:pPr>
        <w:autoSpaceDE w:val="0"/>
        <w:autoSpaceDN w:val="0"/>
        <w:adjustRightInd w:val="0"/>
        <w:ind w:firstLine="420"/>
        <w:jc w:val="left"/>
      </w:pPr>
      <w:r>
        <w:rPr>
          <w:rFonts w:hint="eastAsia"/>
        </w:rPr>
        <w:t>由于CPU的普及和通用编程能力，深度神经网络起初研究时都是在CPU上实现的，但是CPU并不是理想的实现神经网络的硬件，因为CPU最突出的功能是可以复杂的控制流，</w:t>
      </w:r>
      <w:r>
        <w:rPr>
          <w:rFonts w:hint="eastAsia"/>
          <w:lang w:val="en-US" w:eastAsia="zh-CN"/>
        </w:rPr>
        <w:t>但</w:t>
      </w:r>
      <w:r>
        <w:rPr>
          <w:rFonts w:hint="eastAsia"/>
        </w:rPr>
        <w:t>神经网络的运行过程需要的数据流的计算，几乎不需要控制。而且随着卷积神经网络层数不断增加，需要处理的数据量不断膨胀，</w:t>
      </w:r>
      <w:r>
        <w:rPr>
          <w:rFonts w:hint="eastAsia"/>
          <w:lang w:val="en-US" w:eastAsia="zh-CN"/>
        </w:rPr>
        <w:t>加之访存速度受限（</w:t>
      </w:r>
      <w:r>
        <w:rPr>
          <w:rFonts w:hint="eastAsia"/>
        </w:rPr>
        <w:t>“冯诺依曼瓶颈”</w:t>
      </w:r>
      <w:r>
        <w:rPr>
          <w:rFonts w:hint="eastAsia"/>
          <w:lang w:eastAsia="zh-CN"/>
        </w:rPr>
        <w:t>），</w:t>
      </w:r>
      <w:r>
        <w:rPr>
          <w:rFonts w:hint="eastAsia"/>
        </w:rPr>
        <w:t>现有的CPU已经无法满足需求。而NVIDA提出的图形处理器（GPU）</w:t>
      </w:r>
      <w:r>
        <w:rPr>
          <w:rFonts w:hint="eastAsia"/>
          <w:vertAlign w:val="superscript"/>
        </w:rPr>
        <w:t>[44]</w:t>
      </w:r>
      <w:r>
        <w:rPr>
          <w:rFonts w:hint="eastAsia"/>
        </w:rPr>
        <w:t>和Geogle提出的张量处理器（TPU）</w:t>
      </w:r>
      <w:r>
        <w:rPr>
          <w:rFonts w:hint="eastAsia"/>
          <w:vertAlign w:val="superscript"/>
        </w:rPr>
        <w:t>[45]</w:t>
      </w:r>
      <w:r>
        <w:rPr>
          <w:rFonts w:hint="eastAsia"/>
        </w:rPr>
        <w:t>采用SIMD（单指令流多数据流），能够快速完成浮点密集型计算，特别是GPU架构发展非常迅速，从一开始的可重构，到当下可编程的大规模并行协处理器，这使得它非常适合深度神经网络计算。现在具有超过1000个处理核和超大容量的片上内存的CPU，其功耗也只有几瓦，但是对于边缘智能设备来说，这样的能效还是不足的。</w:t>
      </w:r>
    </w:p>
    <w:p>
      <w:pPr>
        <w:autoSpaceDE w:val="0"/>
        <w:autoSpaceDN w:val="0"/>
        <w:adjustRightInd w:val="0"/>
        <w:ind w:firstLine="420"/>
        <w:jc w:val="left"/>
      </w:pPr>
      <w:r>
        <w:rPr>
          <w:rFonts w:hint="eastAsia"/>
        </w:rPr>
        <w:t>现场可编程门阵列（FPGA）是“可重构”芯片的一种，具有模块化和规则化的架构，主要包含了片上存储、可编程逻辑块以及用于连接逻辑模块的可重构互连层次结构。FPGA最大的优势就是灵活性，可以在运行之前和运行期间对硬件进行重构。当下最先进的FPGA可以完成约十亿个逻辑门复杂度的SoC，且时钟频率可以接近吉赫兹（GHz）范围，因此可以在几瓦的功耗下达到GFLOPS数量级的算力</w:t>
      </w:r>
      <w:r>
        <w:rPr>
          <w:rFonts w:hint="eastAsia"/>
          <w:vertAlign w:val="superscript"/>
        </w:rPr>
        <w:t>[46]</w:t>
      </w:r>
      <w:r>
        <w:rPr>
          <w:rFonts w:hint="eastAsia"/>
        </w:rPr>
        <w:t>。专用集成电路（ASIC）是指为特定用户和特定电子系统的需求而设计、制造的专用电路。用ASIC来将人工智能算法“硬件化”，可以带来高性能、低功耗等优点，但是缺点也是突出的，因为ASIC芯片的开发需要很高的成本，设计完毕后的流片需要一大笔费用，这笔费用一般不会低于1000万美元，这对开发芯片的公司来说不仅门槛高，商业风险</w:t>
      </w:r>
      <w:r>
        <w:rPr>
          <w:rFonts w:hint="eastAsia"/>
          <w:lang w:val="en-US" w:eastAsia="zh-CN"/>
        </w:rPr>
        <w:t>也</w:t>
      </w:r>
      <w:r>
        <w:rPr>
          <w:rFonts w:hint="eastAsia"/>
        </w:rPr>
        <w:t>很大。</w:t>
      </w:r>
      <w:r>
        <w:rPr>
          <w:rFonts w:hint="eastAsia"/>
          <w:lang w:val="en-US" w:eastAsia="zh-CN"/>
        </w:rPr>
        <w:t>且</w:t>
      </w:r>
      <w:r>
        <w:rPr>
          <w:rFonts w:hint="eastAsia"/>
        </w:rPr>
        <w:t>ASIC芯片一旦开始批量生产就无法再对内部电路进行修改，这对迭代过程迅速的人工智能算法来说也是不合适的。为了避免这些风险，我们通常都是采用灵活性更高的、成本更低、开发周期更短的FPGA来实现边缘智能设备。</w:t>
      </w:r>
    </w:p>
    <w:p>
      <w:pPr>
        <w:autoSpaceDE w:val="0"/>
        <w:autoSpaceDN w:val="0"/>
        <w:adjustRightInd w:val="0"/>
        <w:ind w:firstLine="420"/>
        <w:jc w:val="left"/>
      </w:pPr>
      <w:r>
        <w:rPr>
          <w:rFonts w:hint="eastAsia"/>
        </w:rPr>
        <w:t>综上所述，为了解决将DNNs部署到边缘智能设备这一问题，我们从软硬件两个角度出发，结合并提出了</w:t>
      </w:r>
      <w:r>
        <w:rPr>
          <w:rFonts w:hint="eastAsia"/>
          <w:lang w:val="en-US" w:eastAsia="zh-CN"/>
        </w:rPr>
        <w:t>面向</w:t>
      </w:r>
      <w:r>
        <w:rPr>
          <w:rFonts w:hint="eastAsia"/>
        </w:rPr>
        <w:t>二值复数神经网络的专用加速器，并通过FPGA实现这一解决方案。且目前为止，虽然二值复数神经网络的算法层面的研究已经逐步展开，而针对二值卷积神经网络的加速器的研究工作还没有完全开展，我们的工作刚好弥补了这一空缺。</w:t>
      </w:r>
    </w:p>
    <w:p>
      <w:pPr>
        <w:pStyle w:val="3"/>
      </w:pPr>
      <w:bookmarkStart w:id="119" w:name="_Toc17305"/>
      <w:r>
        <w:rPr>
          <w:rFonts w:hint="eastAsia"/>
        </w:rPr>
        <w:t>研究现状</w:t>
      </w:r>
      <w:bookmarkEnd w:id="119"/>
    </w:p>
    <w:p>
      <w:pPr>
        <w:pStyle w:val="4"/>
      </w:pPr>
      <w:r>
        <w:rPr>
          <w:rFonts w:hint="eastAsia"/>
        </w:rPr>
        <w:t>二值复数神经网络的研究现状</w:t>
      </w:r>
      <w:r>
        <w:commentReference w:id="4"/>
      </w:r>
    </w:p>
    <w:p>
      <w:pPr>
        <w:ind w:firstLine="420"/>
      </w:pPr>
      <w:r>
        <w:rPr>
          <w:rFonts w:hint="eastAsia"/>
        </w:rPr>
        <w:t>二值复数神经网络的发展时间较短，由浙江大学的Yan</w:t>
      </w:r>
      <w:r>
        <w:t>fei Li</w:t>
      </w:r>
      <w:r>
        <w:rPr>
          <w:rFonts w:hint="eastAsia"/>
        </w:rPr>
        <w:t>等人在2021年首次提出，所以面向该网络的研究成果还不是很多。二值复数神经网络紧密联系了二值神经网络和复数神经网络，故B</w:t>
      </w:r>
      <w:r>
        <w:t>CNNs</w:t>
      </w:r>
      <w:r>
        <w:rPr>
          <w:rFonts w:hint="eastAsia"/>
        </w:rPr>
        <w:t>的研究现状与二者是密不可分的，可以看作是二者拓展并交叉的新一领域，故讨论B</w:t>
      </w:r>
      <w:r>
        <w:t>CNN</w:t>
      </w:r>
      <w:r>
        <w:rPr>
          <w:rFonts w:hint="eastAsia"/>
        </w:rPr>
        <w:t>的研究现状自然也可等价为研究B</w:t>
      </w:r>
      <w:r>
        <w:t>NNs</w:t>
      </w:r>
      <w:r>
        <w:rPr>
          <w:rFonts w:hint="eastAsia"/>
        </w:rPr>
        <w:t>和D</w:t>
      </w:r>
      <w:r>
        <w:t>CNs</w:t>
      </w:r>
      <w:r>
        <w:rPr>
          <w:rFonts w:hint="eastAsia"/>
        </w:rPr>
        <w:t>两个神经网络的现状。</w:t>
      </w:r>
    </w:p>
    <w:p>
      <w:pPr>
        <w:ind w:firstLine="420"/>
      </w:pPr>
      <w:r>
        <w:rPr>
          <w:rFonts w:hint="eastAsia"/>
        </w:rPr>
        <w:t>早期在研究压缩模型的尺寸和计算量的工作中，</w:t>
      </w:r>
      <w:r>
        <w:t>M. Rastegari</w:t>
      </w:r>
      <w:r>
        <w:rPr>
          <w:rFonts w:hint="eastAsia"/>
        </w:rPr>
        <w:t>等人和M</w:t>
      </w:r>
      <w:r>
        <w:t>. Courbariau</w:t>
      </w:r>
      <w:r>
        <w:rPr>
          <w:rFonts w:hint="eastAsia"/>
        </w:rPr>
        <w:t>等人分别提出了X</w:t>
      </w:r>
      <w:r>
        <w:t>NOR-N</w:t>
      </w:r>
      <w:r>
        <w:rPr>
          <w:rFonts w:hint="eastAsia"/>
        </w:rPr>
        <w:t>et</w:t>
      </w:r>
      <w:r>
        <w:rPr>
          <w:vertAlign w:val="superscript"/>
        </w:rPr>
        <w:t>[51]</w:t>
      </w:r>
      <w:r>
        <w:rPr>
          <w:rFonts w:hint="eastAsia"/>
        </w:rPr>
        <w:t>和二值权重网络（B</w:t>
      </w:r>
      <w:r>
        <w:t>WN</w:t>
      </w:r>
      <w:r>
        <w:rPr>
          <w:rFonts w:hint="eastAsia"/>
        </w:rPr>
        <w:t>）</w:t>
      </w:r>
      <w:r>
        <w:rPr>
          <w:rFonts w:hint="eastAsia"/>
          <w:vertAlign w:val="superscript"/>
        </w:rPr>
        <w:t>[</w:t>
      </w:r>
      <w:r>
        <w:rPr>
          <w:vertAlign w:val="superscript"/>
        </w:rPr>
        <w:t>50]</w:t>
      </w:r>
      <w:r>
        <w:rPr>
          <w:rFonts w:hint="eastAsia"/>
        </w:rPr>
        <w:t>。在此工作的基础上，2016年，二值神经网络概念首先由图灵奖获得者且被誉为世界A</w:t>
      </w:r>
      <w:r>
        <w:t>I</w:t>
      </w:r>
      <w:r>
        <w:rPr>
          <w:rFonts w:hint="eastAsia"/>
        </w:rPr>
        <w:t>三巨头之一的</w:t>
      </w:r>
      <w:r>
        <w:t>Y. Bengio</w:t>
      </w:r>
      <w:r>
        <w:rPr>
          <w:rFonts w:hint="eastAsia"/>
        </w:rPr>
        <w:t>等人在论文</w:t>
      </w:r>
      <w:r>
        <w:rPr>
          <w:rFonts w:hint="eastAsia"/>
          <w:vertAlign w:val="superscript"/>
        </w:rPr>
        <w:t>[</w:t>
      </w:r>
      <w:r>
        <w:rPr>
          <w:vertAlign w:val="superscript"/>
        </w:rPr>
        <w:t>14,16]</w:t>
      </w:r>
      <w:r>
        <w:rPr>
          <w:rFonts w:hint="eastAsia"/>
        </w:rPr>
        <w:t>中提出，这两篇文章</w:t>
      </w:r>
      <w:r>
        <w:rPr>
          <w:rFonts w:hint="eastAsia"/>
          <w:vertAlign w:val="superscript"/>
          <w:lang w:val="en-US" w:eastAsia="zh-CN"/>
        </w:rPr>
        <w:t>[50-51]</w:t>
      </w:r>
      <w:r>
        <w:rPr>
          <w:rFonts w:hint="eastAsia"/>
        </w:rPr>
        <w:t>中提出了BNN的基本组成部分，包括（1）二值化函数及其通过直通式估算器（STE）的近似梯度；（2）批量归一化（batch normalization），这对于BNN是否能够收敛至关重要；（3）必须保证第一层和最后一层的全精度，因此这两篇</w:t>
      </w:r>
      <w:r>
        <w:rPr>
          <w:rFonts w:hint="eastAsia"/>
          <w:lang w:val="en-US" w:eastAsia="zh-CN"/>
        </w:rPr>
        <w:t>文章</w:t>
      </w:r>
      <w:r>
        <w:rPr>
          <w:rFonts w:hint="eastAsia"/>
        </w:rPr>
        <w:t>也被公认为是二值神经网络发展的奠基石。随后</w:t>
      </w:r>
      <w:r>
        <w:t>A. G. Anderson</w:t>
      </w:r>
      <w:r>
        <w:rPr>
          <w:rFonts w:hint="eastAsia"/>
        </w:rPr>
        <w:t>和</w:t>
      </w:r>
      <w:r>
        <w:t>C. P. Berg</w:t>
      </w:r>
      <w:r>
        <w:rPr>
          <w:rFonts w:hint="eastAsia"/>
        </w:rPr>
        <w:t>在2017年通过理论计算解释了为什么BNN可以有效的逼近DNN网络：首先经过二值化后的二值向量保留了DNN的实数向量在高维度几何空间中方向；其次通过batch-normalization后的二值点乘运算（popcount(xnor())）保留了原始DNN点乘的性质；再者第一层的实数卷积层可以将输入图像嵌入到高维度的二值空间，然后再通过二值运算来有效处理</w:t>
      </w:r>
      <w:r>
        <w:rPr>
          <w:rFonts w:hint="eastAsia"/>
          <w:vertAlign w:val="superscript"/>
        </w:rPr>
        <w:t>[</w:t>
      </w:r>
      <w:r>
        <w:rPr>
          <w:vertAlign w:val="superscript"/>
        </w:rPr>
        <w:t>52]</w:t>
      </w:r>
      <w:r>
        <w:rPr>
          <w:rFonts w:hint="eastAsia"/>
        </w:rPr>
        <w:t>。</w:t>
      </w:r>
    </w:p>
    <w:p>
      <w:pPr>
        <w:ind w:firstLine="480"/>
      </w:pPr>
      <w:r>
        <w:rPr>
          <w:rFonts w:hint="eastAsia"/>
        </w:rPr>
        <w:t>虽然BNN在压缩模型的尺寸和计算量上效果显著，且具有极好的硬件友好性，但是B</w:t>
      </w:r>
      <w:r>
        <w:t>NN</w:t>
      </w:r>
      <w:r>
        <w:rPr>
          <w:rFonts w:hint="eastAsia"/>
        </w:rPr>
        <w:t>一经提出还是受到了广泛的争议，其中最重要的原因便是精度损失，这主要是因为，输入二值化和二值活化带来的信息丢失以及权重二值化造成的模型容量的降低；其次还因为现有的网络结构和训练方法主要是针对实数值的DNNs，无法平滑地在BNN中使用。所以相应地，科研人员为了提高BNN的训练精度开展了大量的工作，主要包括以下方向：</w:t>
      </w:r>
    </w:p>
    <w:p>
      <w:pPr>
        <w:numPr>
          <w:ilvl w:val="0"/>
          <w:numId w:val="4"/>
        </w:numPr>
      </w:pPr>
      <w:r>
        <w:rPr>
          <w:rFonts w:hint="eastAsia"/>
        </w:rPr>
        <w:t>减少信息丢失。例如早在2015年时</w:t>
      </w:r>
      <w:r>
        <w:t>M. Rastegari</w:t>
      </w:r>
      <w:r>
        <w:rPr>
          <w:rFonts w:hint="eastAsia"/>
        </w:rPr>
        <w:t>就在文章</w:t>
      </w:r>
      <w:r>
        <w:rPr>
          <w:rFonts w:hint="eastAsia"/>
          <w:vertAlign w:val="superscript"/>
        </w:rPr>
        <w:t>[</w:t>
      </w:r>
      <w:r>
        <w:rPr>
          <w:vertAlign w:val="superscript"/>
        </w:rPr>
        <w:t>51]</w:t>
      </w:r>
      <w:r>
        <w:rPr>
          <w:rFonts w:hint="eastAsia"/>
        </w:rPr>
        <w:t>中提出可以通过添加增益项（例如scaling factors)更好地近似DNN激活函数来实现，增益项可以基于输入的统计数据</w:t>
      </w:r>
      <w:r>
        <w:rPr>
          <w:rFonts w:hint="eastAsia"/>
          <w:vertAlign w:val="superscript"/>
        </w:rPr>
        <w:t>[</w:t>
      </w:r>
      <w:r>
        <w:rPr>
          <w:vertAlign w:val="superscript"/>
        </w:rPr>
        <w:t>30-31]</w:t>
      </w:r>
      <w:r>
        <w:rPr>
          <w:rFonts w:hint="eastAsia"/>
        </w:rPr>
        <w:t>或者在训练过程中逐步学习</w:t>
      </w:r>
      <w:r>
        <w:rPr>
          <w:rFonts w:hint="eastAsia"/>
          <w:vertAlign w:val="superscript"/>
        </w:rPr>
        <w:t>[</w:t>
      </w:r>
      <w:r>
        <w:rPr>
          <w:vertAlign w:val="superscript"/>
        </w:rPr>
        <w:t>32-33]</w:t>
      </w:r>
      <w:r>
        <w:rPr>
          <w:rFonts w:hint="eastAsia"/>
        </w:rPr>
        <w:t>来提取。</w:t>
      </w:r>
    </w:p>
    <w:p>
      <w:pPr>
        <w:numPr>
          <w:ilvl w:val="0"/>
          <w:numId w:val="4"/>
        </w:numPr>
      </w:pPr>
      <w:r>
        <w:rPr>
          <w:rFonts w:hint="eastAsia"/>
        </w:rPr>
        <w:t>增强BNN模型容量。例如S. Zhu等人提出的B</w:t>
      </w:r>
      <w:r>
        <w:t>ENN</w:t>
      </w:r>
      <w:r>
        <w:rPr>
          <w:vertAlign w:val="superscript"/>
        </w:rPr>
        <w:t>[37]</w:t>
      </w:r>
      <w:r>
        <w:rPr>
          <w:rFonts w:hint="eastAsia"/>
        </w:rPr>
        <w:t>和J. Bethge等人提出的Gr</w:t>
      </w:r>
      <w:r>
        <w:t>oup-Net</w:t>
      </w:r>
      <w:r>
        <w:rPr>
          <w:vertAlign w:val="superscript"/>
        </w:rPr>
        <w:t>[36]</w:t>
      </w:r>
      <w:r>
        <w:rPr>
          <w:rFonts w:hint="eastAsia"/>
        </w:rPr>
        <w:t>网络中就证明了可以通过在网络使用多个B</w:t>
      </w:r>
      <w:r>
        <w:t>NN</w:t>
      </w:r>
      <w:r>
        <w:rPr>
          <w:rFonts w:hint="eastAsia"/>
        </w:rPr>
        <w:t>组件来实现模型容量的提升。此外还可以通过使用稍微多一点的比特数来表示一个神经元（其中每个比特都表示一个基）来实现模型容量的提升，这些基可以固定为2的幂值（如1，2，4，8</w:t>
      </w:r>
      <w:r>
        <w:t>…</w:t>
      </w:r>
      <w:r>
        <w:rPr>
          <w:rFonts w:hint="eastAsia"/>
        </w:rPr>
        <w:t>）</w:t>
      </w:r>
      <w:r>
        <w:rPr>
          <w:rFonts w:hint="eastAsia"/>
          <w:vertAlign w:val="superscript"/>
        </w:rPr>
        <w:t>[</w:t>
      </w:r>
      <w:r>
        <w:rPr>
          <w:vertAlign w:val="superscript"/>
        </w:rPr>
        <w:t>30]</w:t>
      </w:r>
      <w:r>
        <w:rPr>
          <w:rFonts w:hint="eastAsia"/>
        </w:rPr>
        <w:t>，或者像残差基一样动态可调</w:t>
      </w:r>
      <w:r>
        <w:rPr>
          <w:rFonts w:hint="eastAsia"/>
          <w:vertAlign w:val="superscript"/>
        </w:rPr>
        <w:t>[</w:t>
      </w:r>
      <w:r>
        <w:rPr>
          <w:vertAlign w:val="superscript"/>
        </w:rPr>
        <w:t>31]</w:t>
      </w:r>
      <w:r>
        <w:rPr>
          <w:rFonts w:hint="eastAsia"/>
        </w:rPr>
        <w:t>，也可以在训练中学习得到</w:t>
      </w:r>
      <w:r>
        <w:rPr>
          <w:rFonts w:hint="eastAsia"/>
          <w:vertAlign w:val="superscript"/>
        </w:rPr>
        <w:t>[</w:t>
      </w:r>
      <w:r>
        <w:rPr>
          <w:vertAlign w:val="superscript"/>
        </w:rPr>
        <w:t>32]</w:t>
      </w:r>
      <w:r>
        <w:rPr>
          <w:rFonts w:hint="eastAsia"/>
        </w:rPr>
        <w:t>。</w:t>
      </w:r>
    </w:p>
    <w:p>
      <w:pPr>
        <w:numPr>
          <w:ilvl w:val="0"/>
          <w:numId w:val="4"/>
        </w:numPr>
      </w:pPr>
      <w:r>
        <w:rPr>
          <w:rFonts w:hint="eastAsia"/>
        </w:rPr>
        <w:t>设计</w:t>
      </w:r>
      <w:r>
        <w:t>BNN</w:t>
      </w:r>
      <w:r>
        <w:rPr>
          <w:rFonts w:hint="eastAsia"/>
        </w:rPr>
        <w:t>特定的网络结构。当下大多数现存的网络模型和结构都是针对D</w:t>
      </w:r>
      <w:r>
        <w:t>NN</w:t>
      </w:r>
      <w:r>
        <w:rPr>
          <w:rFonts w:hint="eastAsia"/>
        </w:rPr>
        <w:t>设计的，所以</w:t>
      </w:r>
      <w:r>
        <w:t>BNN</w:t>
      </w:r>
      <w:r>
        <w:rPr>
          <w:rFonts w:hint="eastAsia"/>
        </w:rPr>
        <w:t>研究人员也开始着手设计面向B</w:t>
      </w:r>
      <w:r>
        <w:t>NN</w:t>
      </w:r>
      <w:r>
        <w:rPr>
          <w:rFonts w:hint="eastAsia"/>
        </w:rPr>
        <w:t>算法的网络结构，例如</w:t>
      </w:r>
      <w:r>
        <w:t xml:space="preserve">J. Bethge </w:t>
      </w:r>
      <w:r>
        <w:rPr>
          <w:rFonts w:hint="eastAsia"/>
        </w:rPr>
        <w:t>等人提出的</w:t>
      </w:r>
      <w:r>
        <w:t>ResnetE</w:t>
      </w:r>
      <w:r>
        <w:rPr>
          <w:rFonts w:hint="eastAsia"/>
        </w:rPr>
        <w:t>与</w:t>
      </w:r>
      <w:r>
        <w:t>BinaryDenseNet</w:t>
      </w:r>
      <w:r>
        <w:rPr>
          <w:rFonts w:hint="eastAsia"/>
        </w:rPr>
        <w:t>网络</w:t>
      </w:r>
      <w:r>
        <w:rPr>
          <w:rFonts w:hint="eastAsia"/>
          <w:vertAlign w:val="superscript"/>
        </w:rPr>
        <w:t>[</w:t>
      </w:r>
      <w:r>
        <w:rPr>
          <w:vertAlign w:val="superscript"/>
        </w:rPr>
        <w:t>38]</w:t>
      </w:r>
      <w:r>
        <w:rPr>
          <w:rFonts w:hint="eastAsia"/>
        </w:rPr>
        <w:t>和</w:t>
      </w:r>
      <w:r>
        <w:t>J. Bethge</w:t>
      </w:r>
      <w:r>
        <w:rPr>
          <w:rFonts w:hint="eastAsia"/>
        </w:rPr>
        <w:t>等人提出的</w:t>
      </w:r>
      <w:r>
        <w:t>MeliusNet</w:t>
      </w:r>
      <w:r>
        <w:rPr>
          <w:vertAlign w:val="superscript"/>
        </w:rPr>
        <w:t>[36]</w:t>
      </w:r>
      <w:r>
        <w:rPr>
          <w:rFonts w:hint="eastAsia"/>
        </w:rPr>
        <w:t>。其中</w:t>
      </w:r>
      <w:r>
        <w:t>BinaryDenseNet</w:t>
      </w:r>
      <w:r>
        <w:rPr>
          <w:rFonts w:hint="eastAsia"/>
        </w:rPr>
        <w:t>通</w:t>
      </w:r>
      <w:r>
        <w:t>过使用更多的跳跃链接shortcut</w:t>
      </w:r>
      <w:r>
        <w:rPr>
          <w:rFonts w:hint="eastAsia"/>
        </w:rPr>
        <w:t>来复用信息，进而保存网络结构中丰富的信息流；而</w:t>
      </w:r>
      <w:r>
        <w:t>MeliusNet</w:t>
      </w:r>
      <w:r>
        <w:rPr>
          <w:rFonts w:hint="eastAsia"/>
        </w:rPr>
        <w:t>，如下图所示，保存了第一层256个通道的数据流的全精度，</w:t>
      </w:r>
      <w:r>
        <w:t xml:space="preserve"> </w:t>
      </w:r>
      <w:r>
        <w:rPr>
          <w:rFonts w:hint="eastAsia"/>
        </w:rPr>
        <w:t>并创新性的提出了</w:t>
      </w:r>
      <w:r>
        <w:t>two-block</w:t>
      </w:r>
      <w:r>
        <w:rPr>
          <w:rFonts w:hint="eastAsia"/>
        </w:rPr>
        <w:t>结构（一个d</w:t>
      </w:r>
      <w:r>
        <w:t xml:space="preserve">ense </w:t>
      </w:r>
      <w:r>
        <w:rPr>
          <w:rFonts w:hint="eastAsia"/>
        </w:rPr>
        <w:t>b</w:t>
      </w:r>
      <w:r>
        <w:t>lock</w:t>
      </w:r>
      <w:r>
        <w:rPr>
          <w:rFonts w:hint="eastAsia"/>
        </w:rPr>
        <w:t>和一个imp</w:t>
      </w:r>
      <w:r>
        <w:t xml:space="preserve">rovement </w:t>
      </w:r>
      <w:r>
        <w:rPr>
          <w:rFonts w:hint="eastAsia"/>
        </w:rPr>
        <w:t>bl</w:t>
      </w:r>
      <w:r>
        <w:t>ock</w:t>
      </w:r>
      <w:r>
        <w:rPr>
          <w:rFonts w:hint="eastAsia"/>
        </w:rPr>
        <w:t>）来学习得到独立的另外64个通道的数据，并与原始的256个通道数据结合，通过这个方式，可以降低b</w:t>
      </w:r>
      <w:r>
        <w:t>atch normalization</w:t>
      </w:r>
      <w:r>
        <w:rPr>
          <w:rFonts w:hint="eastAsia"/>
        </w:rPr>
        <w:t>造成的信息丢失。</w:t>
      </w:r>
    </w:p>
    <w:p>
      <w:pPr>
        <w:ind w:left="425"/>
        <w:jc w:val="center"/>
      </w:pPr>
      <w:r>
        <w:drawing>
          <wp:inline distT="0" distB="0" distL="0" distR="0">
            <wp:extent cx="3239135" cy="2952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3260637" cy="2972227"/>
                    </a:xfrm>
                    <a:prstGeom prst="rect">
                      <a:avLst/>
                    </a:prstGeom>
                  </pic:spPr>
                </pic:pic>
              </a:graphicData>
            </a:graphic>
          </wp:inline>
        </w:drawing>
      </w:r>
    </w:p>
    <w:p>
      <w:pPr>
        <w:pStyle w:val="89"/>
      </w:pPr>
      <w:r>
        <w:rPr>
          <w:rFonts w:hint="eastAsia"/>
        </w:rPr>
        <w:t xml:space="preserve">图 </w:t>
      </w:r>
      <w:r>
        <w:t>MeliusNet</w:t>
      </w:r>
      <w:r>
        <w:rPr>
          <w:rFonts w:hint="eastAsia"/>
        </w:rPr>
        <w:t>的t</w:t>
      </w:r>
      <w:r>
        <w:t>wo-block</w:t>
      </w:r>
      <w:r>
        <w:rPr>
          <w:rFonts w:hint="eastAsia"/>
        </w:rPr>
        <w:t>结构</w:t>
      </w:r>
    </w:p>
    <w:p>
      <w:pPr>
        <w:pStyle w:val="84"/>
        <w:numPr>
          <w:ilvl w:val="0"/>
          <w:numId w:val="4"/>
        </w:numPr>
        <w:ind w:left="845" w:firstLineChars="0"/>
      </w:pPr>
      <w:r>
        <w:rPr>
          <w:rFonts w:hint="eastAsia"/>
        </w:rPr>
        <w:t>改善B</w:t>
      </w:r>
      <w:r>
        <w:t>NN</w:t>
      </w:r>
      <w:r>
        <w:rPr>
          <w:rFonts w:hint="eastAsia"/>
        </w:rPr>
        <w:t>的训练方法。目前改善</w:t>
      </w:r>
      <w:r>
        <w:t>BNN</w:t>
      </w:r>
      <w:r>
        <w:rPr>
          <w:rFonts w:hint="eastAsia"/>
        </w:rPr>
        <w:t>训练方法主要通过修正s</w:t>
      </w:r>
      <w:r>
        <w:t>ign</w:t>
      </w:r>
      <w:r>
        <w:rPr>
          <w:rFonts w:hint="eastAsia"/>
        </w:rPr>
        <w:t>激活函数和S</w:t>
      </w:r>
      <w:r>
        <w:t>TE</w:t>
      </w:r>
      <w:r>
        <w:rPr>
          <w:rFonts w:hint="eastAsia"/>
        </w:rPr>
        <w:t>梯度估算器，例如</w:t>
      </w:r>
      <w:r>
        <w:t>M. Alizadeh</w:t>
      </w:r>
      <w:r>
        <w:rPr>
          <w:rFonts w:hint="eastAsia"/>
        </w:rPr>
        <w:t>于2018年在文章</w:t>
      </w:r>
      <w:r>
        <w:rPr>
          <w:rFonts w:hint="eastAsia"/>
          <w:vertAlign w:val="superscript"/>
        </w:rPr>
        <w:t>[</w:t>
      </w:r>
      <w:r>
        <w:rPr>
          <w:vertAlign w:val="superscript"/>
        </w:rPr>
        <w:t>53]</w:t>
      </w:r>
      <w:r>
        <w:rPr>
          <w:rFonts w:hint="eastAsia"/>
        </w:rPr>
        <w:t>中提出的“</w:t>
      </w:r>
      <w:r>
        <w:t>second-moment</w:t>
      </w:r>
      <w:r>
        <w:rPr>
          <w:rFonts w:hint="eastAsia"/>
        </w:rPr>
        <w:t>”技术来调整学习率，进而确保了在B</w:t>
      </w:r>
      <w:r>
        <w:t>NN</w:t>
      </w:r>
      <w:r>
        <w:rPr>
          <w:rFonts w:hint="eastAsia"/>
        </w:rPr>
        <w:t>训练过程中S</w:t>
      </w:r>
      <w:r>
        <w:t>TE</w:t>
      </w:r>
      <w:r>
        <w:rPr>
          <w:rFonts w:hint="eastAsia"/>
        </w:rPr>
        <w:t>应用的成功率。无独有偶，同一年S. Darabi等人</w:t>
      </w:r>
      <w:r>
        <w:rPr>
          <w:rFonts w:hint="eastAsia"/>
          <w:vertAlign w:val="superscript"/>
        </w:rPr>
        <w:t>[</w:t>
      </w:r>
      <w:r>
        <w:rPr>
          <w:vertAlign w:val="superscript"/>
        </w:rPr>
        <w:t>33]</w:t>
      </w:r>
      <w:r>
        <w:t>提出了一种类似 Swish 激活</w:t>
      </w:r>
      <w:r>
        <w:rPr>
          <w:rFonts w:hint="eastAsia"/>
        </w:rPr>
        <w:t>函数</w:t>
      </w:r>
      <w:r>
        <w:t>的变体来代替 STE 机制，</w:t>
      </w:r>
      <w:r>
        <w:rPr>
          <w:rFonts w:hint="eastAsia"/>
        </w:rPr>
        <w:t>通过这一变体函数可以</w:t>
      </w:r>
      <w:r>
        <w:t>获得更有效的反向传播函数</w:t>
      </w:r>
      <w:r>
        <w:rPr>
          <w:rFonts w:hint="eastAsia"/>
        </w:rPr>
        <w:t>。2019年，</w:t>
      </w:r>
      <w:r>
        <w:t>Lahoud</w:t>
      </w:r>
      <w:r>
        <w:rPr>
          <w:rFonts w:hint="eastAsia"/>
        </w:rPr>
        <w:t>等人在文章</w:t>
      </w:r>
      <w:r>
        <w:rPr>
          <w:rFonts w:hint="eastAsia"/>
          <w:vertAlign w:val="superscript"/>
        </w:rPr>
        <w:t>[</w:t>
      </w:r>
      <w:r>
        <w:rPr>
          <w:vertAlign w:val="superscript"/>
        </w:rPr>
        <w:t>54]</w:t>
      </w:r>
      <w:r>
        <w:rPr>
          <w:rFonts w:hint="eastAsia"/>
        </w:rPr>
        <w:t>中提出在训练的开头使用一个平滑的激活函数，然后在训练中不断地将其锐化得到一个二值表示的并可替代s</w:t>
      </w:r>
      <w:r>
        <w:t>ign</w:t>
      </w:r>
      <w:r>
        <w:rPr>
          <w:rFonts w:hint="eastAsia"/>
        </w:rPr>
        <w:t>的激活函数。</w:t>
      </w:r>
      <w:r>
        <w:t>Hou</w:t>
      </w:r>
      <w:r>
        <w:rPr>
          <w:rFonts w:hint="eastAsia"/>
        </w:rPr>
        <w:t>等人在文章</w:t>
      </w:r>
      <w:r>
        <w:rPr>
          <w:rFonts w:hint="eastAsia"/>
          <w:vertAlign w:val="superscript"/>
        </w:rPr>
        <w:t>[</w:t>
      </w:r>
      <w:r>
        <w:rPr>
          <w:vertAlign w:val="superscript"/>
        </w:rPr>
        <w:t>55]</w:t>
      </w:r>
      <w:r>
        <w:rPr>
          <w:rFonts w:hint="eastAsia"/>
        </w:rPr>
        <w:t>中讨论了损失感知的二值化技术，展示了一种具有对角He</w:t>
      </w:r>
      <w:r>
        <w:t>ssian</w:t>
      </w:r>
      <w:r>
        <w:rPr>
          <w:rFonts w:hint="eastAsia"/>
        </w:rPr>
        <w:t>近似的近似牛顿算法，该算法可以直接最小化二值化权重的损失。除了修正s</w:t>
      </w:r>
      <w:r>
        <w:t>ign</w:t>
      </w:r>
      <w:r>
        <w:rPr>
          <w:rFonts w:hint="eastAsia"/>
        </w:rPr>
        <w:t>函数和S</w:t>
      </w:r>
      <w:r>
        <w:t>TE</w:t>
      </w:r>
      <w:r>
        <w:rPr>
          <w:rFonts w:hint="eastAsia"/>
        </w:rPr>
        <w:t>，还有部分研究人员也致力于改善B</w:t>
      </w:r>
      <w:r>
        <w:t>NN</w:t>
      </w:r>
      <w:r>
        <w:rPr>
          <w:rFonts w:hint="eastAsia"/>
        </w:rPr>
        <w:t>训练中的其他方面，例如W. Tang等人</w:t>
      </w:r>
      <w:r>
        <w:rPr>
          <w:rFonts w:hint="eastAsia"/>
          <w:vertAlign w:val="superscript"/>
        </w:rPr>
        <w:t>[</w:t>
      </w:r>
      <w:r>
        <w:rPr>
          <w:vertAlign w:val="superscript"/>
        </w:rPr>
        <w:t>31]</w:t>
      </w:r>
      <w:r>
        <w:rPr>
          <w:rFonts w:hint="eastAsia"/>
        </w:rPr>
        <w:t>试图通过在训练使用特殊的正则化项来激励潜在的浮点数变量接近+1和-1，</w:t>
      </w:r>
      <w:r>
        <w:t>Y. Umuroglu</w:t>
      </w:r>
      <w:r>
        <w:rPr>
          <w:rFonts w:hint="eastAsia"/>
        </w:rPr>
        <w:t>等人</w:t>
      </w:r>
      <w:r>
        <w:rPr>
          <w:rFonts w:hint="eastAsia"/>
          <w:vertAlign w:val="superscript"/>
        </w:rPr>
        <w:t>[</w:t>
      </w:r>
      <w:r>
        <w:rPr>
          <w:vertAlign w:val="superscript"/>
        </w:rPr>
        <w:t>43]</w:t>
      </w:r>
      <w:r>
        <w:rPr>
          <w:rFonts w:hint="eastAsia"/>
        </w:rPr>
        <w:t>在b</w:t>
      </w:r>
      <w:r>
        <w:t>atch normalization</w:t>
      </w:r>
      <w:r>
        <w:rPr>
          <w:rFonts w:hint="eastAsia"/>
        </w:rPr>
        <w:t>和a</w:t>
      </w:r>
      <w:r>
        <w:t>ctivation</w:t>
      </w:r>
      <w:r>
        <w:rPr>
          <w:rFonts w:hint="eastAsia"/>
        </w:rPr>
        <w:t>之前添加一层池化层。</w:t>
      </w:r>
    </w:p>
    <w:p>
      <w:pPr>
        <w:ind w:firstLine="420"/>
      </w:pPr>
      <w:r>
        <w:rPr>
          <w:rFonts w:hint="eastAsia"/>
        </w:rPr>
        <w:t>针对</w:t>
      </w:r>
      <w:r>
        <w:t>BNN</w:t>
      </w:r>
      <w:r>
        <w:rPr>
          <w:rFonts w:hint="eastAsia"/>
        </w:rPr>
        <w:t>展开的研究工作还有很多，这里不</w:t>
      </w:r>
      <w:r>
        <w:rPr>
          <w:rFonts w:hint="eastAsia"/>
          <w:lang w:val="en-US" w:eastAsia="zh-CN"/>
        </w:rPr>
        <w:t>再</w:t>
      </w:r>
      <w:r>
        <w:rPr>
          <w:rFonts w:hint="eastAsia"/>
        </w:rPr>
        <w:t>赘述，详细可参考</w:t>
      </w:r>
      <w:r>
        <w:t>T. Simons</w:t>
      </w:r>
      <w:r>
        <w:rPr>
          <w:rFonts w:hint="eastAsia"/>
          <w:vertAlign w:val="superscript"/>
        </w:rPr>
        <w:t>[</w:t>
      </w:r>
      <w:r>
        <w:rPr>
          <w:vertAlign w:val="superscript"/>
        </w:rPr>
        <w:t>57]</w:t>
      </w:r>
      <w:r>
        <w:rPr>
          <w:rFonts w:hint="eastAsia"/>
        </w:rPr>
        <w:t>和</w:t>
      </w:r>
      <w:r>
        <w:t>H. Qin</w:t>
      </w:r>
      <w:r>
        <w:rPr>
          <w:vertAlign w:val="superscript"/>
        </w:rPr>
        <w:t>[58]</w:t>
      </w:r>
      <w:r>
        <w:rPr>
          <w:rFonts w:hint="eastAsia"/>
        </w:rPr>
        <w:t>等人对B</w:t>
      </w:r>
      <w:r>
        <w:t>NN</w:t>
      </w:r>
      <w:r>
        <w:rPr>
          <w:rFonts w:hint="eastAsia"/>
        </w:rPr>
        <w:t>的综述文献，下面我们将展开</w:t>
      </w:r>
      <w:r>
        <w:rPr>
          <w:rFonts w:hint="eastAsia"/>
          <w:lang w:val="en-US" w:eastAsia="zh-CN"/>
        </w:rPr>
        <w:t>对</w:t>
      </w:r>
      <w:r>
        <w:rPr>
          <w:rFonts w:hint="eastAsia"/>
        </w:rPr>
        <w:t>复数神经网络的研究现状</w:t>
      </w:r>
      <w:r>
        <w:rPr>
          <w:rFonts w:hint="eastAsia"/>
          <w:lang w:val="en-US" w:eastAsia="zh-CN"/>
        </w:rPr>
        <w:t>的介绍</w:t>
      </w:r>
      <w:r>
        <w:rPr>
          <w:rFonts w:hint="eastAsia"/>
        </w:rPr>
        <w:t>。复数通过实数轴和虚数轴将一位实数线（</w:t>
      </w:r>
      <w:r>
        <w:t>即-∞到∞</w:t>
      </w:r>
      <w:r>
        <w:rPr>
          <w:rFonts w:hint="eastAsia"/>
        </w:rPr>
        <w:t>）扩展到二维平面。虽然现实世界并不存在复数，但是复数凭借其独特的性质和计算特性可以有效地修正实数表达能力不足的问题，尤其是在表达含有相位的信息时。例如在物理学中，因为经过傅里叶变化后的系数都是复数，所以复数更适合表示波的信息；在神经学科中，</w:t>
      </w:r>
      <w:r>
        <w:t>D. P. Reichert</w:t>
      </w:r>
      <w:r>
        <w:rPr>
          <w:rFonts w:hint="eastAsia"/>
        </w:rPr>
        <w:t>和</w:t>
      </w:r>
      <w:r>
        <w:t>T. Serre</w:t>
      </w:r>
      <w:r>
        <w:rPr>
          <w:rFonts w:hint="eastAsia"/>
        </w:rPr>
        <w:t>早在2013年就提出使用复数来表示神经元节律</w:t>
      </w:r>
      <w:r>
        <w:rPr>
          <w:rFonts w:hint="eastAsia"/>
          <w:vertAlign w:val="superscript"/>
        </w:rPr>
        <w:t>[</w:t>
      </w:r>
      <w:r>
        <w:rPr>
          <w:vertAlign w:val="superscript"/>
        </w:rPr>
        <w:t>59]</w:t>
      </w:r>
      <w:r>
        <w:rPr>
          <w:rFonts w:hint="eastAsia"/>
        </w:rPr>
        <w:t>，因为神经元节律就是以发射率和相位信息为基础的，且</w:t>
      </w:r>
      <w:r>
        <w:t>对神经元交流至关重要</w:t>
      </w:r>
      <w:r>
        <w:rPr>
          <w:rFonts w:hint="eastAsia"/>
        </w:rPr>
        <w:t>;在地球学中，Y. Cao等人于2019年就提出了相比单纯的S</w:t>
      </w:r>
      <w:r>
        <w:t>AR</w:t>
      </w:r>
      <w:r>
        <w:rPr>
          <w:rFonts w:hint="eastAsia"/>
        </w:rPr>
        <w:t>图像，</w:t>
      </w:r>
      <w:r>
        <w:t>PolSAR 图像</w:t>
      </w:r>
      <w:r>
        <w:rPr>
          <w:rFonts w:hint="eastAsia"/>
        </w:rPr>
        <w:t>可以提供更全面、更可靠的信息，因为</w:t>
      </w:r>
      <w:r>
        <w:t>PolSAR图像</w:t>
      </w:r>
      <w:r>
        <w:rPr>
          <w:rFonts w:hint="eastAsia"/>
        </w:rPr>
        <w:t>的</w:t>
      </w:r>
      <w:r>
        <w:t>散射特性</w:t>
      </w:r>
      <w:r>
        <w:rPr>
          <w:rFonts w:hint="eastAsia"/>
        </w:rPr>
        <w:t>就是使</w:t>
      </w:r>
      <w:r>
        <w:t>用复值偏振散射矩阵来描述，其中每个元素的幅度对应于电磁波从目标到雷达的背向散射强度，相位对应于在传感器平台和目标之间距离</w:t>
      </w:r>
      <w:r>
        <w:rPr>
          <w:rFonts w:hint="eastAsia"/>
          <w:vertAlign w:val="superscript"/>
        </w:rPr>
        <w:t>[</w:t>
      </w:r>
      <w:r>
        <w:rPr>
          <w:vertAlign w:val="superscript"/>
        </w:rPr>
        <w:t>41]</w:t>
      </w:r>
      <w:r>
        <w:rPr>
          <w:rFonts w:hint="eastAsia"/>
        </w:rPr>
        <w:t>；</w:t>
      </w:r>
      <w:r>
        <w:t>在生物医学科学中，</w:t>
      </w:r>
      <w:r>
        <w:rPr>
          <w:rFonts w:hint="eastAsia"/>
        </w:rPr>
        <w:t>H.-S. Choi等人使用复数</w:t>
      </w:r>
      <w:r>
        <w:t>有效地处理相位信息</w:t>
      </w:r>
      <w:r>
        <w:rPr>
          <w:rFonts w:hint="eastAsia"/>
        </w:rPr>
        <w:t>，</w:t>
      </w:r>
      <w:r>
        <w:t>极大地促进了 MRI 图像</w:t>
      </w:r>
      <w:r>
        <w:rPr>
          <w:rFonts w:hint="eastAsia"/>
        </w:rPr>
        <w:t>的</w:t>
      </w:r>
      <w:r>
        <w:t>重建</w:t>
      </w:r>
      <w:r>
        <w:rPr>
          <w:rFonts w:hint="eastAsia"/>
          <w:vertAlign w:val="superscript"/>
        </w:rPr>
        <w:t>[</w:t>
      </w:r>
      <w:r>
        <w:rPr>
          <w:vertAlign w:val="superscript"/>
        </w:rPr>
        <w:t>42]</w:t>
      </w:r>
      <w:r>
        <w:t xml:space="preserve"> </w:t>
      </w:r>
      <w:r>
        <w:rPr>
          <w:rFonts w:hint="eastAsia"/>
        </w:rPr>
        <w:t>。</w:t>
      </w:r>
    </w:p>
    <w:p>
      <w:pPr>
        <w:ind w:firstLine="420"/>
        <w:rPr>
          <w:rFonts w:hint="eastAsia"/>
        </w:rPr>
      </w:pPr>
      <w:r>
        <w:rPr>
          <w:rFonts w:hint="eastAsia"/>
        </w:rPr>
        <w:t>由于复数超强的表达能力和处理复数输入信号的需要，长期以来人们一直在致力构造复数神经网络，这段历史可以甚至可以追溯到1990年代</w:t>
      </w:r>
      <w:r>
        <w:rPr>
          <w:rFonts w:hint="eastAsia"/>
          <w:vertAlign w:val="superscript"/>
        </w:rPr>
        <w:t>[</w:t>
      </w:r>
      <w:r>
        <w:rPr>
          <w:vertAlign w:val="superscript"/>
        </w:rPr>
        <w:t>60-61]</w:t>
      </w:r>
      <w:r>
        <w:rPr>
          <w:rFonts w:hint="eastAsia"/>
        </w:rPr>
        <w:t>。最新</w:t>
      </w:r>
      <w:r>
        <w:rPr>
          <w:rFonts w:hint="eastAsia"/>
          <w:lang w:val="en-US" w:eastAsia="zh-CN"/>
        </w:rPr>
        <w:t>且最具代表性</w:t>
      </w:r>
      <w:r>
        <w:rPr>
          <w:rFonts w:hint="eastAsia"/>
        </w:rPr>
        <w:t>的复数神经网络的研究成果当属</w:t>
      </w:r>
      <w:r>
        <w:t>C. Trabelsi</w:t>
      </w:r>
      <w:r>
        <w:rPr>
          <w:rFonts w:hint="eastAsia"/>
        </w:rPr>
        <w:t>等人提出的深度复数网络（</w:t>
      </w:r>
      <w:r>
        <w:t>DCN</w:t>
      </w:r>
      <w:r>
        <w:rPr>
          <w:rFonts w:hint="eastAsia"/>
        </w:rPr>
        <w:t>）</w:t>
      </w:r>
      <w:r>
        <w:rPr>
          <w:rFonts w:hint="eastAsia"/>
          <w:vertAlign w:val="superscript"/>
        </w:rPr>
        <w:t>[</w:t>
      </w:r>
      <w:r>
        <w:rPr>
          <w:vertAlign w:val="superscript"/>
        </w:rPr>
        <w:t>39]</w:t>
      </w:r>
      <w:r>
        <w:rPr>
          <w:rFonts w:hint="eastAsia"/>
        </w:rPr>
        <w:t>，在文章</w:t>
      </w:r>
      <w:r>
        <w:rPr>
          <w:rFonts w:hint="eastAsia"/>
          <w:vertAlign w:val="superscript"/>
          <w:lang w:val="en-US" w:eastAsia="zh-CN"/>
        </w:rPr>
        <w:t>[39]</w:t>
      </w:r>
      <w:r>
        <w:rPr>
          <w:rFonts w:hint="eastAsia"/>
        </w:rPr>
        <w:t>中，作者提出了复数神经网络的构建方法，其中包括复数卷积、复数b</w:t>
      </w:r>
      <w:r>
        <w:t>atch normalization</w:t>
      </w:r>
      <w:r>
        <w:rPr>
          <w:rFonts w:hint="eastAsia"/>
        </w:rPr>
        <w:t>和复数权重初始化策略等等。</w:t>
      </w:r>
      <w:r>
        <w:t>DCN</w:t>
      </w:r>
      <w:r>
        <w:rPr>
          <w:rFonts w:hint="eastAsia"/>
        </w:rPr>
        <w:t>不仅考虑到了复数输入和权重的实部和虚部的相关性，还证明了它在分类任务上的有效性，实验数据表明，仅具有相关实数网络一半容量的D</w:t>
      </w:r>
      <w:r>
        <w:t>CN</w:t>
      </w:r>
      <w:r>
        <w:rPr>
          <w:rFonts w:hint="eastAsia"/>
        </w:rPr>
        <w:t>网络就可以实现相当或者更强的性能。</w:t>
      </w:r>
    </w:p>
    <w:p>
      <w:pPr>
        <w:ind w:firstLine="420"/>
      </w:pPr>
      <w:r>
        <w:rPr>
          <w:rFonts w:hint="eastAsia"/>
        </w:rPr>
        <w:t>基于B</w:t>
      </w:r>
      <w:r>
        <w:t>NN</w:t>
      </w:r>
      <w:r>
        <w:rPr>
          <w:rFonts w:hint="eastAsia"/>
        </w:rPr>
        <w:t>和D</w:t>
      </w:r>
      <w:r>
        <w:t>CN</w:t>
      </w:r>
      <w:r>
        <w:rPr>
          <w:rFonts w:hint="eastAsia"/>
        </w:rPr>
        <w:t>的研究成果，Y. Li和T. Geng等人在2021年提出了二值复数神经网络（B</w:t>
      </w:r>
      <w:r>
        <w:t>CNN</w:t>
      </w:r>
      <w:r>
        <w:rPr>
          <w:rFonts w:hint="eastAsia"/>
        </w:rPr>
        <w:t>），文章中B</w:t>
      </w:r>
      <w:r>
        <w:t>CNN</w:t>
      </w:r>
      <w:r>
        <w:rPr>
          <w:rFonts w:hint="eastAsia"/>
        </w:rPr>
        <w:t>系统有效地结合了</w:t>
      </w:r>
      <w:r>
        <w:t>BNN</w:t>
      </w:r>
      <w:r>
        <w:rPr>
          <w:rFonts w:hint="eastAsia"/>
        </w:rPr>
        <w:t>和D</w:t>
      </w:r>
      <w:r>
        <w:t>CN</w:t>
      </w:r>
      <w:r>
        <w:rPr>
          <w:rFonts w:hint="eastAsia"/>
        </w:rPr>
        <w:t>，Y. Li等人还针对N</w:t>
      </w:r>
      <w:r>
        <w:t>IN-Net</w:t>
      </w:r>
      <w:r>
        <w:rPr>
          <w:rFonts w:hint="eastAsia"/>
        </w:rPr>
        <w:t>和R</w:t>
      </w:r>
      <w:r>
        <w:t>esNet18</w:t>
      </w:r>
      <w:r>
        <w:rPr>
          <w:rFonts w:hint="eastAsia"/>
        </w:rPr>
        <w:t>等模型在C</w:t>
      </w:r>
      <w:r>
        <w:t>IFAR-10</w:t>
      </w:r>
      <w:r>
        <w:rPr>
          <w:rFonts w:hint="eastAsia"/>
        </w:rPr>
        <w:t>数据集上分别比较B</w:t>
      </w:r>
      <w:r>
        <w:t>NN</w:t>
      </w:r>
      <w:r>
        <w:rPr>
          <w:rFonts w:hint="eastAsia"/>
        </w:rPr>
        <w:t>、D</w:t>
      </w:r>
      <w:r>
        <w:t>CN</w:t>
      </w:r>
      <w:r>
        <w:rPr>
          <w:rFonts w:hint="eastAsia"/>
        </w:rPr>
        <w:t>和B</w:t>
      </w:r>
      <w:r>
        <w:t>CNN</w:t>
      </w:r>
      <w:r>
        <w:rPr>
          <w:rFonts w:hint="eastAsia"/>
        </w:rPr>
        <w:t>网络的参数量和精度（如下表）。从表 中数据可知，针对N</w:t>
      </w:r>
      <w:r>
        <w:t>IN-N</w:t>
      </w:r>
      <w:r>
        <w:rPr>
          <w:rFonts w:hint="eastAsia"/>
        </w:rPr>
        <w:t>et和Res</w:t>
      </w:r>
      <w:r>
        <w:t>Net18</w:t>
      </w:r>
      <w:r>
        <w:rPr>
          <w:rFonts w:hint="eastAsia"/>
          <w:lang w:val="en-US" w:eastAsia="zh-CN"/>
        </w:rPr>
        <w:t>网络</w:t>
      </w:r>
      <w:r>
        <w:rPr>
          <w:rFonts w:hint="eastAsia"/>
        </w:rPr>
        <w:t>，</w:t>
      </w:r>
      <w:r>
        <w:rPr>
          <w:rFonts w:hint="eastAsia"/>
          <w:lang w:val="en-US" w:eastAsia="zh-CN"/>
        </w:rPr>
        <w:t>相比于BNN，使用BCNN</w:t>
      </w:r>
      <w:r>
        <w:rPr>
          <w:rFonts w:hint="eastAsia"/>
        </w:rPr>
        <w:t>模型</w:t>
      </w:r>
      <w:r>
        <w:rPr>
          <w:rFonts w:hint="eastAsia"/>
          <w:lang w:val="en-US" w:eastAsia="zh-CN"/>
        </w:rPr>
        <w:t>大小几乎不变，而精度</w:t>
      </w:r>
      <w:r>
        <w:rPr>
          <w:rFonts w:hint="eastAsia"/>
        </w:rPr>
        <w:t>分别</w:t>
      </w:r>
      <w:r>
        <w:rPr>
          <w:rFonts w:hint="eastAsia"/>
          <w:lang w:val="en-US" w:eastAsia="zh-CN"/>
        </w:rPr>
        <w:t>提升</w:t>
      </w:r>
      <w:r>
        <w:rPr>
          <w:rFonts w:hint="eastAsia"/>
        </w:rPr>
        <w:t>了1.85%和0.52%。另外与D</w:t>
      </w:r>
      <w:r>
        <w:t>CN</w:t>
      </w:r>
      <w:r>
        <w:rPr>
          <w:rFonts w:hint="eastAsia"/>
        </w:rPr>
        <w:t>相比，B</w:t>
      </w:r>
      <w:r>
        <w:t>CNN</w:t>
      </w:r>
      <w:r>
        <w:rPr>
          <w:rFonts w:hint="eastAsia"/>
          <w:lang w:val="en-US" w:eastAsia="zh-CN"/>
        </w:rPr>
        <w:t>与BNN都</w:t>
      </w:r>
      <w:r>
        <w:rPr>
          <w:rFonts w:hint="eastAsia"/>
        </w:rPr>
        <w:t>可以大幅度的而降低计算成本，这对于低成本、低功耗、高效能的边缘设备来说是极具吸引力的，从表 中可见，在精度损失可接受的条件下，针对N</w:t>
      </w:r>
      <w:r>
        <w:t>IN-N</w:t>
      </w:r>
      <w:r>
        <w:rPr>
          <w:rFonts w:hint="eastAsia"/>
        </w:rPr>
        <w:t>et和Res</w:t>
      </w:r>
      <w:r>
        <w:t>Net18</w:t>
      </w:r>
      <w:r>
        <w:rPr>
          <w:rFonts w:hint="eastAsia"/>
        </w:rPr>
        <w:t>，B</w:t>
      </w:r>
      <w:r>
        <w:t>CNN</w:t>
      </w:r>
      <w:r>
        <w:rPr>
          <w:rFonts w:hint="eastAsia"/>
        </w:rPr>
        <w:t>相比</w:t>
      </w:r>
      <w:r>
        <w:t>DNN</w:t>
      </w:r>
      <w:r>
        <w:rPr>
          <w:rFonts w:hint="eastAsia"/>
        </w:rPr>
        <w:t>参数分别减小了20和30倍。</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0"/>
        <w:gridCol w:w="1547"/>
        <w:gridCol w:w="1800"/>
        <w:gridCol w:w="1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shd w:val="clear" w:color="auto" w:fill="8EAADB" w:themeFill="accent5" w:themeFillTint="99"/>
            <w:vAlign w:val="center"/>
          </w:tcPr>
          <w:p>
            <w:pPr>
              <w:spacing w:line="240" w:lineRule="auto"/>
              <w:jc w:val="center"/>
              <w:rPr>
                <w:rFonts w:hint="eastAsia" w:eastAsia="宋体"/>
                <w:color w:val="auto"/>
                <w:vertAlign w:val="baseline"/>
                <w:lang w:val="en-US" w:eastAsia="zh-CN"/>
              </w:rPr>
            </w:pPr>
            <w:r>
              <w:rPr>
                <w:rFonts w:hint="eastAsia"/>
                <w:color w:val="auto"/>
                <w:vertAlign w:val="baseline"/>
                <w:lang w:val="en-US" w:eastAsia="zh-CN"/>
              </w:rPr>
              <w:t>网络</w:t>
            </w:r>
          </w:p>
        </w:tc>
        <w:tc>
          <w:tcPr>
            <w:tcW w:w="1547" w:type="dxa"/>
            <w:shd w:val="clear" w:color="auto" w:fill="8EAADB" w:themeFill="accent5" w:themeFillTint="99"/>
            <w:vAlign w:val="center"/>
          </w:tcPr>
          <w:p>
            <w:pPr>
              <w:spacing w:line="240" w:lineRule="auto"/>
              <w:jc w:val="center"/>
              <w:rPr>
                <w:rFonts w:hint="eastAsia" w:eastAsia="宋体"/>
                <w:color w:val="auto"/>
                <w:vertAlign w:val="baseline"/>
                <w:lang w:val="en-US" w:eastAsia="zh-CN"/>
              </w:rPr>
            </w:pPr>
            <w:r>
              <w:rPr>
                <w:rFonts w:hint="eastAsia"/>
                <w:color w:val="auto"/>
                <w:vertAlign w:val="baseline"/>
                <w:lang w:val="en-US" w:eastAsia="zh-CN"/>
              </w:rPr>
              <w:t>类型</w:t>
            </w:r>
          </w:p>
        </w:tc>
        <w:tc>
          <w:tcPr>
            <w:tcW w:w="1800" w:type="dxa"/>
            <w:shd w:val="clear" w:color="auto" w:fill="8EAADB" w:themeFill="accent5" w:themeFillTint="99"/>
            <w:vAlign w:val="center"/>
          </w:tcPr>
          <w:p>
            <w:pPr>
              <w:spacing w:line="240" w:lineRule="auto"/>
              <w:jc w:val="center"/>
              <w:rPr>
                <w:rFonts w:hint="default" w:eastAsia="宋体"/>
                <w:color w:val="auto"/>
                <w:vertAlign w:val="baseline"/>
                <w:lang w:val="en-US" w:eastAsia="zh-CN"/>
              </w:rPr>
            </w:pPr>
            <w:r>
              <w:rPr>
                <w:rFonts w:hint="eastAsia"/>
                <w:color w:val="auto"/>
                <w:vertAlign w:val="baseline"/>
                <w:lang w:val="en-US" w:eastAsia="zh-CN"/>
              </w:rPr>
              <w:t>参数量</w:t>
            </w:r>
          </w:p>
        </w:tc>
        <w:tc>
          <w:tcPr>
            <w:tcW w:w="1817" w:type="dxa"/>
            <w:shd w:val="clear" w:color="auto" w:fill="8EAADB" w:themeFill="accent5" w:themeFillTint="99"/>
            <w:vAlign w:val="center"/>
          </w:tcPr>
          <w:p>
            <w:pPr>
              <w:spacing w:line="240" w:lineRule="auto"/>
              <w:jc w:val="center"/>
              <w:rPr>
                <w:rFonts w:hint="default" w:eastAsia="宋体"/>
                <w:color w:val="auto"/>
                <w:vertAlign w:val="baseline"/>
                <w:lang w:val="en-US" w:eastAsia="zh-CN"/>
              </w:rPr>
            </w:pPr>
            <w:r>
              <w:rPr>
                <w:rFonts w:hint="eastAsia"/>
                <w:color w:val="auto"/>
                <w:vertAlign w:val="baseline"/>
                <w:lang w:val="en-US" w:eastAsia="zh-CN"/>
              </w:rPr>
              <w:t>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restart"/>
            <w:vAlign w:val="center"/>
          </w:tcPr>
          <w:p>
            <w:pPr>
              <w:spacing w:line="240" w:lineRule="auto"/>
              <w:jc w:val="center"/>
              <w:rPr>
                <w:rFonts w:hint="default" w:eastAsia="宋体"/>
                <w:vertAlign w:val="baseline"/>
                <w:lang w:val="en-US" w:eastAsia="zh-CN"/>
              </w:rPr>
            </w:pPr>
            <w:r>
              <w:rPr>
                <w:rFonts w:hint="eastAsia"/>
                <w:vertAlign w:val="baseline"/>
                <w:lang w:val="en-US" w:eastAsia="zh-CN"/>
              </w:rPr>
              <w:t>NIN-Net</w:t>
            </w:r>
          </w:p>
        </w:tc>
        <w:tc>
          <w:tcPr>
            <w:tcW w:w="1547"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DNN</w:t>
            </w:r>
          </w:p>
        </w:tc>
        <w:tc>
          <w:tcPr>
            <w:tcW w:w="1800"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3.69M</w:t>
            </w:r>
          </w:p>
        </w:tc>
        <w:tc>
          <w:tcPr>
            <w:tcW w:w="1817"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89.64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continue"/>
            <w:vAlign w:val="center"/>
          </w:tcPr>
          <w:p>
            <w:pPr>
              <w:spacing w:line="240" w:lineRule="auto"/>
              <w:jc w:val="center"/>
              <w:rPr>
                <w:vertAlign w:val="baseline"/>
              </w:rPr>
            </w:pPr>
          </w:p>
        </w:tc>
        <w:tc>
          <w:tcPr>
            <w:tcW w:w="1547"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BNN</w:t>
            </w:r>
          </w:p>
        </w:tc>
        <w:tc>
          <w:tcPr>
            <w:tcW w:w="1800"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0.192M</w:t>
            </w:r>
          </w:p>
        </w:tc>
        <w:tc>
          <w:tcPr>
            <w:tcW w:w="1817"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85.77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00" w:type="dxa"/>
            <w:vMerge w:val="continue"/>
            <w:vAlign w:val="center"/>
          </w:tcPr>
          <w:p>
            <w:pPr>
              <w:spacing w:line="240" w:lineRule="auto"/>
              <w:jc w:val="center"/>
              <w:rPr>
                <w:vertAlign w:val="baseline"/>
              </w:rPr>
            </w:pPr>
          </w:p>
        </w:tc>
        <w:tc>
          <w:tcPr>
            <w:tcW w:w="1547"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BCNN</w:t>
            </w:r>
          </w:p>
        </w:tc>
        <w:tc>
          <w:tcPr>
            <w:tcW w:w="1800"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0.187M</w:t>
            </w:r>
          </w:p>
        </w:tc>
        <w:tc>
          <w:tcPr>
            <w:tcW w:w="1817"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87.62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restart"/>
            <w:vAlign w:val="center"/>
          </w:tcPr>
          <w:p>
            <w:pPr>
              <w:spacing w:line="240" w:lineRule="auto"/>
              <w:jc w:val="center"/>
              <w:rPr>
                <w:rFonts w:hint="default" w:eastAsia="宋体"/>
                <w:vertAlign w:val="baseline"/>
                <w:lang w:val="en-US" w:eastAsia="zh-CN"/>
              </w:rPr>
            </w:pPr>
            <w:r>
              <w:rPr>
                <w:rFonts w:hint="eastAsia"/>
                <w:vertAlign w:val="baseline"/>
                <w:lang w:val="en-US" w:eastAsia="zh-CN"/>
              </w:rPr>
              <w:t>ResNet18</w:t>
            </w:r>
          </w:p>
        </w:tc>
        <w:tc>
          <w:tcPr>
            <w:tcW w:w="1547" w:type="dxa"/>
            <w:vAlign w:val="center"/>
          </w:tcPr>
          <w:p>
            <w:pPr>
              <w:spacing w:line="240" w:lineRule="auto"/>
              <w:jc w:val="center"/>
              <w:rPr>
                <w:vertAlign w:val="baseline"/>
              </w:rPr>
            </w:pPr>
            <w:r>
              <w:rPr>
                <w:rFonts w:hint="eastAsia"/>
                <w:vertAlign w:val="baseline"/>
                <w:lang w:val="en-US" w:eastAsia="zh-CN"/>
              </w:rPr>
              <w:t>DNN</w:t>
            </w:r>
          </w:p>
        </w:tc>
        <w:tc>
          <w:tcPr>
            <w:tcW w:w="1800"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42.63M</w:t>
            </w:r>
          </w:p>
        </w:tc>
        <w:tc>
          <w:tcPr>
            <w:tcW w:w="1817"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93.02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jc w:val="center"/>
        </w:trPr>
        <w:tc>
          <w:tcPr>
            <w:tcW w:w="1300" w:type="dxa"/>
            <w:vMerge w:val="continue"/>
            <w:vAlign w:val="center"/>
          </w:tcPr>
          <w:p>
            <w:pPr>
              <w:spacing w:line="240" w:lineRule="auto"/>
              <w:jc w:val="center"/>
              <w:rPr>
                <w:vertAlign w:val="baseline"/>
              </w:rPr>
            </w:pPr>
          </w:p>
        </w:tc>
        <w:tc>
          <w:tcPr>
            <w:tcW w:w="1547" w:type="dxa"/>
            <w:vAlign w:val="center"/>
          </w:tcPr>
          <w:p>
            <w:pPr>
              <w:spacing w:line="240" w:lineRule="auto"/>
              <w:jc w:val="center"/>
              <w:rPr>
                <w:vertAlign w:val="baseline"/>
              </w:rPr>
            </w:pPr>
            <w:r>
              <w:rPr>
                <w:rFonts w:hint="eastAsia"/>
                <w:vertAlign w:val="baseline"/>
                <w:lang w:val="en-US" w:eastAsia="zh-CN"/>
              </w:rPr>
              <w:t>BNN</w:t>
            </w:r>
          </w:p>
        </w:tc>
        <w:tc>
          <w:tcPr>
            <w:tcW w:w="1800"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1.39M</w:t>
            </w:r>
          </w:p>
        </w:tc>
        <w:tc>
          <w:tcPr>
            <w:tcW w:w="1817"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90.67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continue"/>
            <w:vAlign w:val="center"/>
          </w:tcPr>
          <w:p>
            <w:pPr>
              <w:spacing w:line="240" w:lineRule="auto"/>
              <w:jc w:val="center"/>
              <w:rPr>
                <w:vertAlign w:val="baseline"/>
              </w:rPr>
            </w:pPr>
          </w:p>
        </w:tc>
        <w:tc>
          <w:tcPr>
            <w:tcW w:w="1547" w:type="dxa"/>
            <w:vAlign w:val="center"/>
          </w:tcPr>
          <w:p>
            <w:pPr>
              <w:spacing w:line="240" w:lineRule="auto"/>
              <w:jc w:val="center"/>
              <w:rPr>
                <w:vertAlign w:val="baseline"/>
              </w:rPr>
            </w:pPr>
            <w:r>
              <w:rPr>
                <w:rFonts w:hint="eastAsia"/>
                <w:vertAlign w:val="baseline"/>
                <w:lang w:val="en-US" w:eastAsia="zh-CN"/>
              </w:rPr>
              <w:t>BCNN</w:t>
            </w:r>
          </w:p>
        </w:tc>
        <w:tc>
          <w:tcPr>
            <w:tcW w:w="1800"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1.39M</w:t>
            </w:r>
          </w:p>
        </w:tc>
        <w:tc>
          <w:tcPr>
            <w:tcW w:w="1817"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91.19</w:t>
            </w:r>
          </w:p>
        </w:tc>
      </w:tr>
    </w:tbl>
    <w:p>
      <w:pPr>
        <w:pStyle w:val="89"/>
        <w:bidi w:val="0"/>
        <w:rPr>
          <w:rFonts w:hint="default" w:eastAsia="宋体"/>
          <w:vertAlign w:val="superscript"/>
          <w:lang w:val="en-US" w:eastAsia="zh-CN"/>
        </w:rPr>
      </w:pPr>
      <w:r>
        <w:rPr>
          <w:rFonts w:hint="eastAsia"/>
          <w:lang w:val="en-US" w:eastAsia="zh-CN"/>
        </w:rPr>
        <w:t xml:space="preserve">表  </w:t>
      </w:r>
      <w:r>
        <w:rPr>
          <w:rFonts w:hint="eastAsia"/>
        </w:rPr>
        <w:t>B</w:t>
      </w:r>
      <w:r>
        <w:t>NN</w:t>
      </w:r>
      <w:r>
        <w:rPr>
          <w:rFonts w:hint="eastAsia"/>
        </w:rPr>
        <w:t>、D</w:t>
      </w:r>
      <w:r>
        <w:t>CN</w:t>
      </w:r>
      <w:r>
        <w:rPr>
          <w:rFonts w:hint="eastAsia"/>
        </w:rPr>
        <w:t>和B</w:t>
      </w:r>
      <w:r>
        <w:t>CNN</w:t>
      </w:r>
      <w:r>
        <w:rPr>
          <w:rFonts w:hint="eastAsia"/>
        </w:rPr>
        <w:t>网络的参数量和精度</w:t>
      </w:r>
      <w:r>
        <w:rPr>
          <w:rFonts w:hint="eastAsia"/>
          <w:lang w:val="en-US" w:eastAsia="zh-CN"/>
        </w:rPr>
        <w:t>对比</w:t>
      </w:r>
      <w:r>
        <w:rPr>
          <w:rFonts w:hint="eastAsia"/>
          <w:vertAlign w:val="superscript"/>
          <w:lang w:val="en-US" w:eastAsia="zh-CN"/>
        </w:rPr>
        <w:t>[15]</w:t>
      </w:r>
    </w:p>
    <w:p>
      <w:pPr>
        <w:pStyle w:val="4"/>
      </w:pPr>
      <w:r>
        <w:rPr>
          <w:rFonts w:hint="eastAsia"/>
        </w:rPr>
        <w:t>边缘智能的研究现状</w:t>
      </w:r>
    </w:p>
    <w:p>
      <w:pPr>
        <w:ind w:firstLine="420"/>
      </w:pPr>
      <w:r>
        <w:rPr>
          <w:rFonts w:hint="eastAsia"/>
        </w:rPr>
        <w:t>目前主流的边缘智能设备主要是深度学习加速器，一般应用在智能手机、无人机、物联网、自动驾驶汽车等，该方向的发展大致可以分为两个阶段：第一阶段是在2013到2015年，这一阶段众多巨头公司，如英伟达、谷歌、英特尔和微软等开始陆续介入并开始探索如何从硬件角度实现网络模型，谷歌T</w:t>
      </w:r>
      <w:r>
        <w:t>PU</w:t>
      </w:r>
      <w:r>
        <w:rPr>
          <w:rFonts w:hint="eastAsia"/>
        </w:rPr>
        <w:t>的架构与设计也是在这一阶段完成的；第二阶段即2016年至今，这一阶段是实际应用阶段，许多高性能、低功耗和低成本的移动端和边缘侧设备</w:t>
      </w:r>
      <w:r>
        <w:rPr>
          <w:rFonts w:hint="eastAsia"/>
          <w:lang w:val="en-US" w:eastAsia="zh-CN"/>
        </w:rPr>
        <w:t>就</w:t>
      </w:r>
      <w:r>
        <w:rPr>
          <w:rFonts w:hint="eastAsia"/>
        </w:rPr>
        <w:t>是在这一期间落地的。</w:t>
      </w:r>
    </w:p>
    <w:p>
      <w:pPr>
        <w:ind w:firstLine="420"/>
      </w:pPr>
      <w:r>
        <w:rPr>
          <w:rFonts w:hint="eastAsia"/>
        </w:rPr>
        <w:t>根据美国市场调研公司Tra</w:t>
      </w:r>
      <w:r>
        <w:t>ctica</w:t>
      </w:r>
      <w:r>
        <w:rPr>
          <w:rFonts w:hint="eastAsia"/>
        </w:rPr>
        <w:t>的预测，深度学习加速器的市场规模在2025年</w:t>
      </w:r>
      <w:r>
        <w:rPr>
          <w:rFonts w:hint="eastAsia"/>
          <w:lang w:val="en-US" w:eastAsia="zh-CN"/>
        </w:rPr>
        <w:t>将</w:t>
      </w:r>
      <w:r>
        <w:rPr>
          <w:rFonts w:hint="eastAsia"/>
        </w:rPr>
        <w:t>达到663亿美元（如下图</w:t>
      </w:r>
      <w:r>
        <w:rPr>
          <w:rFonts w:hint="eastAsia"/>
          <w:lang w:val="en-US" w:eastAsia="zh-CN"/>
        </w:rPr>
        <w:t xml:space="preserve"> 所示</w:t>
      </w:r>
      <w:r>
        <w:rPr>
          <w:rFonts w:hint="eastAsia"/>
        </w:rPr>
        <w:t>），其中云端训练、云端推理、边缘推理各占1/3，其中主要份额还是由“1+3”四家巨头公司占据。下面我们首先介绍4家大公司的边缘智能成果，再介绍国内外一些研究机构和初创公司的研究成果。</w:t>
      </w:r>
    </w:p>
    <w:p>
      <w:pPr>
        <w:ind w:firstLine="420"/>
        <w:jc w:val="center"/>
      </w:pPr>
      <w:r>
        <w:drawing>
          <wp:inline distT="0" distB="0" distL="0" distR="0">
            <wp:extent cx="3477260" cy="2505075"/>
            <wp:effectExtent l="0" t="0" r="889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477260" cy="2505075"/>
                    </a:xfrm>
                    <a:prstGeom prst="rect">
                      <a:avLst/>
                    </a:prstGeom>
                    <a:noFill/>
                    <a:ln>
                      <a:noFill/>
                    </a:ln>
                  </pic:spPr>
                </pic:pic>
              </a:graphicData>
            </a:graphic>
          </wp:inline>
        </w:drawing>
      </w:r>
    </w:p>
    <w:p>
      <w:pPr>
        <w:pStyle w:val="89"/>
        <w:bidi w:val="0"/>
      </w:pPr>
      <w:r>
        <w:rPr>
          <w:rFonts w:hint="eastAsia"/>
        </w:rPr>
        <w:t>图 深度学习加速器营收增长预测（来自Tra</w:t>
      </w:r>
      <w:r>
        <w:t>ctica</w:t>
      </w:r>
      <w:r>
        <w:rPr>
          <w:rFonts w:hint="eastAsia"/>
        </w:rPr>
        <w:t>）</w:t>
      </w:r>
    </w:p>
    <w:p>
      <w:pPr>
        <w:ind w:firstLine="420"/>
      </w:pPr>
      <w:r>
        <w:rPr>
          <w:rFonts w:hint="eastAsia"/>
        </w:rPr>
        <w:t>谈及深度学习加速器就不得不提G</w:t>
      </w:r>
      <w:r>
        <w:t>PU</w:t>
      </w:r>
      <w:r>
        <w:rPr>
          <w:rFonts w:hint="eastAsia"/>
        </w:rPr>
        <w:t>最早的发明者英伟达，正是有了G</w:t>
      </w:r>
      <w:r>
        <w:t>PU</w:t>
      </w:r>
      <w:r>
        <w:rPr>
          <w:rFonts w:hint="eastAsia"/>
        </w:rPr>
        <w:t>作为作为硬件基础，深度学习算法的优势才得以体现。除了G</w:t>
      </w:r>
      <w:r>
        <w:t>PU</w:t>
      </w:r>
      <w:r>
        <w:rPr>
          <w:rFonts w:hint="eastAsia"/>
        </w:rPr>
        <w:t>（数据中心）外，英伟达还在边缘</w:t>
      </w:r>
      <w:r>
        <w:rPr>
          <w:rFonts w:hint="eastAsia"/>
          <w:lang w:val="en-US" w:eastAsia="zh-CN"/>
        </w:rPr>
        <w:t>侧</w:t>
      </w:r>
      <w:r>
        <w:rPr>
          <w:rFonts w:hint="eastAsia"/>
        </w:rPr>
        <w:t>计算提出了</w:t>
      </w:r>
      <w:r>
        <w:rPr>
          <w:rFonts w:hint="eastAsia"/>
          <w:lang w:val="en-US" w:eastAsia="zh-CN"/>
        </w:rPr>
        <w:t>众多优秀的</w:t>
      </w:r>
      <w:r>
        <w:rPr>
          <w:rFonts w:hint="eastAsia"/>
        </w:rPr>
        <w:t>应用解决方案，特别是自动驾驶汽车领域。例如英伟达在2017年针对边缘侧汽车应用推出了X</w:t>
      </w:r>
      <w:r>
        <w:t>avier</w:t>
      </w:r>
      <w:r>
        <w:rPr>
          <w:rFonts w:hint="eastAsia"/>
        </w:rPr>
        <w:t>芯片（裸片如下图），其中集成了8个64位A</w:t>
      </w:r>
      <w:r>
        <w:t>RM</w:t>
      </w:r>
      <w:r>
        <w:rPr>
          <w:rFonts w:hint="eastAsia"/>
        </w:rPr>
        <w:t>v8</w:t>
      </w:r>
      <w:r>
        <w:t>-A</w:t>
      </w:r>
      <w:r>
        <w:rPr>
          <w:rFonts w:hint="eastAsia"/>
        </w:rPr>
        <w:t>内核和5</w:t>
      </w:r>
      <w:r>
        <w:t>12</w:t>
      </w:r>
      <w:r>
        <w:rPr>
          <w:rFonts w:hint="eastAsia"/>
        </w:rPr>
        <w:t>核Vol</w:t>
      </w:r>
      <w:r>
        <w:t>ta</w:t>
      </w:r>
      <w:r>
        <w:rPr>
          <w:rFonts w:hint="eastAsia"/>
        </w:rPr>
        <w:t>架构G</w:t>
      </w:r>
      <w:r>
        <w:t>PU</w:t>
      </w:r>
      <w:r>
        <w:rPr>
          <w:rFonts w:hint="eastAsia"/>
        </w:rPr>
        <w:t>，除此之外还有一个用于A</w:t>
      </w:r>
      <w:r>
        <w:t>I</w:t>
      </w:r>
      <w:r>
        <w:rPr>
          <w:rFonts w:hint="eastAsia"/>
        </w:rPr>
        <w:t>处理的8位整数矩阵运算电路。X</w:t>
      </w:r>
      <w:r>
        <w:t>avier</w:t>
      </w:r>
      <w:r>
        <w:rPr>
          <w:rFonts w:hint="eastAsia"/>
        </w:rPr>
        <w:t>拥有超过90亿个晶体管，每秒可以运行30万亿次计算（30</w:t>
      </w:r>
      <w:r>
        <w:t>TOPS</w:t>
      </w:r>
      <w:r>
        <w:rPr>
          <w:rFonts w:hint="eastAsia"/>
        </w:rPr>
        <w:t>），功耗仅为30</w:t>
      </w:r>
      <w:r>
        <w:t>W</w:t>
      </w:r>
      <w:r>
        <w:rPr>
          <w:rFonts w:hint="eastAsia"/>
        </w:rPr>
        <w:t>。</w:t>
      </w:r>
    </w:p>
    <w:p>
      <w:pPr>
        <w:ind w:firstLine="420"/>
        <w:jc w:val="center"/>
      </w:pPr>
      <w:r>
        <w:drawing>
          <wp:inline distT="0" distB="0" distL="0" distR="0">
            <wp:extent cx="3569970" cy="2702560"/>
            <wp:effectExtent l="0" t="0" r="1143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569970" cy="2702560"/>
                    </a:xfrm>
                    <a:prstGeom prst="rect">
                      <a:avLst/>
                    </a:prstGeom>
                    <a:noFill/>
                    <a:ln>
                      <a:noFill/>
                    </a:ln>
                  </pic:spPr>
                </pic:pic>
              </a:graphicData>
            </a:graphic>
          </wp:inline>
        </w:drawing>
      </w:r>
    </w:p>
    <w:p>
      <w:pPr>
        <w:pStyle w:val="89"/>
        <w:bidi w:val="0"/>
      </w:pPr>
      <w:r>
        <w:rPr>
          <w:rFonts w:hint="eastAsia"/>
        </w:rPr>
        <w:t xml:space="preserve">图 </w:t>
      </w:r>
      <w:r>
        <w:t>X</w:t>
      </w:r>
      <w:r>
        <w:rPr>
          <w:rFonts w:hint="eastAsia"/>
        </w:rPr>
        <w:t>av</w:t>
      </w:r>
      <w:r>
        <w:t>ier</w:t>
      </w:r>
      <w:r>
        <w:rPr>
          <w:rFonts w:hint="eastAsia"/>
        </w:rPr>
        <w:t>芯片版图（来自Wi</w:t>
      </w:r>
      <w:r>
        <w:t>kichip</w:t>
      </w:r>
      <w:r>
        <w:rPr>
          <w:rFonts w:hint="eastAsia"/>
        </w:rPr>
        <w:t>）</w:t>
      </w:r>
    </w:p>
    <w:p>
      <w:r>
        <w:tab/>
      </w:r>
      <w:r>
        <w:rPr>
          <w:rFonts w:hint="eastAsia"/>
        </w:rPr>
        <w:t>谷歌于2016年推出的</w:t>
      </w:r>
      <w:r>
        <w:t>TPU</w:t>
      </w:r>
      <w:r>
        <w:rPr>
          <w:rFonts w:hint="eastAsia"/>
        </w:rPr>
        <w:t>v1峰值运算速率更是达到了92</w:t>
      </w:r>
      <w:r>
        <w:t>TOPS</w:t>
      </w:r>
      <w:r>
        <w:rPr>
          <w:rFonts w:hint="eastAsia"/>
        </w:rPr>
        <w:t>，当年击败韩国顶级棋手李在石、2017年击败世界围棋冠军柯洁的Al</w:t>
      </w:r>
      <w:r>
        <w:t>phaGo,</w:t>
      </w:r>
      <w:r>
        <w:rPr>
          <w:rFonts w:hint="eastAsia"/>
        </w:rPr>
        <w:t>就搭载了T</w:t>
      </w:r>
      <w:r>
        <w:t>PU</w:t>
      </w:r>
      <w:r>
        <w:rPr>
          <w:rFonts w:hint="eastAsia"/>
        </w:rPr>
        <w:t>v</w:t>
      </w:r>
      <w:r>
        <w:t>1</w:t>
      </w:r>
      <w:r>
        <w:rPr>
          <w:rFonts w:hint="eastAsia"/>
        </w:rPr>
        <w:t>。其中巨大的M</w:t>
      </w:r>
      <w:r>
        <w:t>AC阵列</w:t>
      </w:r>
      <w:r>
        <w:rPr>
          <w:rFonts w:hint="eastAsia"/>
        </w:rPr>
        <w:t>核心</w:t>
      </w:r>
      <w:r>
        <w:t>包含了256x256</w:t>
      </w:r>
      <w:r>
        <w:rPr>
          <w:rFonts w:hint="eastAsia"/>
        </w:rPr>
        <w:t>个乘积累加运算器，可</w:t>
      </w:r>
      <w:r>
        <w:t>在一个</w:t>
      </w:r>
      <w:r>
        <w:rPr>
          <w:rFonts w:hint="eastAsia"/>
        </w:rPr>
        <w:t>一个周期内完成64k次乘加运算。作为巨头之一的英特尔公司也在边缘智能领域紧追不舍，于2017年收购了Mo</w:t>
      </w:r>
      <w:r>
        <w:t>bileye</w:t>
      </w:r>
      <w:r>
        <w:rPr>
          <w:rFonts w:hint="eastAsia"/>
        </w:rPr>
        <w:t>，并开发了自动驾驶汽车的专用芯片，其量产的Eye</w:t>
      </w:r>
      <w:r>
        <w:t>Q4</w:t>
      </w:r>
      <w:r>
        <w:rPr>
          <w:rFonts w:hint="eastAsia"/>
        </w:rPr>
        <w:t>性能为2</w:t>
      </w:r>
      <w:r>
        <w:t>TOPS</w:t>
      </w:r>
      <w:r>
        <w:rPr>
          <w:rFonts w:hint="eastAsia"/>
        </w:rPr>
        <w:t>，功率为6</w:t>
      </w:r>
      <w:r>
        <w:t>W</w:t>
      </w:r>
      <w:r>
        <w:rPr>
          <w:rFonts w:hint="eastAsia"/>
        </w:rPr>
        <w:t>，而2020年量产的Ey</w:t>
      </w:r>
      <w:r>
        <w:t>eQ5</w:t>
      </w:r>
      <w:r>
        <w:rPr>
          <w:rFonts w:hint="eastAsia"/>
        </w:rPr>
        <w:t>性能更是达到了12</w:t>
      </w:r>
      <w:r>
        <w:t>TOPS</w:t>
      </w:r>
      <w:r>
        <w:rPr>
          <w:rFonts w:hint="eastAsia"/>
        </w:rPr>
        <w:t>，功率仅为5</w:t>
      </w:r>
      <w:r>
        <w:t>W</w:t>
      </w:r>
      <w:r>
        <w:rPr>
          <w:rFonts w:hint="eastAsia"/>
        </w:rPr>
        <w:t>。此外英特尔也在F</w:t>
      </w:r>
      <w:r>
        <w:t>PGA</w:t>
      </w:r>
      <w:r>
        <w:rPr>
          <w:rFonts w:hint="eastAsia"/>
        </w:rPr>
        <w:t>领域做了很多</w:t>
      </w:r>
      <w:r>
        <w:rPr>
          <w:rFonts w:hint="eastAsia"/>
          <w:lang w:val="en-US" w:eastAsia="zh-CN"/>
        </w:rPr>
        <w:t>前沿创新</w:t>
      </w:r>
      <w:r>
        <w:rPr>
          <w:rFonts w:hint="eastAsia"/>
        </w:rPr>
        <w:t>研究工作，</w:t>
      </w:r>
      <w:r>
        <w:rPr>
          <w:rFonts w:hint="eastAsia"/>
          <w:lang w:val="en-US" w:eastAsia="zh-CN"/>
        </w:rPr>
        <w:t>以便于更好地用于AI。</w:t>
      </w:r>
      <w:r>
        <w:rPr>
          <w:rFonts w:hint="eastAsia"/>
        </w:rPr>
        <w:t>例如采用嵌入式多芯片互连桥接（</w:t>
      </w:r>
      <w:r>
        <w:rPr>
          <w:rFonts w:hint="eastAsia"/>
          <w:lang w:val="en-US" w:eastAsia="zh-CN"/>
        </w:rPr>
        <w:t>Embedded Multi-Die Interconnect Bridge,</w:t>
      </w:r>
      <w:r>
        <w:rPr>
          <w:rFonts w:hint="eastAsia"/>
        </w:rPr>
        <w:t>E</w:t>
      </w:r>
      <w:r>
        <w:t>MIB</w:t>
      </w:r>
      <w:r>
        <w:rPr>
          <w:rFonts w:hint="eastAsia"/>
        </w:rPr>
        <w:t>）技术</w:t>
      </w:r>
      <w:r>
        <w:rPr>
          <w:rFonts w:hint="eastAsia"/>
          <w:lang w:val="en-US" w:eastAsia="zh-CN"/>
        </w:rPr>
        <w:t>在FPGA周围</w:t>
      </w:r>
      <w:r>
        <w:rPr>
          <w:rFonts w:hint="eastAsia"/>
        </w:rPr>
        <w:t>组合多个人工智能芯粒（如下图</w:t>
      </w:r>
      <w:r>
        <w:rPr>
          <w:rFonts w:hint="eastAsia"/>
          <w:lang w:val="en-US" w:eastAsia="zh-CN"/>
        </w:rPr>
        <w:t xml:space="preserve"> 所示</w:t>
      </w:r>
      <w:r>
        <w:rPr>
          <w:rFonts w:hint="eastAsia"/>
        </w:rPr>
        <w:t>）</w:t>
      </w:r>
      <w:r>
        <w:rPr>
          <w:rFonts w:hint="eastAsia"/>
          <w:lang w:eastAsia="zh-CN"/>
        </w:rPr>
        <w:t>，</w:t>
      </w:r>
      <w:r>
        <w:rPr>
          <w:rFonts w:hint="eastAsia"/>
          <w:lang w:val="en-US" w:eastAsia="zh-CN"/>
        </w:rPr>
        <w:t>封装之后就可以作为很多应用的AI引擎</w:t>
      </w:r>
      <w:r>
        <w:rPr>
          <w:rFonts w:hint="eastAsia"/>
        </w:rPr>
        <w:t>。</w:t>
      </w:r>
      <w:r>
        <w:rPr>
          <w:rFonts w:hint="eastAsia"/>
          <w:lang w:val="en-US" w:eastAsia="zh-CN"/>
        </w:rPr>
        <w:t>而</w:t>
      </w:r>
      <w:r>
        <w:rPr>
          <w:rFonts w:hint="eastAsia"/>
        </w:rPr>
        <w:t>微软公司推出的用于加速D</w:t>
      </w:r>
      <w:r>
        <w:t>NN</w:t>
      </w:r>
      <w:r>
        <w:rPr>
          <w:rFonts w:hint="eastAsia"/>
        </w:rPr>
        <w:t>推理的Bra</w:t>
      </w:r>
      <w:r>
        <w:t>inwave</w:t>
      </w:r>
      <w:r>
        <w:rPr>
          <w:rFonts w:hint="eastAsia"/>
        </w:rPr>
        <w:t>项目</w:t>
      </w:r>
      <w:r>
        <w:rPr>
          <w:rFonts w:hint="eastAsia"/>
          <w:lang w:val="en-US" w:eastAsia="zh-CN"/>
        </w:rPr>
        <w:t>也</w:t>
      </w:r>
      <w:r>
        <w:rPr>
          <w:rFonts w:hint="eastAsia"/>
        </w:rPr>
        <w:t>打破常规，没有</w:t>
      </w:r>
      <w:r>
        <w:rPr>
          <w:rFonts w:hint="eastAsia"/>
          <w:lang w:val="en-US" w:eastAsia="zh-CN"/>
        </w:rPr>
        <w:t>选择</w:t>
      </w:r>
      <w:r>
        <w:rPr>
          <w:rFonts w:hint="eastAsia"/>
        </w:rPr>
        <w:t>A</w:t>
      </w:r>
      <w:r>
        <w:t>SIC</w:t>
      </w:r>
      <w:r>
        <w:rPr>
          <w:rFonts w:hint="eastAsia"/>
        </w:rPr>
        <w:t>而选用了F</w:t>
      </w:r>
      <w:r>
        <w:t>PGA</w:t>
      </w:r>
      <w:r>
        <w:rPr>
          <w:rFonts w:hint="eastAsia"/>
        </w:rPr>
        <w:t>来实现，不仅可以快速开发后重新映射到F</w:t>
      </w:r>
      <w:r>
        <w:t>PGA</w:t>
      </w:r>
      <w:r>
        <w:rPr>
          <w:rFonts w:hint="eastAsia"/>
        </w:rPr>
        <w:t>，还可以与迭代迅速的A</w:t>
      </w:r>
      <w:r>
        <w:t>I</w:t>
      </w:r>
      <w:r>
        <w:rPr>
          <w:rFonts w:hint="eastAsia"/>
        </w:rPr>
        <w:t>算法的要求保持同步。该系统的核心是一个高性能、精度自适应的F</w:t>
      </w:r>
      <w:r>
        <w:t>PGA</w:t>
      </w:r>
      <w:r>
        <w:rPr>
          <w:rFonts w:hint="eastAsia"/>
        </w:rPr>
        <w:t>软处理器，性能可达3</w:t>
      </w:r>
      <w:r>
        <w:t>9.5TOPS</w:t>
      </w:r>
      <w:r>
        <w:rPr>
          <w:rFonts w:hint="eastAsia"/>
        </w:rPr>
        <w:t>。</w:t>
      </w:r>
    </w:p>
    <w:p>
      <w:pPr>
        <w:ind w:firstLine="420"/>
        <w:jc w:val="center"/>
      </w:pPr>
      <w:r>
        <w:drawing>
          <wp:inline distT="0" distB="0" distL="0" distR="0">
            <wp:extent cx="4453890" cy="3440430"/>
            <wp:effectExtent l="0" t="0" r="381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453890" cy="3440430"/>
                    </a:xfrm>
                    <a:prstGeom prst="rect">
                      <a:avLst/>
                    </a:prstGeom>
                    <a:noFill/>
                    <a:ln>
                      <a:noFill/>
                    </a:ln>
                  </pic:spPr>
                </pic:pic>
              </a:graphicData>
            </a:graphic>
          </wp:inline>
        </w:drawing>
      </w:r>
    </w:p>
    <w:p>
      <w:pPr>
        <w:pStyle w:val="89"/>
        <w:bidi w:val="0"/>
      </w:pPr>
      <w:r>
        <w:rPr>
          <w:rFonts w:hint="eastAsia"/>
        </w:rPr>
        <w:t>图 谷歌T</w:t>
      </w:r>
      <w:r>
        <w:t>OPv</w:t>
      </w:r>
      <w:r>
        <w:rPr>
          <w:rFonts w:hint="eastAsia"/>
        </w:rPr>
        <w:t>1结构框图</w:t>
      </w:r>
    </w:p>
    <w:p>
      <w:pPr>
        <w:ind w:firstLine="420"/>
      </w:pPr>
    </w:p>
    <w:p>
      <w:pPr>
        <w:jc w:val="center"/>
        <w:rPr>
          <w:rFonts w:hint="eastAsia" w:eastAsia="宋体"/>
          <w:lang w:eastAsia="zh-CN"/>
        </w:rPr>
      </w:pPr>
      <w:r>
        <w:drawing>
          <wp:inline distT="0" distB="0" distL="0" distR="0">
            <wp:extent cx="2473325" cy="1863090"/>
            <wp:effectExtent l="0" t="0" r="317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473325" cy="1863090"/>
                    </a:xfrm>
                    <a:prstGeom prst="rect">
                      <a:avLst/>
                    </a:prstGeom>
                    <a:noFill/>
                    <a:ln>
                      <a:noFill/>
                    </a:ln>
                  </pic:spPr>
                </pic:pic>
              </a:graphicData>
            </a:graphic>
          </wp:inline>
        </w:drawing>
      </w:r>
      <w:r>
        <w:rPr>
          <w:rFonts w:hint="eastAsia"/>
          <w:lang w:val="en-US" w:eastAsia="zh-CN"/>
        </w:rPr>
        <w:t xml:space="preserve">           </w:t>
      </w:r>
      <w:r>
        <w:rPr>
          <w:rFonts w:hint="eastAsia" w:eastAsia="宋体"/>
          <w:lang w:eastAsia="zh-CN"/>
        </w:rPr>
        <w:drawing>
          <wp:inline distT="0" distB="0" distL="114300" distR="114300">
            <wp:extent cx="2333625" cy="1897380"/>
            <wp:effectExtent l="0" t="0" r="9525" b="7620"/>
            <wp:docPr id="39" name="图片 39" descr="EM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MIB"/>
                    <pic:cNvPicPr>
                      <a:picLocks noChangeAspect="1"/>
                    </pic:cNvPicPr>
                  </pic:nvPicPr>
                  <pic:blipFill>
                    <a:blip r:embed="rId33"/>
                    <a:stretch>
                      <a:fillRect/>
                    </a:stretch>
                  </pic:blipFill>
                  <pic:spPr>
                    <a:xfrm>
                      <a:off x="0" y="0"/>
                      <a:ext cx="2333625" cy="1897380"/>
                    </a:xfrm>
                    <a:prstGeom prst="rect">
                      <a:avLst/>
                    </a:prstGeom>
                  </pic:spPr>
                </pic:pic>
              </a:graphicData>
            </a:graphic>
          </wp:inline>
        </w:drawing>
      </w:r>
    </w:p>
    <w:p>
      <w:pPr>
        <w:pStyle w:val="89"/>
        <w:bidi w:val="0"/>
      </w:pPr>
      <w:r>
        <w:rPr>
          <w:rFonts w:hint="eastAsia"/>
        </w:rPr>
        <w:t>图</w:t>
      </w:r>
      <w:r>
        <w:rPr>
          <w:rFonts w:hint="eastAsia"/>
          <w:lang w:val="en-US" w:eastAsia="zh-CN"/>
        </w:rPr>
        <w:t xml:space="preserve"> </w:t>
      </w:r>
      <w:r>
        <w:rPr>
          <w:rFonts w:hint="eastAsia"/>
        </w:rPr>
        <w:t xml:space="preserve"> EMIB技术</w:t>
      </w:r>
      <w:r>
        <w:rPr>
          <w:rFonts w:hint="eastAsia"/>
          <w:lang w:val="en-US" w:eastAsia="zh-CN"/>
        </w:rPr>
        <w:t>以及采用EMIB技术将FPGA与芯粒组合在一起</w:t>
      </w:r>
    </w:p>
    <w:p>
      <w:r>
        <w:tab/>
      </w:r>
      <w:r>
        <w:rPr>
          <w:rFonts w:hint="eastAsia"/>
        </w:rPr>
        <w:t>除了上述几个巨头公司的突出贡献外，国内外学术界也有众多独创性和前瞻性的研究成果。例如麻省理工学院</w:t>
      </w:r>
      <w:r>
        <w:rPr>
          <w:rFonts w:hint="eastAsia"/>
          <w:lang w:val="en-US" w:eastAsia="zh-CN"/>
        </w:rPr>
        <w:t>研究</w:t>
      </w:r>
      <w:r>
        <w:rPr>
          <w:rFonts w:hint="eastAsia"/>
        </w:rPr>
        <w:t>团队针对移动</w:t>
      </w:r>
      <w:r>
        <w:rPr>
          <w:rFonts w:hint="eastAsia"/>
          <w:lang w:val="en-US" w:eastAsia="zh-CN"/>
        </w:rPr>
        <w:t>端</w:t>
      </w:r>
      <w:r>
        <w:rPr>
          <w:rFonts w:hint="eastAsia"/>
        </w:rPr>
        <w:t>设备设计</w:t>
      </w:r>
      <w:r>
        <w:rPr>
          <w:rFonts w:hint="eastAsia"/>
          <w:lang w:val="en-US" w:eastAsia="zh-CN"/>
        </w:rPr>
        <w:t>的</w:t>
      </w:r>
      <w:r>
        <w:rPr>
          <w:rFonts w:hint="eastAsia"/>
        </w:rPr>
        <w:t>低功耗图像识别芯片</w:t>
      </w:r>
      <w:r>
        <w:rPr>
          <w:rFonts w:hint="eastAsia"/>
          <w:lang w:eastAsia="zh-CN"/>
        </w:rPr>
        <w:t>：</w:t>
      </w:r>
      <w:r>
        <w:rPr>
          <w:rFonts w:hint="eastAsia"/>
        </w:rPr>
        <w:t>Ey</w:t>
      </w:r>
      <w:r>
        <w:t>eriss</w:t>
      </w:r>
      <w:r>
        <w:rPr>
          <w:rFonts w:hint="eastAsia"/>
        </w:rPr>
        <w:t>（发布于2016年）和Ey</w:t>
      </w:r>
      <w:r>
        <w:t>eriss</w:t>
      </w:r>
      <w:r>
        <w:rPr>
          <w:rFonts w:hint="eastAsia"/>
        </w:rPr>
        <w:t>2（发布于2018年）</w:t>
      </w:r>
      <w:r>
        <w:rPr>
          <w:rFonts w:hint="eastAsia"/>
          <w:vertAlign w:val="superscript"/>
        </w:rPr>
        <w:t>[</w:t>
      </w:r>
      <w:r>
        <w:rPr>
          <w:vertAlign w:val="superscript"/>
        </w:rPr>
        <w:t>62]</w:t>
      </w:r>
      <w:r>
        <w:rPr>
          <w:rFonts w:hint="eastAsia"/>
          <w:color w:val="auto"/>
        </w:rPr>
        <w:t>，架构可见下图</w:t>
      </w:r>
      <w:r>
        <w:rPr>
          <w:rFonts w:hint="eastAsia"/>
        </w:rPr>
        <w:t>。两款芯片都采用了可重构架构，针对不同的C</w:t>
      </w:r>
      <w:r>
        <w:t>NN</w:t>
      </w:r>
      <w:r>
        <w:rPr>
          <w:rFonts w:hint="eastAsia"/>
        </w:rPr>
        <w:t>优化了包括加速器芯片和片外存储在内的整个芯片系统。其中Ey</w:t>
      </w:r>
      <w:r>
        <w:t>eriss</w:t>
      </w:r>
      <w:r>
        <w:rPr>
          <w:rFonts w:hint="eastAsia"/>
        </w:rPr>
        <w:t>处理卷积层的速度为35帧每秒，功率为278</w:t>
      </w:r>
      <w:r>
        <w:t>mW</w:t>
      </w:r>
      <w:r>
        <w:rPr>
          <w:rFonts w:hint="eastAsia"/>
          <w:lang w:eastAsia="zh-CN"/>
        </w:rPr>
        <w:t>，</w:t>
      </w:r>
      <w:r>
        <w:rPr>
          <w:rFonts w:hint="eastAsia"/>
          <w:lang w:val="en-US" w:eastAsia="zh-CN"/>
        </w:rPr>
        <w:t>不及</w:t>
      </w:r>
      <w:r>
        <w:rPr>
          <w:rFonts w:hint="eastAsia"/>
        </w:rPr>
        <w:t>移动G</w:t>
      </w:r>
      <w:r>
        <w:t>PU</w:t>
      </w:r>
      <w:r>
        <w:rPr>
          <w:rFonts w:hint="eastAsia"/>
          <w:lang w:val="en-US" w:eastAsia="zh-CN"/>
        </w:rPr>
        <w:t>功率</w:t>
      </w:r>
      <w:r>
        <w:rPr>
          <w:rFonts w:hint="eastAsia"/>
        </w:rPr>
        <w:t>的十分之一，</w:t>
      </w:r>
      <w:r>
        <w:rPr>
          <w:rFonts w:hint="eastAsia"/>
          <w:lang w:val="en-US" w:eastAsia="zh-CN"/>
        </w:rPr>
        <w:t>在</w:t>
      </w:r>
      <w:r>
        <w:rPr>
          <w:rFonts w:hint="eastAsia"/>
        </w:rPr>
        <w:t>台积电65nm工艺</w:t>
      </w:r>
      <w:r>
        <w:rPr>
          <w:rFonts w:hint="eastAsia"/>
          <w:lang w:val="en-US" w:eastAsia="zh-CN"/>
        </w:rPr>
        <w:t>下</w:t>
      </w:r>
      <w:r>
        <w:rPr>
          <w:rFonts w:hint="eastAsia"/>
        </w:rPr>
        <w:t>，芯片面积也仅有3</w:t>
      </w:r>
      <w:r>
        <w:t>.5</w:t>
      </w:r>
      <w:r>
        <w:rPr>
          <w:rFonts w:hint="eastAsia"/>
        </w:rPr>
        <w:t>m</w:t>
      </w:r>
      <w:r>
        <w:t>m</w:t>
      </w:r>
      <w:r>
        <w:rPr>
          <w:vertAlign w:val="superscript"/>
        </w:rPr>
        <w:t>2</w:t>
      </w:r>
      <w:r>
        <w:rPr>
          <w:rFonts w:hint="eastAsia"/>
        </w:rPr>
        <w:t>。Ey</w:t>
      </w:r>
      <w:r>
        <w:t>eriss</w:t>
      </w:r>
      <w:r>
        <w:rPr>
          <w:rFonts w:hint="eastAsia"/>
        </w:rPr>
        <w:t>2在Ey</w:t>
      </w:r>
      <w:r>
        <w:t>eriss</w:t>
      </w:r>
      <w:r>
        <w:rPr>
          <w:rFonts w:hint="eastAsia"/>
        </w:rPr>
        <w:t>的基础上引入了非常灵活的分层网格网络，可适用于不同类型数据的复用和带宽需求，进而提高了资源利用率，此外Ey</w:t>
      </w:r>
      <w:r>
        <w:t>eriss</w:t>
      </w:r>
      <w:r>
        <w:rPr>
          <w:rFonts w:hint="eastAsia"/>
        </w:rPr>
        <w:t>2还可以利用稀疏模型提高处理能效和速度，运行速度可达到Ey</w:t>
      </w:r>
      <w:r>
        <w:t>eriss</w:t>
      </w:r>
      <w:r>
        <w:rPr>
          <w:rFonts w:hint="eastAsia"/>
        </w:rPr>
        <w:t>的12.6倍，而功耗</w:t>
      </w:r>
      <w:r>
        <w:rPr>
          <w:rFonts w:hint="eastAsia"/>
          <w:lang w:val="en-US" w:eastAsia="zh-CN"/>
        </w:rPr>
        <w:t>却</w:t>
      </w:r>
      <w:r>
        <w:rPr>
          <w:rFonts w:hint="eastAsia"/>
        </w:rPr>
        <w:t>仅为其1/4。</w:t>
      </w:r>
    </w:p>
    <w:p>
      <w:pPr>
        <w:jc w:val="center"/>
      </w:pPr>
      <w:r>
        <w:drawing>
          <wp:inline distT="0" distB="0" distL="114300" distR="114300">
            <wp:extent cx="5057775" cy="1991995"/>
            <wp:effectExtent l="0" t="0" r="9525" b="825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34"/>
                    <a:stretch>
                      <a:fillRect/>
                    </a:stretch>
                  </pic:blipFill>
                  <pic:spPr>
                    <a:xfrm>
                      <a:off x="0" y="0"/>
                      <a:ext cx="5057775" cy="1991995"/>
                    </a:xfrm>
                    <a:prstGeom prst="rect">
                      <a:avLst/>
                    </a:prstGeom>
                    <a:noFill/>
                    <a:ln>
                      <a:noFill/>
                    </a:ln>
                  </pic:spPr>
                </pic:pic>
              </a:graphicData>
            </a:graphic>
          </wp:inline>
        </w:drawing>
      </w:r>
    </w:p>
    <w:p>
      <w:pPr>
        <w:pStyle w:val="53"/>
        <w:rPr>
          <w:rFonts w:hint="default" w:eastAsia="宋体"/>
          <w:vertAlign w:val="superscript"/>
          <w:lang w:val="en-US" w:eastAsia="zh-CN"/>
        </w:rPr>
      </w:pPr>
      <w:r>
        <w:t>图</w:t>
      </w:r>
      <w:r>
        <w:rPr>
          <w:rFonts w:hint="eastAsia"/>
        </w:rPr>
        <w:t xml:space="preserve"> </w:t>
      </w:r>
      <w:r>
        <w:t>Eyeriss和</w:t>
      </w:r>
      <w:r>
        <w:rPr>
          <w:rFonts w:hint="eastAsia"/>
        </w:rPr>
        <w:t>E</w:t>
      </w:r>
      <w:r>
        <w:t>yeriss2架构的</w:t>
      </w:r>
      <w:r>
        <w:rPr>
          <w:rFonts w:hint="eastAsia"/>
        </w:rPr>
        <w:t>比较（图a为Ey</w:t>
      </w:r>
      <w:r>
        <w:t>eriss</w:t>
      </w:r>
      <w:r>
        <w:rPr>
          <w:rFonts w:hint="eastAsia"/>
        </w:rPr>
        <w:t>，图</w:t>
      </w:r>
      <w:r>
        <w:t>b</w:t>
      </w:r>
      <w:r>
        <w:rPr>
          <w:rFonts w:hint="eastAsia"/>
        </w:rPr>
        <w:t>为Ey</w:t>
      </w:r>
      <w:r>
        <w:t>eriss2</w:t>
      </w:r>
      <w:r>
        <w:rPr>
          <w:rFonts w:hint="eastAsia"/>
        </w:rPr>
        <w:t>）</w:t>
      </w:r>
      <w:r>
        <w:rPr>
          <w:rFonts w:hint="eastAsia"/>
          <w:vertAlign w:val="superscript"/>
          <w:lang w:val="en-US" w:eastAsia="zh-CN"/>
        </w:rPr>
        <w:t>[62]</w:t>
      </w:r>
    </w:p>
    <w:p>
      <w:r>
        <w:tab/>
      </w:r>
      <w:r>
        <w:rPr>
          <w:rFonts w:hint="eastAsia"/>
          <w:lang w:val="en-US" w:eastAsia="zh-CN"/>
        </w:rPr>
        <w:t>近乎</w:t>
      </w:r>
      <w:r>
        <w:rPr>
          <w:rFonts w:hint="eastAsia"/>
        </w:rPr>
        <w:t>同时</w:t>
      </w:r>
      <w:r>
        <w:rPr>
          <w:rFonts w:hint="eastAsia"/>
          <w:lang w:val="en-US" w:eastAsia="zh-CN"/>
        </w:rPr>
        <w:t>于</w:t>
      </w:r>
      <w:r>
        <w:rPr>
          <w:rFonts w:hint="eastAsia"/>
        </w:rPr>
        <w:t>麻省理工学院</w:t>
      </w:r>
      <w:r>
        <w:rPr>
          <w:rFonts w:hint="eastAsia"/>
          <w:lang w:val="en-US" w:eastAsia="zh-CN"/>
        </w:rPr>
        <w:t>的</w:t>
      </w:r>
      <w:r>
        <w:rPr>
          <w:rFonts w:hint="eastAsia"/>
        </w:rPr>
        <w:t>Ey</w:t>
      </w:r>
      <w:r>
        <w:t>eriss</w:t>
      </w:r>
      <w:r>
        <w:rPr>
          <w:rFonts w:hint="eastAsia"/>
          <w:lang w:val="en-US" w:eastAsia="zh-CN"/>
        </w:rPr>
        <w:t>系列</w:t>
      </w:r>
      <w:r>
        <w:rPr>
          <w:rFonts w:hint="eastAsia"/>
          <w:lang w:eastAsia="zh-CN"/>
        </w:rPr>
        <w:t>，</w:t>
      </w:r>
      <w:r>
        <w:rPr>
          <w:rFonts w:hint="eastAsia"/>
        </w:rPr>
        <w:t>比利时天主教鲁汶大学分别在2016年和2017年推出了Env</w:t>
      </w:r>
      <w:r>
        <w:t>ision</w:t>
      </w:r>
      <w:r>
        <w:rPr>
          <w:rFonts w:hint="eastAsia"/>
        </w:rPr>
        <w:t>芯片的v</w:t>
      </w:r>
      <w:r>
        <w:t>1</w:t>
      </w:r>
      <w:r>
        <w:rPr>
          <w:rFonts w:hint="eastAsia"/>
        </w:rPr>
        <w:t>和v</w:t>
      </w:r>
      <w:r>
        <w:t>2</w:t>
      </w:r>
      <w:r>
        <w:rPr>
          <w:rFonts w:hint="eastAsia"/>
        </w:rPr>
        <w:t>版本</w:t>
      </w:r>
      <w:r>
        <w:rPr>
          <w:vertAlign w:val="superscript"/>
        </w:rPr>
        <w:t>[64]</w:t>
      </w:r>
      <w:r>
        <w:rPr>
          <w:rFonts w:hint="eastAsia"/>
          <w:vertAlign w:val="baseline"/>
          <w:lang w:eastAsia="zh-CN"/>
        </w:rPr>
        <w:t>，</w:t>
      </w:r>
      <w:r>
        <w:rPr>
          <w:rFonts w:hint="eastAsia"/>
        </w:rPr>
        <w:t>这两款芯片采用了当时</w:t>
      </w:r>
      <w:r>
        <w:rPr>
          <w:rFonts w:hint="eastAsia"/>
          <w:lang w:val="en-US" w:eastAsia="zh-CN"/>
        </w:rPr>
        <w:t>所有</w:t>
      </w:r>
      <w:r>
        <w:rPr>
          <w:rFonts w:hint="eastAsia"/>
        </w:rPr>
        <w:t>最先进的优化技术，如网络压缩、降低精度、网络稀疏性等。E</w:t>
      </w:r>
      <w:r>
        <w:t>nvision</w:t>
      </w:r>
      <w:r>
        <w:rPr>
          <w:rFonts w:hint="eastAsia"/>
        </w:rPr>
        <w:t>采用了2</w:t>
      </w:r>
      <w:r>
        <w:t>8</w:t>
      </w:r>
      <w:r>
        <w:rPr>
          <w:rFonts w:hint="eastAsia"/>
        </w:rPr>
        <w:t>nm</w:t>
      </w:r>
      <w:r>
        <w:t>FDSOI</w:t>
      </w:r>
      <w:r>
        <w:rPr>
          <w:rFonts w:hint="eastAsia"/>
        </w:rPr>
        <w:t>（具有体偏压技术）工艺技术，通过调节体偏压，再度提高了能效。与其他的A</w:t>
      </w:r>
      <w:r>
        <w:t>I</w:t>
      </w:r>
      <w:r>
        <w:rPr>
          <w:rFonts w:hint="eastAsia"/>
        </w:rPr>
        <w:t>芯片相比，Env</w:t>
      </w:r>
      <w:r>
        <w:t>ision</w:t>
      </w:r>
      <w:r>
        <w:rPr>
          <w:rFonts w:hint="eastAsia"/>
        </w:rPr>
        <w:t>的面积与成本非常具有吸引力，仅为1</w:t>
      </w:r>
      <w:r>
        <w:t>.87mm</w:t>
      </w:r>
      <w:r>
        <w:rPr>
          <w:vertAlign w:val="superscript"/>
        </w:rPr>
        <w:t>2</w:t>
      </w:r>
      <w:r>
        <w:rPr>
          <w:rFonts w:hint="eastAsia"/>
        </w:rPr>
        <w:t>，非常适合在物联网、带A</w:t>
      </w:r>
      <w:r>
        <w:t>R</w:t>
      </w:r>
      <w:r>
        <w:rPr>
          <w:rFonts w:hint="eastAsia"/>
        </w:rPr>
        <w:t>功能的可穿戴设备等方向</w:t>
      </w:r>
      <w:r>
        <w:rPr>
          <w:rFonts w:hint="eastAsia"/>
          <w:lang w:val="en-US" w:eastAsia="zh-CN"/>
        </w:rPr>
        <w:t>中</w:t>
      </w:r>
      <w:r>
        <w:rPr>
          <w:rFonts w:hint="eastAsia"/>
        </w:rPr>
        <w:t>应用。该款芯片在1</w:t>
      </w:r>
      <w:r>
        <w:t>V</w:t>
      </w:r>
      <w:r>
        <w:rPr>
          <w:rFonts w:hint="eastAsia"/>
        </w:rPr>
        <w:t>电源电压下可以运行到200</w:t>
      </w:r>
      <w:r>
        <w:t>Mhz</w:t>
      </w:r>
      <w:r>
        <w:rPr>
          <w:rFonts w:hint="eastAsia"/>
        </w:rPr>
        <w:t>，性能可达7</w:t>
      </w:r>
      <w:r>
        <w:t>5GOPS</w:t>
      </w:r>
      <w:r>
        <w:rPr>
          <w:rFonts w:hint="eastAsia"/>
        </w:rPr>
        <w:t xml:space="preserve">，且最大限度地降低了卷积层的能耗，在人脸识别任务中功耗为 </w:t>
      </w:r>
      <w:r>
        <w:t>6.4</w:t>
      </w:r>
      <w:r>
        <w:rPr>
          <w:rFonts w:hint="eastAsia"/>
        </w:rPr>
        <w:t>mW的情况下，每帧图像耗能仅为6</w:t>
      </w:r>
      <w:r>
        <w:t>.2uJ</w:t>
      </w:r>
      <w:r>
        <w:rPr>
          <w:rFonts w:hint="eastAsia"/>
        </w:rPr>
        <w:t>，相比其他芯片，可节省97.5%的能耗。</w:t>
      </w:r>
    </w:p>
    <w:p>
      <w:pPr>
        <w:jc w:val="center"/>
      </w:pPr>
      <w:r>
        <w:drawing>
          <wp:inline distT="0" distB="0" distL="0" distR="0">
            <wp:extent cx="4094480" cy="3259455"/>
            <wp:effectExtent l="0" t="0" r="1270" b="171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4094480" cy="3259455"/>
                    </a:xfrm>
                    <a:prstGeom prst="rect">
                      <a:avLst/>
                    </a:prstGeom>
                  </pic:spPr>
                </pic:pic>
              </a:graphicData>
            </a:graphic>
          </wp:inline>
        </w:drawing>
      </w:r>
    </w:p>
    <w:p>
      <w:pPr>
        <w:pStyle w:val="89"/>
        <w:rPr>
          <w:vertAlign w:val="superscript"/>
        </w:rPr>
      </w:pPr>
      <w:r>
        <w:rPr>
          <w:rFonts w:hint="eastAsia"/>
        </w:rPr>
        <w:t xml:space="preserve">图 </w:t>
      </w:r>
      <w:r>
        <w:t>Envisi</w:t>
      </w:r>
      <w:r>
        <w:rPr>
          <w:rFonts w:hint="eastAsia"/>
        </w:rPr>
        <w:t>on的顶层框架</w:t>
      </w:r>
      <w:r>
        <w:rPr>
          <w:rFonts w:hint="eastAsia"/>
          <w:vertAlign w:val="superscript"/>
        </w:rPr>
        <w:t>[</w:t>
      </w:r>
      <w:r>
        <w:rPr>
          <w:vertAlign w:val="superscript"/>
        </w:rPr>
        <w:t>64]</w:t>
      </w:r>
    </w:p>
    <w:p>
      <w:pPr>
        <w:ind w:firstLine="420"/>
      </w:pPr>
      <w:r>
        <w:rPr>
          <w:rFonts w:hint="eastAsia"/>
        </w:rPr>
        <w:t>虽然利用稀疏性等技术可以提高速度，但是D</w:t>
      </w:r>
      <w:r>
        <w:t>RAM</w:t>
      </w:r>
      <w:r>
        <w:rPr>
          <w:rFonts w:hint="eastAsia"/>
        </w:rPr>
        <w:t>的读取耗时常常是P</w:t>
      </w:r>
      <w:r>
        <w:t>E</w:t>
      </w:r>
      <w:r>
        <w:rPr>
          <w:rFonts w:hint="eastAsia"/>
        </w:rPr>
        <w:t>计算耗时的两个数量级，因此斯坦福大学在2016年提出了“深度压缩”方法并研发了“高能效推理引擎”（Effi</w:t>
      </w:r>
      <w:r>
        <w:t xml:space="preserve">cient Inference Engine, </w:t>
      </w:r>
      <w:r>
        <w:rPr>
          <w:rFonts w:hint="eastAsia"/>
        </w:rPr>
        <w:t>E</w:t>
      </w:r>
      <w:r>
        <w:t>IE</w:t>
      </w:r>
      <w:r>
        <w:rPr>
          <w:rFonts w:hint="eastAsia"/>
        </w:rPr>
        <w:t>）芯片</w:t>
      </w:r>
      <w:r>
        <w:rPr>
          <w:rFonts w:hint="eastAsia"/>
          <w:vertAlign w:val="superscript"/>
        </w:rPr>
        <w:t>[</w:t>
      </w:r>
      <w:r>
        <w:rPr>
          <w:vertAlign w:val="superscript"/>
        </w:rPr>
        <w:t>63]</w:t>
      </w:r>
      <w:r>
        <w:rPr>
          <w:rFonts w:hint="eastAsia"/>
        </w:rPr>
        <w:t>，通过修剪冗余连接和多个连接共享权重，使得大型D</w:t>
      </w:r>
      <w:r>
        <w:t>NN</w:t>
      </w:r>
      <w:r>
        <w:rPr>
          <w:rFonts w:hint="eastAsia"/>
        </w:rPr>
        <w:t>（如V</w:t>
      </w:r>
      <w:r>
        <w:t>GG</w:t>
      </w:r>
      <w:r>
        <w:rPr>
          <w:rFonts w:hint="eastAsia"/>
        </w:rPr>
        <w:t>和Ale</w:t>
      </w:r>
      <w:r>
        <w:t>xNet</w:t>
      </w:r>
      <w:r>
        <w:rPr>
          <w:rFonts w:hint="eastAsia"/>
        </w:rPr>
        <w:t>等）可以完全运行于片上S</w:t>
      </w:r>
      <w:r>
        <w:t>RAM</w:t>
      </w:r>
      <w:r>
        <w:rPr>
          <w:rFonts w:hint="eastAsia"/>
        </w:rPr>
        <w:t>，此举让功耗降低至原来的1/120，处理能力更是达到了102</w:t>
      </w:r>
      <w:r>
        <w:t>GOPS(</w:t>
      </w:r>
      <w:r>
        <w:rPr>
          <w:rFonts w:hint="eastAsia"/>
        </w:rPr>
        <w:t>未压缩网络的处理能力仅为3</w:t>
      </w:r>
      <w:r>
        <w:t>TOPS)</w:t>
      </w:r>
      <w:r>
        <w:rPr>
          <w:rFonts w:hint="eastAsia"/>
        </w:rPr>
        <w:t>。E</w:t>
      </w:r>
      <w:r>
        <w:t>IE</w:t>
      </w:r>
      <w:r>
        <w:rPr>
          <w:rFonts w:hint="eastAsia"/>
        </w:rPr>
        <w:t>芯片目前主要应用于自动翻译，以每秒1.88</w:t>
      </w:r>
      <w:r>
        <w:t>x</w:t>
      </w:r>
      <w:r>
        <w:rPr>
          <w:rFonts w:hint="eastAsia"/>
        </w:rPr>
        <w:t>10</w:t>
      </w:r>
      <w:r>
        <w:rPr>
          <w:rFonts w:hint="eastAsia"/>
          <w:vertAlign w:val="superscript"/>
        </w:rPr>
        <w:t>4</w:t>
      </w:r>
      <w:r>
        <w:rPr>
          <w:rFonts w:hint="eastAsia"/>
        </w:rPr>
        <w:t>帧速度处理Ale</w:t>
      </w:r>
      <w:r>
        <w:t>xNet</w:t>
      </w:r>
      <w:r>
        <w:rPr>
          <w:rFonts w:hint="eastAsia"/>
        </w:rPr>
        <w:t>全连接层时，功率为600m</w:t>
      </w:r>
      <w:r>
        <w:t>W</w:t>
      </w:r>
      <w:r>
        <w:rPr>
          <w:rFonts w:hint="eastAsia"/>
        </w:rPr>
        <w:t>，仅为G</w:t>
      </w:r>
      <w:r>
        <w:t>PU</w:t>
      </w:r>
      <w:r>
        <w:rPr>
          <w:rFonts w:hint="eastAsia"/>
        </w:rPr>
        <w:t>的1/3400、C</w:t>
      </w:r>
      <w:r>
        <w:t>PU</w:t>
      </w:r>
      <w:r>
        <w:rPr>
          <w:rFonts w:hint="eastAsia"/>
        </w:rPr>
        <w:t>的1/24000。</w:t>
      </w:r>
    </w:p>
    <w:p>
      <w:pPr>
        <w:ind w:firstLine="420"/>
        <w:jc w:val="center"/>
      </w:pPr>
      <w:r>
        <w:drawing>
          <wp:inline distT="0" distB="0" distL="0" distR="0">
            <wp:extent cx="4375785" cy="1174750"/>
            <wp:effectExtent l="0" t="0" r="5715" b="635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pic:cNvPicPr>
                  </pic:nvPicPr>
                  <pic:blipFill>
                    <a:blip r:embed="rId36"/>
                    <a:stretch>
                      <a:fillRect/>
                    </a:stretch>
                  </pic:blipFill>
                  <pic:spPr>
                    <a:xfrm>
                      <a:off x="0" y="0"/>
                      <a:ext cx="4375785" cy="1174750"/>
                    </a:xfrm>
                    <a:prstGeom prst="rect">
                      <a:avLst/>
                    </a:prstGeom>
                  </pic:spPr>
                </pic:pic>
              </a:graphicData>
            </a:graphic>
          </wp:inline>
        </w:drawing>
      </w:r>
    </w:p>
    <w:p>
      <w:pPr>
        <w:pStyle w:val="89"/>
        <w:rPr>
          <w:vertAlign w:val="superscript"/>
        </w:rPr>
      </w:pPr>
      <w:r>
        <w:rPr>
          <w:rFonts w:hint="eastAsia"/>
        </w:rPr>
        <w:t>图 基于压缩D</w:t>
      </w:r>
      <w:r>
        <w:t>NN</w:t>
      </w:r>
      <w:r>
        <w:rPr>
          <w:rFonts w:hint="eastAsia"/>
        </w:rPr>
        <w:t>的高效推理引擎（E</w:t>
      </w:r>
      <w:r>
        <w:t>IE</w:t>
      </w:r>
      <w:r>
        <w:rPr>
          <w:rFonts w:hint="eastAsia"/>
        </w:rPr>
        <w:t>）</w:t>
      </w:r>
      <w:r>
        <w:rPr>
          <w:rFonts w:hint="eastAsia"/>
          <w:vertAlign w:val="superscript"/>
        </w:rPr>
        <w:t>[</w:t>
      </w:r>
      <w:r>
        <w:rPr>
          <w:vertAlign w:val="superscript"/>
        </w:rPr>
        <w:t>63]</w:t>
      </w:r>
    </w:p>
    <w:p>
      <w:pPr>
        <w:rPr>
          <w:rFonts w:hint="eastAsia"/>
        </w:rPr>
      </w:pPr>
      <w:r>
        <w:tab/>
      </w:r>
      <w:r>
        <w:rPr>
          <w:rFonts w:hint="eastAsia"/>
        </w:rPr>
        <w:t>虽然上述这些深度学习加速器的商业价值和学术价值都很高，但是我们也发现研发一款功能完备、高性能、高能效、低能耗的芯片的研发周期长、成本昂贵和研发难度大等问题。一款芯片从立项到落地，需要一个乃至多个团队少则一两年，多则三五年的筹备和研发，其中的开销更是不计其数，为了解决这一问题，现在很多高校研究团队也在针对深度学习加速器研究特定的生成器</w:t>
      </w:r>
      <w:r>
        <w:rPr>
          <w:rFonts w:hint="eastAsia"/>
          <w:vertAlign w:val="superscript"/>
        </w:rPr>
        <w:t>[</w:t>
      </w:r>
      <w:r>
        <w:rPr>
          <w:vertAlign w:val="superscript"/>
        </w:rPr>
        <w:t>65-70]</w:t>
      </w:r>
      <w:r>
        <w:rPr>
          <w:rFonts w:hint="eastAsia"/>
        </w:rPr>
        <w:t>，顾名思义，即采用高参数化、模块化的硬件生成器去实现满足需求的深度学习加速器，极大地缩短了研发周期，降低了成本。例如T</w:t>
      </w:r>
      <w:r>
        <w:t>VM</w:t>
      </w:r>
      <w:r>
        <w:rPr>
          <w:rFonts w:hint="eastAsia"/>
        </w:rPr>
        <w:t>团队研发的，被称之为“开源深度学习芯片栈”的开源项目V</w:t>
      </w:r>
      <w:r>
        <w:t>TA</w:t>
      </w:r>
      <w:r>
        <w:rPr>
          <w:vertAlign w:val="superscript"/>
        </w:rPr>
        <w:t>[65]</w:t>
      </w:r>
      <w:r>
        <w:rPr>
          <w:rFonts w:hint="eastAsia"/>
          <w:vertAlign w:val="baseline"/>
          <w:lang w:eastAsia="zh-CN"/>
        </w:rPr>
        <w:t>，</w:t>
      </w:r>
      <w:r>
        <w:t xml:space="preserve"> R. Venkatesan</w:t>
      </w:r>
      <w:r>
        <w:rPr>
          <w:rFonts w:hint="eastAsia"/>
        </w:rPr>
        <w:t>等人在2019年提出的模块化的神经网络加速器生成器M</w:t>
      </w:r>
      <w:r>
        <w:t>AGN</w:t>
      </w:r>
      <w:r>
        <w:rPr>
          <w:rFonts w:hint="eastAsia"/>
        </w:rPr>
        <w:t>et</w:t>
      </w:r>
      <w:r>
        <w:rPr>
          <w:vertAlign w:val="superscript"/>
        </w:rPr>
        <w:t>[66]</w:t>
      </w:r>
      <w:r>
        <w:rPr>
          <w:rFonts w:hint="eastAsia"/>
          <w:vertAlign w:val="baseline"/>
          <w:lang w:eastAsia="zh-CN"/>
        </w:rPr>
        <w:t>，</w:t>
      </w:r>
      <w:r>
        <w:rPr>
          <w:rFonts w:hint="eastAsia"/>
        </w:rPr>
        <w:t xml:space="preserve"> </w:t>
      </w:r>
      <w:r>
        <w:rPr>
          <w:rFonts w:hint="eastAsia"/>
          <w:lang w:val="en-US" w:eastAsia="zh-CN"/>
        </w:rPr>
        <w:t>以及</w:t>
      </w:r>
      <w:r>
        <w:rPr>
          <w:rFonts w:hint="eastAsia"/>
        </w:rPr>
        <w:t>美国伊利诺伊大学、IBM中国研究院等</w:t>
      </w:r>
      <w:r>
        <w:rPr>
          <w:rFonts w:hint="eastAsia"/>
          <w:lang w:val="en-US" w:eastAsia="zh-CN"/>
        </w:rPr>
        <w:t>联合</w:t>
      </w:r>
      <w:r>
        <w:rPr>
          <w:rFonts w:hint="eastAsia"/>
        </w:rPr>
        <w:t>提出的基于F</w:t>
      </w:r>
      <w:r>
        <w:t>PGA</w:t>
      </w:r>
      <w:r>
        <w:rPr>
          <w:rFonts w:hint="eastAsia"/>
        </w:rPr>
        <w:t>的</w:t>
      </w:r>
      <w:r>
        <w:t>DNN</w:t>
      </w:r>
      <w:r>
        <w:rPr>
          <w:rFonts w:hint="eastAsia"/>
        </w:rPr>
        <w:t>推理加速器D</w:t>
      </w:r>
      <w:r>
        <w:t>NNB</w:t>
      </w:r>
      <w:r>
        <w:rPr>
          <w:rFonts w:hint="eastAsia"/>
        </w:rPr>
        <w:t>u</w:t>
      </w:r>
      <w:r>
        <w:t>ilder</w:t>
      </w:r>
      <w:r>
        <w:rPr>
          <w:vertAlign w:val="superscript"/>
        </w:rPr>
        <w:t>[68]</w:t>
      </w:r>
      <w:r>
        <w:rPr>
          <w:rFonts w:hint="eastAsia"/>
          <w:vertAlign w:val="baseline"/>
          <w:lang w:eastAsia="zh-CN"/>
        </w:rPr>
        <w:t>。</w:t>
      </w:r>
      <w:r>
        <w:rPr>
          <w:rFonts w:hint="eastAsia"/>
          <w:vertAlign w:val="baseline"/>
          <w:lang w:val="en-US" w:eastAsia="zh-CN"/>
        </w:rPr>
        <w:t>DNNBuilder项目</w:t>
      </w:r>
      <w:r>
        <w:rPr>
          <w:rFonts w:hint="eastAsia"/>
        </w:rPr>
        <w:t>只需要设计、生成、执行三步即可自动生成一款基于F</w:t>
      </w:r>
      <w:r>
        <w:t>PGA</w:t>
      </w:r>
      <w:r>
        <w:rPr>
          <w:rFonts w:hint="eastAsia"/>
        </w:rPr>
        <w:t>的高性能的D</w:t>
      </w:r>
      <w:r>
        <w:t>NN</w:t>
      </w:r>
      <w:r>
        <w:rPr>
          <w:rFonts w:hint="eastAsia"/>
        </w:rPr>
        <w:t>推理加速器，可以快捷</w:t>
      </w:r>
      <w:r>
        <w:rPr>
          <w:rFonts w:hint="eastAsia"/>
          <w:lang w:val="en-US" w:eastAsia="zh-CN"/>
        </w:rPr>
        <w:t>地</w:t>
      </w:r>
      <w:r>
        <w:rPr>
          <w:rFonts w:hint="eastAsia"/>
        </w:rPr>
        <w:t>部署到云端或者边缘端的F</w:t>
      </w:r>
      <w:r>
        <w:t>PGA</w:t>
      </w:r>
      <w:r>
        <w:rPr>
          <w:rFonts w:hint="eastAsia"/>
        </w:rPr>
        <w:t>上。这类加速器生成器的研究还有很多，从结构上分析，总体来说可分为两类，一种是采用脉动阵列的计算方式（类似于谷歌的T</w:t>
      </w:r>
      <w:r>
        <w:t>PU</w:t>
      </w:r>
      <w:r>
        <w:rPr>
          <w:vertAlign w:val="superscript"/>
        </w:rPr>
        <w:t>[45]</w:t>
      </w:r>
      <w:r>
        <w:rPr>
          <w:rFonts w:hint="eastAsia"/>
        </w:rPr>
        <w:t>），一种是采用并行向量的计算方式（类似于B</w:t>
      </w:r>
      <w:r>
        <w:t>rainwave</w:t>
      </w:r>
      <w:r>
        <w:rPr>
          <w:vertAlign w:val="superscript"/>
        </w:rPr>
        <w:t>[72]</w:t>
      </w:r>
      <w:r>
        <w:rPr>
          <w:rFonts w:hint="eastAsia"/>
        </w:rPr>
        <w:t>和N</w:t>
      </w:r>
      <w:r>
        <w:t>VDIA</w:t>
      </w:r>
      <w:r>
        <w:rPr>
          <w:vertAlign w:val="superscript"/>
        </w:rPr>
        <w:t>[71]</w:t>
      </w:r>
      <w:r>
        <w:rPr>
          <w:rFonts w:hint="eastAsia"/>
        </w:rPr>
        <w:t>）。</w:t>
      </w:r>
    </w:p>
    <w:p>
      <w:pPr>
        <w:ind w:firstLine="420"/>
        <w:rPr>
          <w:rFonts w:hint="default" w:eastAsia="宋体"/>
          <w:lang w:val="en-US" w:eastAsia="zh-CN"/>
        </w:rPr>
      </w:pPr>
      <w:r>
        <w:rPr>
          <w:rFonts w:hint="eastAsia"/>
        </w:rPr>
        <w:t>上述众多的加速器生成器虽然都可以帮助用户轻松的例化生成一个D</w:t>
      </w:r>
      <w:r>
        <w:t>NN</w:t>
      </w:r>
      <w:r>
        <w:rPr>
          <w:rFonts w:hint="eastAsia"/>
        </w:rPr>
        <w:t>加速器，但是离广泛应用还有一定的距离，因为这些生成器只考虑到了加速模块本身，而没有从系统级去考量，这就导致生成的硬件加速器缺乏一个全栈式的编程接口来对加速器施加控制，在S</w:t>
      </w:r>
      <w:r>
        <w:t>oC</w:t>
      </w:r>
      <w:r>
        <w:rPr>
          <w:rFonts w:hint="eastAsia"/>
        </w:rPr>
        <w:t>集成过程也十分困难。为此伯克利大学的</w:t>
      </w:r>
      <w:r>
        <w:t>Hasan Genc</w:t>
      </w:r>
      <w:r>
        <w:rPr>
          <w:rFonts w:hint="eastAsia"/>
        </w:rPr>
        <w:t>等人推出一款“全栈式”软硬件协同的加速器生成器——Ge</w:t>
      </w:r>
      <w:r>
        <w:t>mmini</w:t>
      </w:r>
      <w:r>
        <w:rPr>
          <w:vertAlign w:val="superscript"/>
        </w:rPr>
        <w:t>[73-75]</w:t>
      </w:r>
      <w:r>
        <w:t>,</w:t>
      </w:r>
      <w:r>
        <w:rPr>
          <w:rFonts w:hint="eastAsia"/>
        </w:rPr>
        <w:t>该项目在</w:t>
      </w:r>
      <w:r>
        <w:t>G</w:t>
      </w:r>
      <w:r>
        <w:rPr>
          <w:rFonts w:hint="eastAsia"/>
        </w:rPr>
        <w:t>it</w:t>
      </w:r>
      <w:r>
        <w:t>hub</w:t>
      </w:r>
      <w:r>
        <w:rPr>
          <w:rFonts w:hint="eastAsia"/>
        </w:rPr>
        <w:t>上开源，不仅拥有一套灵活可配的高参数化、模块化的硬件模板，多层软件栈，还有一套完备的S</w:t>
      </w:r>
      <w:r>
        <w:t>oC</w:t>
      </w:r>
      <w:r>
        <w:rPr>
          <w:rFonts w:hint="eastAsia"/>
        </w:rPr>
        <w:t>集成环境，可以在F</w:t>
      </w:r>
      <w:r>
        <w:t>PGA</w:t>
      </w:r>
      <w:r>
        <w:rPr>
          <w:rFonts w:hint="eastAsia"/>
        </w:rPr>
        <w:t>或者A</w:t>
      </w:r>
      <w:r>
        <w:t>SIC</w:t>
      </w:r>
      <w:r>
        <w:rPr>
          <w:rFonts w:hint="eastAsia"/>
        </w:rPr>
        <w:t>上快速生成系统完备的D</w:t>
      </w:r>
      <w:r>
        <w:t>NN</w:t>
      </w:r>
      <w:r>
        <w:rPr>
          <w:rFonts w:hint="eastAsia"/>
        </w:rPr>
        <w:t>加速器电路。与其他的加速器相比，Ge</w:t>
      </w:r>
      <w:r>
        <w:t>mmini</w:t>
      </w:r>
      <w:r>
        <w:rPr>
          <w:rFonts w:hint="eastAsia"/>
        </w:rPr>
        <w:t>还支持多数据流可配、易于编程（保证加速器可应用与多类应用场景）、与R</w:t>
      </w:r>
      <w:r>
        <w:t>ISC-V</w:t>
      </w:r>
      <w:r>
        <w:rPr>
          <w:rFonts w:hint="eastAsia"/>
        </w:rPr>
        <w:t>环境完美兼容等</w:t>
      </w:r>
      <w:r>
        <w:rPr>
          <w:rFonts w:hint="eastAsia"/>
          <w:lang w:val="en-US" w:eastAsia="zh-CN"/>
        </w:rPr>
        <w:t>众多</w:t>
      </w:r>
      <w:r>
        <w:rPr>
          <w:rFonts w:hint="eastAsia"/>
        </w:rPr>
        <w:t>优势。Ge</w:t>
      </w:r>
      <w:r>
        <w:t>mmini</w:t>
      </w:r>
      <w:r>
        <w:rPr>
          <w:rFonts w:hint="eastAsia"/>
        </w:rPr>
        <w:t>生成的加速器现已成功在台积电</w:t>
      </w:r>
      <w:r>
        <w:t>16nm FinFET</w:t>
      </w:r>
      <w:r>
        <w:rPr>
          <w:rFonts w:hint="eastAsia"/>
        </w:rPr>
        <w:t>和英特尔</w:t>
      </w:r>
      <w:r>
        <w:t>22nm FinFET Low Power</w:t>
      </w:r>
      <w:r>
        <w:rPr>
          <w:rFonts w:hint="eastAsia"/>
        </w:rPr>
        <w:t>（</w:t>
      </w:r>
      <w:r>
        <w:t>22FFL</w:t>
      </w:r>
      <w:r>
        <w:rPr>
          <w:rFonts w:hint="eastAsia"/>
        </w:rPr>
        <w:t>）工艺下流片，从物理层证明了其可实现性，经过测试Ge</w:t>
      </w:r>
      <w:r>
        <w:t>mmini</w:t>
      </w:r>
      <w:r>
        <w:rPr>
          <w:rFonts w:hint="eastAsia"/>
        </w:rPr>
        <w:t>加速器在D</w:t>
      </w:r>
      <w:r>
        <w:t>NN</w:t>
      </w:r>
      <w:r>
        <w:rPr>
          <w:rFonts w:hint="eastAsia"/>
        </w:rPr>
        <w:t>加速任务中的速度可达到C</w:t>
      </w:r>
      <w:r>
        <w:t>PU</w:t>
      </w:r>
      <w:r>
        <w:rPr>
          <w:rFonts w:hint="eastAsia"/>
        </w:rPr>
        <w:t>的2670倍，与当下最先进的商用加速器已相差无几。</w:t>
      </w:r>
      <w:r>
        <w:rPr>
          <w:rFonts w:hint="eastAsia"/>
          <w:lang w:val="en-US" w:eastAsia="zh-CN"/>
        </w:rPr>
        <w:t>下表 中从软硬件和系统支持等层面对当下最先进的几款深度学习加速器生成器的性能作出对比。</w:t>
      </w:r>
    </w:p>
    <w:p>
      <w:pPr>
        <w:rPr>
          <w:rFonts w:hint="eastAsia"/>
        </w:rPr>
      </w:pPr>
    </w:p>
    <w:p>
      <w:pPr>
        <w:jc w:val="center"/>
      </w:pPr>
      <w:r>
        <w:drawing>
          <wp:inline distT="0" distB="0" distL="0" distR="0">
            <wp:extent cx="4591050" cy="2825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591050" cy="2825750"/>
                    </a:xfrm>
                    <a:prstGeom prst="rect">
                      <a:avLst/>
                    </a:prstGeom>
                    <a:noFill/>
                    <a:ln>
                      <a:noFill/>
                    </a:ln>
                  </pic:spPr>
                </pic:pic>
              </a:graphicData>
            </a:graphic>
          </wp:inline>
        </w:drawing>
      </w:r>
    </w:p>
    <w:p>
      <w:pPr>
        <w:pStyle w:val="89"/>
        <w:rPr>
          <w:rFonts w:hint="default" w:eastAsia="宋体"/>
          <w:vertAlign w:val="superscript"/>
          <w:lang w:val="en-US" w:eastAsia="zh-CN"/>
        </w:rPr>
      </w:pPr>
      <w:r>
        <w:rPr>
          <w:rFonts w:hint="eastAsia"/>
        </w:rPr>
        <w:t xml:space="preserve">图 </w:t>
      </w:r>
      <w:r>
        <w:rPr>
          <w:rFonts w:hint="eastAsia"/>
          <w:lang w:val="en-US" w:eastAsia="zh-CN"/>
        </w:rPr>
        <w:t xml:space="preserve"> </w:t>
      </w:r>
      <w:r>
        <w:t>VTA</w:t>
      </w:r>
      <w:r>
        <w:rPr>
          <w:rFonts w:hint="eastAsia"/>
        </w:rPr>
        <w:t>架构</w:t>
      </w:r>
      <w:r>
        <w:rPr>
          <w:rFonts w:hint="eastAsia"/>
          <w:vertAlign w:val="superscript"/>
          <w:lang w:val="en-US" w:eastAsia="zh-CN"/>
        </w:rPr>
        <w:t>[65]</w:t>
      </w:r>
    </w:p>
    <w:p>
      <w:pPr>
        <w:jc w:val="center"/>
      </w:pPr>
      <w:r>
        <w:drawing>
          <wp:inline distT="0" distB="0" distL="0" distR="0">
            <wp:extent cx="4486275" cy="24574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8"/>
                    <a:stretch>
                      <a:fillRect/>
                    </a:stretch>
                  </pic:blipFill>
                  <pic:spPr>
                    <a:xfrm>
                      <a:off x="0" y="0"/>
                      <a:ext cx="4486275" cy="2457450"/>
                    </a:xfrm>
                    <a:prstGeom prst="rect">
                      <a:avLst/>
                    </a:prstGeom>
                  </pic:spPr>
                </pic:pic>
              </a:graphicData>
            </a:graphic>
          </wp:inline>
        </w:drawing>
      </w:r>
    </w:p>
    <w:p>
      <w:pPr>
        <w:pStyle w:val="89"/>
        <w:bidi w:val="0"/>
        <w:rPr>
          <w:rFonts w:hint="default" w:eastAsia="宋体"/>
          <w:vertAlign w:val="superscript"/>
          <w:lang w:val="en-US" w:eastAsia="zh-CN"/>
        </w:rPr>
      </w:pPr>
      <w:r>
        <w:rPr>
          <w:rFonts w:hint="eastAsia"/>
        </w:rPr>
        <w:t xml:space="preserve">图 </w:t>
      </w:r>
      <w:r>
        <w:rPr>
          <w:rFonts w:hint="eastAsia"/>
          <w:lang w:val="en-US" w:eastAsia="zh-CN"/>
        </w:rPr>
        <w:t xml:space="preserve"> </w:t>
      </w:r>
      <w:r>
        <w:t>G</w:t>
      </w:r>
      <w:r>
        <w:rPr>
          <w:rFonts w:hint="eastAsia"/>
        </w:rPr>
        <w:t>e</w:t>
      </w:r>
      <w:r>
        <w:t>mmini</w:t>
      </w:r>
      <w:r>
        <w:rPr>
          <w:rFonts w:hint="eastAsia"/>
        </w:rPr>
        <w:t>整体架构</w:t>
      </w:r>
      <w:r>
        <w:rPr>
          <w:rFonts w:hint="eastAsia"/>
          <w:vertAlign w:val="superscript"/>
          <w:lang w:val="en-US" w:eastAsia="zh-CN"/>
        </w:rPr>
        <w:t>[73]</w:t>
      </w:r>
    </w:p>
    <w:p/>
    <w:p/>
    <w:p>
      <w:pPr>
        <w:rPr>
          <w:vertAlign w:val="baseline"/>
        </w:rPr>
      </w:pPr>
      <w:r>
        <w:tab/>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8"/>
        <w:gridCol w:w="1234"/>
        <w:gridCol w:w="1308"/>
        <w:gridCol w:w="892"/>
        <w:gridCol w:w="1608"/>
        <w:gridCol w:w="1525"/>
        <w:gridCol w:w="17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shd w:val="clear" w:color="auto" w:fill="8EAADB" w:themeFill="accent5" w:themeFillTint="99"/>
            <w:vAlign w:val="center"/>
          </w:tcPr>
          <w:p>
            <w:pPr>
              <w:spacing w:line="240" w:lineRule="auto"/>
              <w:jc w:val="center"/>
              <w:rPr>
                <w:vertAlign w:val="baseline"/>
              </w:rPr>
            </w:pPr>
          </w:p>
        </w:tc>
        <w:tc>
          <w:tcPr>
            <w:tcW w:w="1234" w:type="dxa"/>
            <w:shd w:val="clear" w:color="auto" w:fill="8EAADB" w:themeFill="accent5" w:themeFillTint="99"/>
            <w:vAlign w:val="center"/>
          </w:tcPr>
          <w:p>
            <w:pPr>
              <w:spacing w:line="240" w:lineRule="auto"/>
              <w:jc w:val="center"/>
              <w:rPr>
                <w:rFonts w:hint="eastAsia" w:eastAsia="宋体"/>
                <w:vertAlign w:val="baseline"/>
                <w:lang w:val="en-US" w:eastAsia="zh-CN"/>
              </w:rPr>
            </w:pPr>
            <w:r>
              <w:rPr>
                <w:rFonts w:hint="eastAsia"/>
                <w:vertAlign w:val="baseline"/>
                <w:lang w:val="en-US" w:eastAsia="zh-CN"/>
              </w:rPr>
              <w:t>属性</w:t>
            </w:r>
          </w:p>
        </w:tc>
        <w:tc>
          <w:tcPr>
            <w:tcW w:w="1308" w:type="dxa"/>
            <w:shd w:val="clear" w:color="auto" w:fill="8EAADB" w:themeFill="accent5" w:themeFillTint="99"/>
            <w:vAlign w:val="center"/>
          </w:tcPr>
          <w:p>
            <w:pPr>
              <w:spacing w:line="240" w:lineRule="auto"/>
              <w:jc w:val="center"/>
              <w:rPr>
                <w:rFonts w:hint="default" w:eastAsia="宋体"/>
                <w:vertAlign w:val="baseline"/>
                <w:lang w:val="en-US" w:eastAsia="zh-CN"/>
              </w:rPr>
            </w:pPr>
            <w:r>
              <w:rPr>
                <w:rFonts w:hint="eastAsia"/>
                <w:vertAlign w:val="baseline"/>
                <w:lang w:val="en-US" w:eastAsia="zh-CN"/>
              </w:rPr>
              <w:t>NVDLA</w:t>
            </w:r>
          </w:p>
        </w:tc>
        <w:tc>
          <w:tcPr>
            <w:tcW w:w="892" w:type="dxa"/>
            <w:shd w:val="clear" w:color="auto" w:fill="8EAADB" w:themeFill="accent5" w:themeFillTint="99"/>
            <w:vAlign w:val="center"/>
          </w:tcPr>
          <w:p>
            <w:pPr>
              <w:spacing w:line="240" w:lineRule="auto"/>
              <w:jc w:val="center"/>
              <w:rPr>
                <w:rFonts w:hint="default" w:eastAsia="宋体"/>
                <w:vertAlign w:val="baseline"/>
                <w:lang w:val="en-US" w:eastAsia="zh-CN"/>
              </w:rPr>
            </w:pPr>
            <w:r>
              <w:rPr>
                <w:rFonts w:hint="eastAsia"/>
                <w:vertAlign w:val="baseline"/>
                <w:lang w:val="en-US" w:eastAsia="zh-CN"/>
              </w:rPr>
              <w:t>VTA</w:t>
            </w:r>
          </w:p>
        </w:tc>
        <w:tc>
          <w:tcPr>
            <w:tcW w:w="1608" w:type="dxa"/>
            <w:shd w:val="clear" w:color="auto" w:fill="8EAADB" w:themeFill="accent5" w:themeFillTint="99"/>
            <w:vAlign w:val="center"/>
          </w:tcPr>
          <w:p>
            <w:pPr>
              <w:spacing w:line="240" w:lineRule="auto"/>
              <w:jc w:val="center"/>
              <w:rPr>
                <w:rFonts w:hint="default" w:eastAsia="宋体"/>
                <w:vertAlign w:val="baseline"/>
                <w:lang w:val="en-US" w:eastAsia="zh-CN"/>
              </w:rPr>
            </w:pPr>
            <w:r>
              <w:rPr>
                <w:rFonts w:hint="eastAsia"/>
                <w:vertAlign w:val="baseline"/>
                <w:lang w:val="en-US" w:eastAsia="zh-CN"/>
              </w:rPr>
              <w:t>DNNBuilder</w:t>
            </w:r>
          </w:p>
        </w:tc>
        <w:tc>
          <w:tcPr>
            <w:tcW w:w="1525" w:type="dxa"/>
            <w:shd w:val="clear" w:color="auto" w:fill="8EAADB" w:themeFill="accent5" w:themeFillTint="99"/>
            <w:vAlign w:val="center"/>
          </w:tcPr>
          <w:p>
            <w:pPr>
              <w:spacing w:line="240" w:lineRule="auto"/>
              <w:jc w:val="center"/>
              <w:rPr>
                <w:rFonts w:hint="default" w:eastAsia="宋体"/>
                <w:vertAlign w:val="baseline"/>
                <w:lang w:val="en-US" w:eastAsia="zh-CN"/>
              </w:rPr>
            </w:pPr>
            <w:r>
              <w:rPr>
                <w:rFonts w:hint="eastAsia"/>
                <w:vertAlign w:val="baseline"/>
                <w:lang w:val="en-US" w:eastAsia="zh-CN"/>
              </w:rPr>
              <w:t>DNNWeaver</w:t>
            </w:r>
          </w:p>
        </w:tc>
        <w:tc>
          <w:tcPr>
            <w:tcW w:w="1725" w:type="dxa"/>
            <w:shd w:val="clear" w:color="auto" w:fill="8EAADB" w:themeFill="accent5" w:themeFillTint="99"/>
            <w:vAlign w:val="center"/>
          </w:tcPr>
          <w:p>
            <w:pPr>
              <w:spacing w:line="240" w:lineRule="auto"/>
              <w:jc w:val="center"/>
              <w:rPr>
                <w:rFonts w:hint="default" w:eastAsia="宋体"/>
                <w:vertAlign w:val="baseline"/>
                <w:lang w:val="en-US" w:eastAsia="zh-CN"/>
              </w:rPr>
            </w:pPr>
            <w:r>
              <w:rPr>
                <w:rFonts w:hint="eastAsia"/>
                <w:vertAlign w:val="baseline"/>
                <w:lang w:val="en-US" w:eastAsia="zh-CN"/>
              </w:rPr>
              <w:t>Gemmini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restart"/>
            <w:vAlign w:val="center"/>
          </w:tcPr>
          <w:p>
            <w:pPr>
              <w:spacing w:line="240" w:lineRule="auto"/>
              <w:jc w:val="center"/>
              <w:rPr>
                <w:rFonts w:hint="default" w:eastAsia="宋体"/>
                <w:vertAlign w:val="baseline"/>
                <w:lang w:val="en-US" w:eastAsia="zh-CN"/>
              </w:rPr>
            </w:pPr>
            <w:r>
              <w:rPr>
                <w:rFonts w:hint="eastAsia"/>
                <w:vertAlign w:val="baseline"/>
                <w:lang w:val="en-US" w:eastAsia="zh-CN"/>
              </w:rPr>
              <w:t>硬件架构支持</w:t>
            </w:r>
          </w:p>
        </w:tc>
        <w:tc>
          <w:tcPr>
            <w:tcW w:w="1234" w:type="dxa"/>
            <w:vAlign w:val="center"/>
          </w:tcPr>
          <w:p>
            <w:pPr>
              <w:spacing w:line="240" w:lineRule="auto"/>
              <w:jc w:val="center"/>
              <w:rPr>
                <w:rFonts w:hint="eastAsia" w:eastAsia="宋体"/>
                <w:vertAlign w:val="baseline"/>
                <w:lang w:val="en-US" w:eastAsia="zh-CN"/>
              </w:rPr>
            </w:pPr>
            <w:r>
              <w:rPr>
                <w:rFonts w:hint="eastAsia"/>
                <w:vertAlign w:val="baseline"/>
                <w:lang w:val="en-US" w:eastAsia="zh-CN"/>
              </w:rPr>
              <w:t>数据类型</w:t>
            </w:r>
          </w:p>
        </w:tc>
        <w:tc>
          <w:tcPr>
            <w:tcW w:w="1308"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Int/Float</w:t>
            </w:r>
          </w:p>
        </w:tc>
        <w:tc>
          <w:tcPr>
            <w:tcW w:w="892"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Int</w:t>
            </w:r>
          </w:p>
        </w:tc>
        <w:tc>
          <w:tcPr>
            <w:tcW w:w="1608" w:type="dxa"/>
            <w:vAlign w:val="center"/>
          </w:tcPr>
          <w:p>
            <w:pPr>
              <w:spacing w:line="240" w:lineRule="auto"/>
              <w:jc w:val="center"/>
              <w:rPr>
                <w:vertAlign w:val="baseline"/>
              </w:rPr>
            </w:pPr>
            <w:r>
              <w:rPr>
                <w:rFonts w:hint="eastAsia"/>
                <w:vertAlign w:val="baseline"/>
                <w:lang w:val="en-US" w:eastAsia="zh-CN"/>
              </w:rPr>
              <w:t>Int</w:t>
            </w:r>
          </w:p>
        </w:tc>
        <w:tc>
          <w:tcPr>
            <w:tcW w:w="1525" w:type="dxa"/>
            <w:vAlign w:val="center"/>
          </w:tcPr>
          <w:p>
            <w:pPr>
              <w:spacing w:line="240" w:lineRule="auto"/>
              <w:jc w:val="center"/>
              <w:rPr>
                <w:vertAlign w:val="baseline"/>
              </w:rPr>
            </w:pPr>
            <w:r>
              <w:rPr>
                <w:rFonts w:hint="eastAsia"/>
                <w:vertAlign w:val="baseline"/>
                <w:lang w:val="en-US" w:eastAsia="zh-CN"/>
              </w:rPr>
              <w:t>Int</w:t>
            </w:r>
          </w:p>
        </w:tc>
        <w:tc>
          <w:tcPr>
            <w:tcW w:w="1725" w:type="dxa"/>
            <w:vAlign w:val="center"/>
          </w:tcPr>
          <w:p>
            <w:pPr>
              <w:spacing w:line="240" w:lineRule="auto"/>
              <w:jc w:val="center"/>
              <w:rPr>
                <w:vertAlign w:val="baseline"/>
              </w:rPr>
            </w:pPr>
            <w:r>
              <w:rPr>
                <w:rFonts w:hint="eastAsia"/>
                <w:vertAlign w:val="baseline"/>
                <w:lang w:val="en-US" w:eastAsia="zh-CN"/>
              </w:rPr>
              <w:t>Int/Float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rPr>
                <w:vertAlign w:val="baseline"/>
              </w:rPr>
            </w:pPr>
          </w:p>
        </w:tc>
        <w:tc>
          <w:tcPr>
            <w:tcW w:w="1234" w:type="dxa"/>
            <w:vAlign w:val="center"/>
          </w:tcPr>
          <w:p>
            <w:pPr>
              <w:spacing w:line="240" w:lineRule="auto"/>
              <w:jc w:val="center"/>
              <w:rPr>
                <w:rFonts w:hint="eastAsia" w:eastAsia="宋体"/>
                <w:vertAlign w:val="baseline"/>
                <w:lang w:val="en-US" w:eastAsia="zh-CN"/>
              </w:rPr>
            </w:pPr>
            <w:r>
              <w:rPr>
                <w:rFonts w:hint="eastAsia"/>
                <w:vertAlign w:val="baseline"/>
                <w:lang w:val="en-US" w:eastAsia="zh-CN"/>
              </w:rPr>
              <w:t>数据流</w:t>
            </w:r>
          </w:p>
        </w:tc>
        <w:tc>
          <w:tcPr>
            <w:tcW w:w="1308" w:type="dxa"/>
            <w:vAlign w:val="center"/>
          </w:tcPr>
          <w:p>
            <w:pPr>
              <w:spacing w:line="240" w:lineRule="auto"/>
              <w:jc w:val="center"/>
              <w:rPr>
                <w:vertAlign w:val="baseline"/>
              </w:rPr>
            </w:pPr>
            <w:r>
              <w:rPr>
                <w:rFonts w:hint="default" w:ascii="Arial" w:hAnsi="Arial" w:cs="Arial"/>
                <w:vertAlign w:val="baseline"/>
              </w:rPr>
              <w:t>×</w:t>
            </w:r>
          </w:p>
        </w:tc>
        <w:tc>
          <w:tcPr>
            <w:tcW w:w="892" w:type="dxa"/>
            <w:vAlign w:val="center"/>
          </w:tcPr>
          <w:p>
            <w:pPr>
              <w:spacing w:line="240" w:lineRule="auto"/>
              <w:jc w:val="center"/>
              <w:rPr>
                <w:vertAlign w:val="baseline"/>
              </w:rPr>
            </w:pPr>
            <w:r>
              <w:rPr>
                <w:rFonts w:hint="default" w:ascii="Arial" w:hAnsi="Arial" w:cs="Arial"/>
                <w:vertAlign w:val="baseline"/>
              </w:rPr>
              <w:t>×</w:t>
            </w:r>
          </w:p>
        </w:tc>
        <w:tc>
          <w:tcPr>
            <w:tcW w:w="1608" w:type="dxa"/>
            <w:vAlign w:val="center"/>
          </w:tcPr>
          <w:p>
            <w:pPr>
              <w:spacing w:line="240" w:lineRule="auto"/>
              <w:jc w:val="center"/>
              <w:rPr>
                <w:vertAlign w:val="baseline"/>
              </w:rPr>
            </w:pPr>
            <w:r>
              <w:rPr>
                <w:rFonts w:hint="default" w:ascii="Arial" w:hAnsi="Arial" w:cs="Arial"/>
                <w:vertAlign w:val="baseline"/>
              </w:rPr>
              <w:t>√</w:t>
            </w:r>
          </w:p>
        </w:tc>
        <w:tc>
          <w:tcPr>
            <w:tcW w:w="1525" w:type="dxa"/>
            <w:vAlign w:val="center"/>
          </w:tcPr>
          <w:p>
            <w:pPr>
              <w:spacing w:line="240" w:lineRule="auto"/>
              <w:jc w:val="center"/>
              <w:rPr>
                <w:vertAlign w:val="baseline"/>
              </w:rPr>
            </w:pPr>
            <w:r>
              <w:rPr>
                <w:rFonts w:hint="default" w:ascii="Arial" w:hAnsi="Arial" w:cs="Arial"/>
                <w:vertAlign w:val="baseline"/>
              </w:rPr>
              <w:t>√</w:t>
            </w:r>
          </w:p>
        </w:tc>
        <w:tc>
          <w:tcPr>
            <w:tcW w:w="1725" w:type="dxa"/>
            <w:vAlign w:val="center"/>
          </w:tcPr>
          <w:p>
            <w:pPr>
              <w:spacing w:line="240" w:lineRule="auto"/>
              <w:jc w:val="center"/>
              <w:rPr>
                <w:vertAlign w:val="baseline"/>
              </w:rPr>
            </w:pPr>
            <w:r>
              <w:rPr>
                <w:rFonts w:hint="default" w:ascii="Arial" w:hAnsi="Arial" w:cs="Arial"/>
                <w:vertAlign w:val="baselin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rPr>
                <w:vertAlign w:val="baseline"/>
              </w:rPr>
            </w:pPr>
          </w:p>
        </w:tc>
        <w:tc>
          <w:tcPr>
            <w:tcW w:w="1234"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空间阵列</w:t>
            </w:r>
          </w:p>
        </w:tc>
        <w:tc>
          <w:tcPr>
            <w:tcW w:w="1308"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vector</w:t>
            </w:r>
          </w:p>
        </w:tc>
        <w:tc>
          <w:tcPr>
            <w:tcW w:w="892"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vector</w:t>
            </w:r>
          </w:p>
        </w:tc>
        <w:tc>
          <w:tcPr>
            <w:tcW w:w="1608"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systolic</w:t>
            </w:r>
          </w:p>
        </w:tc>
        <w:tc>
          <w:tcPr>
            <w:tcW w:w="1525" w:type="dxa"/>
            <w:vAlign w:val="center"/>
          </w:tcPr>
          <w:p>
            <w:pPr>
              <w:spacing w:line="240" w:lineRule="auto"/>
              <w:jc w:val="center"/>
              <w:rPr>
                <w:vertAlign w:val="baseline"/>
              </w:rPr>
            </w:pPr>
            <w:r>
              <w:rPr>
                <w:rFonts w:hint="eastAsia"/>
                <w:vertAlign w:val="baseline"/>
                <w:lang w:val="en-US" w:eastAsia="zh-CN"/>
              </w:rPr>
              <w:t>vector</w:t>
            </w:r>
          </w:p>
        </w:tc>
        <w:tc>
          <w:tcPr>
            <w:tcW w:w="1725" w:type="dxa"/>
            <w:vAlign w:val="center"/>
          </w:tcPr>
          <w:p>
            <w:pPr>
              <w:spacing w:line="240" w:lineRule="auto"/>
              <w:jc w:val="center"/>
              <w:rPr>
                <w:rFonts w:hint="default"/>
                <w:vertAlign w:val="baseline"/>
                <w:lang w:val="en-US"/>
              </w:rPr>
            </w:pPr>
            <w:r>
              <w:rPr>
                <w:rFonts w:hint="eastAsia"/>
                <w:vertAlign w:val="baseline"/>
                <w:lang w:val="en-US" w:eastAsia="zh-CN"/>
              </w:rPr>
              <w:t>Vector/systolic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rPr>
                <w:vertAlign w:val="baseline"/>
              </w:rPr>
            </w:pPr>
          </w:p>
        </w:tc>
        <w:tc>
          <w:tcPr>
            <w:tcW w:w="1234" w:type="dxa"/>
            <w:vAlign w:val="center"/>
          </w:tcPr>
          <w:p>
            <w:pPr>
              <w:spacing w:line="240" w:lineRule="auto"/>
              <w:jc w:val="center"/>
              <w:rPr>
                <w:rFonts w:hint="eastAsia" w:eastAsia="宋体"/>
                <w:vertAlign w:val="baseline"/>
                <w:lang w:val="en-US" w:eastAsia="zh-CN"/>
              </w:rPr>
            </w:pPr>
            <w:r>
              <w:rPr>
                <w:rFonts w:hint="eastAsia"/>
                <w:vertAlign w:val="baseline"/>
                <w:lang w:val="en-US" w:eastAsia="zh-CN"/>
              </w:rPr>
              <w:t>直接卷积</w:t>
            </w:r>
          </w:p>
        </w:tc>
        <w:tc>
          <w:tcPr>
            <w:tcW w:w="1308" w:type="dxa"/>
            <w:vAlign w:val="center"/>
          </w:tcPr>
          <w:p>
            <w:pPr>
              <w:spacing w:line="240" w:lineRule="auto"/>
              <w:jc w:val="center"/>
              <w:rPr>
                <w:vertAlign w:val="baseline"/>
              </w:rPr>
            </w:pPr>
            <w:r>
              <w:rPr>
                <w:rFonts w:hint="default" w:ascii="Arial" w:hAnsi="Arial" w:cs="Arial"/>
                <w:vertAlign w:val="baseline"/>
              </w:rPr>
              <w:t>√</w:t>
            </w:r>
          </w:p>
        </w:tc>
        <w:tc>
          <w:tcPr>
            <w:tcW w:w="892" w:type="dxa"/>
            <w:vAlign w:val="center"/>
          </w:tcPr>
          <w:p>
            <w:pPr>
              <w:spacing w:line="240" w:lineRule="auto"/>
              <w:jc w:val="center"/>
              <w:rPr>
                <w:vertAlign w:val="baseline"/>
              </w:rPr>
            </w:pPr>
            <w:r>
              <w:rPr>
                <w:rFonts w:hint="default" w:ascii="Arial" w:hAnsi="Arial" w:cs="Arial"/>
                <w:vertAlign w:val="baseline"/>
              </w:rPr>
              <w:t>×</w:t>
            </w:r>
          </w:p>
        </w:tc>
        <w:tc>
          <w:tcPr>
            <w:tcW w:w="1608" w:type="dxa"/>
            <w:vAlign w:val="center"/>
          </w:tcPr>
          <w:p>
            <w:pPr>
              <w:spacing w:line="240" w:lineRule="auto"/>
              <w:jc w:val="center"/>
              <w:rPr>
                <w:vertAlign w:val="baseline"/>
              </w:rPr>
            </w:pPr>
            <w:r>
              <w:rPr>
                <w:rFonts w:hint="default" w:ascii="Arial" w:hAnsi="Arial" w:cs="Arial"/>
                <w:vertAlign w:val="baseline"/>
              </w:rPr>
              <w:t>√</w:t>
            </w:r>
          </w:p>
        </w:tc>
        <w:tc>
          <w:tcPr>
            <w:tcW w:w="1525" w:type="dxa"/>
            <w:vAlign w:val="center"/>
          </w:tcPr>
          <w:p>
            <w:pPr>
              <w:spacing w:line="240" w:lineRule="auto"/>
              <w:jc w:val="center"/>
              <w:rPr>
                <w:vertAlign w:val="baseline"/>
              </w:rPr>
            </w:pPr>
            <w:r>
              <w:rPr>
                <w:rFonts w:hint="default" w:ascii="Arial" w:hAnsi="Arial" w:cs="Arial"/>
                <w:vertAlign w:val="baseline"/>
              </w:rPr>
              <w:t>√</w:t>
            </w:r>
          </w:p>
        </w:tc>
        <w:tc>
          <w:tcPr>
            <w:tcW w:w="1725" w:type="dxa"/>
            <w:vAlign w:val="center"/>
          </w:tcPr>
          <w:p>
            <w:pPr>
              <w:spacing w:line="240" w:lineRule="auto"/>
              <w:jc w:val="center"/>
              <w:rPr>
                <w:vertAlign w:val="baseline"/>
              </w:rPr>
            </w:pPr>
            <w:r>
              <w:rPr>
                <w:rFonts w:hint="default" w:ascii="Arial" w:hAnsi="Arial" w:cs="Arial"/>
                <w:vertAlign w:val="baselin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808" w:type="dxa"/>
            <w:vMerge w:val="restart"/>
            <w:vAlign w:val="center"/>
          </w:tcPr>
          <w:p>
            <w:pPr>
              <w:spacing w:line="240" w:lineRule="auto"/>
              <w:jc w:val="center"/>
              <w:rPr>
                <w:rFonts w:hint="default" w:eastAsia="宋体"/>
                <w:vertAlign w:val="baseline"/>
                <w:lang w:val="en-US" w:eastAsia="zh-CN"/>
              </w:rPr>
            </w:pPr>
            <w:r>
              <w:rPr>
                <w:rFonts w:hint="eastAsia"/>
                <w:vertAlign w:val="baseline"/>
                <w:lang w:val="en-US" w:eastAsia="zh-CN"/>
              </w:rPr>
              <w:t>编程支持</w:t>
            </w:r>
          </w:p>
        </w:tc>
        <w:tc>
          <w:tcPr>
            <w:tcW w:w="1234"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软件生态</w:t>
            </w:r>
          </w:p>
        </w:tc>
        <w:tc>
          <w:tcPr>
            <w:tcW w:w="1308"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Complier</w:t>
            </w:r>
          </w:p>
        </w:tc>
        <w:tc>
          <w:tcPr>
            <w:tcW w:w="892"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TVM</w:t>
            </w:r>
          </w:p>
        </w:tc>
        <w:tc>
          <w:tcPr>
            <w:tcW w:w="1608"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Caffe</w:t>
            </w:r>
          </w:p>
        </w:tc>
        <w:tc>
          <w:tcPr>
            <w:tcW w:w="1525"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Caffe</w:t>
            </w:r>
          </w:p>
        </w:tc>
        <w:tc>
          <w:tcPr>
            <w:tcW w:w="1725"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ONNX/C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808" w:type="dxa"/>
            <w:vMerge w:val="continue"/>
            <w:vAlign w:val="center"/>
          </w:tcPr>
          <w:p>
            <w:pPr>
              <w:spacing w:line="240" w:lineRule="auto"/>
              <w:jc w:val="center"/>
              <w:rPr>
                <w:vertAlign w:val="baseline"/>
              </w:rPr>
            </w:pPr>
          </w:p>
        </w:tc>
        <w:tc>
          <w:tcPr>
            <w:tcW w:w="1234" w:type="dxa"/>
            <w:vAlign w:val="center"/>
          </w:tcPr>
          <w:p>
            <w:pPr>
              <w:spacing w:line="240" w:lineRule="auto"/>
              <w:jc w:val="center"/>
              <w:rPr>
                <w:rFonts w:hint="eastAsia" w:eastAsia="宋体"/>
                <w:vertAlign w:val="baseline"/>
                <w:lang w:val="en-US" w:eastAsia="zh-CN"/>
              </w:rPr>
            </w:pPr>
            <w:r>
              <w:rPr>
                <w:rFonts w:hint="eastAsia"/>
                <w:vertAlign w:val="baseline"/>
                <w:lang w:val="en-US" w:eastAsia="zh-CN"/>
              </w:rPr>
              <w:t>虚拟内存</w:t>
            </w:r>
          </w:p>
        </w:tc>
        <w:tc>
          <w:tcPr>
            <w:tcW w:w="1308" w:type="dxa"/>
            <w:vAlign w:val="center"/>
          </w:tcPr>
          <w:p>
            <w:pPr>
              <w:spacing w:line="240" w:lineRule="auto"/>
              <w:jc w:val="center"/>
              <w:rPr>
                <w:vertAlign w:val="baseline"/>
              </w:rPr>
            </w:pPr>
            <w:r>
              <w:rPr>
                <w:rFonts w:hint="default" w:ascii="Arial" w:hAnsi="Arial" w:cs="Arial"/>
                <w:vertAlign w:val="baseline"/>
              </w:rPr>
              <w:t>×</w:t>
            </w:r>
          </w:p>
        </w:tc>
        <w:tc>
          <w:tcPr>
            <w:tcW w:w="892" w:type="dxa"/>
            <w:vAlign w:val="center"/>
          </w:tcPr>
          <w:p>
            <w:pPr>
              <w:spacing w:line="240" w:lineRule="auto"/>
              <w:jc w:val="center"/>
              <w:rPr>
                <w:vertAlign w:val="baseline"/>
              </w:rPr>
            </w:pPr>
            <w:r>
              <w:rPr>
                <w:rFonts w:hint="default" w:ascii="Arial" w:hAnsi="Arial" w:cs="Arial"/>
                <w:vertAlign w:val="baseline"/>
              </w:rPr>
              <w:t>×</w:t>
            </w:r>
          </w:p>
        </w:tc>
        <w:tc>
          <w:tcPr>
            <w:tcW w:w="1608" w:type="dxa"/>
            <w:vAlign w:val="center"/>
          </w:tcPr>
          <w:p>
            <w:pPr>
              <w:spacing w:line="240" w:lineRule="auto"/>
              <w:jc w:val="center"/>
              <w:rPr>
                <w:vertAlign w:val="baseline"/>
              </w:rPr>
            </w:pPr>
            <w:r>
              <w:rPr>
                <w:rFonts w:hint="default" w:ascii="Arial" w:hAnsi="Arial" w:cs="Arial"/>
                <w:vertAlign w:val="baseline"/>
              </w:rPr>
              <w:t>√</w:t>
            </w:r>
          </w:p>
        </w:tc>
        <w:tc>
          <w:tcPr>
            <w:tcW w:w="1525" w:type="dxa"/>
            <w:vAlign w:val="center"/>
          </w:tcPr>
          <w:p>
            <w:pPr>
              <w:spacing w:line="240" w:lineRule="auto"/>
              <w:jc w:val="center"/>
              <w:rPr>
                <w:vertAlign w:val="baseline"/>
              </w:rPr>
            </w:pPr>
            <w:r>
              <w:rPr>
                <w:rFonts w:hint="default" w:ascii="Arial" w:hAnsi="Arial" w:cs="Arial"/>
                <w:vertAlign w:val="baseline"/>
              </w:rPr>
              <w:t>×</w:t>
            </w:r>
          </w:p>
        </w:tc>
        <w:tc>
          <w:tcPr>
            <w:tcW w:w="1725" w:type="dxa"/>
            <w:vAlign w:val="center"/>
          </w:tcPr>
          <w:p>
            <w:pPr>
              <w:spacing w:line="240" w:lineRule="auto"/>
              <w:jc w:val="center"/>
              <w:rPr>
                <w:vertAlign w:val="baseline"/>
              </w:rPr>
            </w:pPr>
            <w:r>
              <w:rPr>
                <w:rFonts w:hint="default" w:ascii="Arial" w:hAnsi="Arial" w:cs="Arial"/>
                <w:vertAlign w:val="baselin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restart"/>
            <w:vAlign w:val="center"/>
          </w:tcPr>
          <w:p>
            <w:pPr>
              <w:spacing w:line="240" w:lineRule="auto"/>
              <w:jc w:val="center"/>
              <w:rPr>
                <w:rFonts w:hint="default" w:eastAsia="宋体"/>
                <w:vertAlign w:val="baseline"/>
                <w:lang w:val="en-US" w:eastAsia="zh-CN"/>
              </w:rPr>
            </w:pPr>
            <w:r>
              <w:rPr>
                <w:rFonts w:hint="eastAsia"/>
                <w:vertAlign w:val="baseline"/>
                <w:lang w:val="en-US" w:eastAsia="zh-CN"/>
              </w:rPr>
              <w:t>系统支持</w:t>
            </w:r>
          </w:p>
        </w:tc>
        <w:tc>
          <w:tcPr>
            <w:tcW w:w="1234"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全SoC</w:t>
            </w:r>
          </w:p>
        </w:tc>
        <w:tc>
          <w:tcPr>
            <w:tcW w:w="1308" w:type="dxa"/>
            <w:vAlign w:val="center"/>
          </w:tcPr>
          <w:p>
            <w:pPr>
              <w:spacing w:line="240" w:lineRule="auto"/>
              <w:jc w:val="center"/>
              <w:rPr>
                <w:vertAlign w:val="baseline"/>
              </w:rPr>
            </w:pPr>
            <w:r>
              <w:rPr>
                <w:rFonts w:hint="default" w:ascii="Arial" w:hAnsi="Arial" w:cs="Arial"/>
                <w:vertAlign w:val="baseline"/>
              </w:rPr>
              <w:t>×</w:t>
            </w:r>
          </w:p>
        </w:tc>
        <w:tc>
          <w:tcPr>
            <w:tcW w:w="892" w:type="dxa"/>
            <w:vAlign w:val="center"/>
          </w:tcPr>
          <w:p>
            <w:pPr>
              <w:spacing w:line="240" w:lineRule="auto"/>
              <w:jc w:val="center"/>
              <w:rPr>
                <w:vertAlign w:val="baseline"/>
              </w:rPr>
            </w:pPr>
            <w:r>
              <w:rPr>
                <w:rFonts w:hint="default" w:ascii="Arial" w:hAnsi="Arial" w:cs="Arial"/>
                <w:vertAlign w:val="baseline"/>
              </w:rPr>
              <w:t>×</w:t>
            </w:r>
          </w:p>
        </w:tc>
        <w:tc>
          <w:tcPr>
            <w:tcW w:w="1608" w:type="dxa"/>
            <w:vAlign w:val="center"/>
          </w:tcPr>
          <w:p>
            <w:pPr>
              <w:spacing w:line="240" w:lineRule="auto"/>
              <w:jc w:val="center"/>
              <w:rPr>
                <w:vertAlign w:val="baseline"/>
              </w:rPr>
            </w:pPr>
            <w:r>
              <w:rPr>
                <w:rFonts w:hint="default" w:ascii="Arial" w:hAnsi="Arial" w:cs="Arial"/>
                <w:vertAlign w:val="baseline"/>
              </w:rPr>
              <w:t>×</w:t>
            </w:r>
          </w:p>
        </w:tc>
        <w:tc>
          <w:tcPr>
            <w:tcW w:w="1525" w:type="dxa"/>
            <w:vAlign w:val="center"/>
          </w:tcPr>
          <w:p>
            <w:pPr>
              <w:spacing w:line="240" w:lineRule="auto"/>
              <w:jc w:val="center"/>
              <w:rPr>
                <w:vertAlign w:val="baseline"/>
              </w:rPr>
            </w:pPr>
            <w:r>
              <w:rPr>
                <w:rFonts w:hint="default" w:ascii="Arial" w:hAnsi="Arial" w:cs="Arial"/>
                <w:vertAlign w:val="baseline"/>
              </w:rPr>
              <w:t>×</w:t>
            </w:r>
          </w:p>
        </w:tc>
        <w:tc>
          <w:tcPr>
            <w:tcW w:w="1725" w:type="dxa"/>
            <w:vAlign w:val="center"/>
          </w:tcPr>
          <w:p>
            <w:pPr>
              <w:spacing w:line="240" w:lineRule="auto"/>
              <w:jc w:val="center"/>
              <w:rPr>
                <w:vertAlign w:val="baseline"/>
              </w:rPr>
            </w:pPr>
            <w:r>
              <w:rPr>
                <w:rFonts w:hint="default" w:ascii="Arial" w:hAnsi="Arial" w:cs="Arial"/>
                <w:vertAlign w:val="baselin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rPr>
                <w:vertAlign w:val="baseline"/>
              </w:rPr>
            </w:pPr>
          </w:p>
        </w:tc>
        <w:tc>
          <w:tcPr>
            <w:tcW w:w="1234" w:type="dxa"/>
            <w:vAlign w:val="center"/>
          </w:tcPr>
          <w:p>
            <w:pPr>
              <w:spacing w:line="240" w:lineRule="auto"/>
              <w:jc w:val="center"/>
              <w:rPr>
                <w:rFonts w:hint="default" w:eastAsia="宋体"/>
                <w:vertAlign w:val="baseline"/>
                <w:lang w:val="en-US" w:eastAsia="zh-CN"/>
              </w:rPr>
            </w:pPr>
            <w:r>
              <w:rPr>
                <w:rFonts w:hint="eastAsia"/>
                <w:vertAlign w:val="baseline"/>
                <w:lang w:val="en-US" w:eastAsia="zh-CN"/>
              </w:rPr>
              <w:t>OS支持</w:t>
            </w:r>
          </w:p>
        </w:tc>
        <w:tc>
          <w:tcPr>
            <w:tcW w:w="1308" w:type="dxa"/>
            <w:vAlign w:val="center"/>
          </w:tcPr>
          <w:p>
            <w:pPr>
              <w:spacing w:line="240" w:lineRule="auto"/>
              <w:jc w:val="center"/>
              <w:rPr>
                <w:vertAlign w:val="baseline"/>
              </w:rPr>
            </w:pPr>
            <w:r>
              <w:rPr>
                <w:rFonts w:hint="default" w:ascii="Arial" w:hAnsi="Arial" w:cs="Arial"/>
                <w:vertAlign w:val="baseline"/>
              </w:rPr>
              <w:t>√</w:t>
            </w:r>
          </w:p>
        </w:tc>
        <w:tc>
          <w:tcPr>
            <w:tcW w:w="892" w:type="dxa"/>
            <w:vAlign w:val="center"/>
          </w:tcPr>
          <w:p>
            <w:pPr>
              <w:spacing w:line="240" w:lineRule="auto"/>
              <w:jc w:val="center"/>
              <w:rPr>
                <w:vertAlign w:val="baseline"/>
              </w:rPr>
            </w:pPr>
            <w:r>
              <w:rPr>
                <w:rFonts w:hint="default" w:ascii="Arial" w:hAnsi="Arial" w:cs="Arial"/>
                <w:vertAlign w:val="baseline"/>
              </w:rPr>
              <w:t>√</w:t>
            </w:r>
          </w:p>
        </w:tc>
        <w:tc>
          <w:tcPr>
            <w:tcW w:w="1608" w:type="dxa"/>
            <w:vAlign w:val="center"/>
          </w:tcPr>
          <w:p>
            <w:pPr>
              <w:spacing w:line="240" w:lineRule="auto"/>
              <w:jc w:val="center"/>
              <w:rPr>
                <w:vertAlign w:val="baseline"/>
              </w:rPr>
            </w:pPr>
            <w:r>
              <w:rPr>
                <w:rFonts w:hint="default" w:ascii="Arial" w:hAnsi="Arial" w:cs="Arial"/>
                <w:vertAlign w:val="baseline"/>
              </w:rPr>
              <w:t>×</w:t>
            </w:r>
          </w:p>
        </w:tc>
        <w:tc>
          <w:tcPr>
            <w:tcW w:w="1525" w:type="dxa"/>
            <w:vAlign w:val="center"/>
          </w:tcPr>
          <w:p>
            <w:pPr>
              <w:spacing w:line="240" w:lineRule="auto"/>
              <w:jc w:val="center"/>
              <w:rPr>
                <w:vertAlign w:val="baseline"/>
              </w:rPr>
            </w:pPr>
            <w:r>
              <w:rPr>
                <w:rFonts w:hint="default" w:ascii="Arial" w:hAnsi="Arial" w:cs="Arial"/>
                <w:vertAlign w:val="baseline"/>
              </w:rPr>
              <w:t>×</w:t>
            </w:r>
          </w:p>
        </w:tc>
        <w:tc>
          <w:tcPr>
            <w:tcW w:w="1725" w:type="dxa"/>
            <w:vAlign w:val="center"/>
          </w:tcPr>
          <w:p>
            <w:pPr>
              <w:spacing w:line="240" w:lineRule="auto"/>
              <w:jc w:val="center"/>
              <w:rPr>
                <w:vertAlign w:val="baseline"/>
              </w:rPr>
            </w:pPr>
            <w:r>
              <w:rPr>
                <w:rFonts w:hint="default" w:ascii="Arial" w:hAnsi="Arial" w:cs="Arial"/>
                <w:vertAlign w:val="baseline"/>
              </w:rPr>
              <w:t>√</w:t>
            </w:r>
          </w:p>
        </w:tc>
      </w:tr>
    </w:tbl>
    <w:p>
      <w:pPr>
        <w:pStyle w:val="89"/>
        <w:bidi w:val="0"/>
      </w:pPr>
      <w:r>
        <w:rPr>
          <w:rFonts w:hint="eastAsia"/>
          <w:lang w:val="en-US" w:eastAsia="zh-CN"/>
        </w:rPr>
        <w:t>表 各类加速器生成器性能对比表</w:t>
      </w:r>
      <w:r>
        <w:rPr>
          <w:rFonts w:hint="eastAsia"/>
          <w:vertAlign w:val="superscript"/>
          <w:lang w:val="en-US" w:eastAsia="zh-CN"/>
        </w:rPr>
        <w:t>[73]</w:t>
      </w:r>
    </w:p>
    <w:p>
      <w:pPr>
        <w:ind w:firstLine="480" w:firstLineChars="0"/>
      </w:pPr>
      <w:r>
        <w:rPr>
          <w:rFonts w:hint="eastAsia"/>
        </w:rPr>
        <w:t>近年来边缘侧智能设备的市场发展势头正盛，学术界的研究也百花齐放，但是该方向的设计还面临许多艰巨的挑战，且很多算法本身的效率还存在极大的提升空间。为了达到高效能、低功耗，大家都试图在新型的硬件架构上实现推理任务，有些公司甚至直接采用了新的计算范式，例如存内计算、模拟计算等等。我们相信边缘智能生态必将进一步完善，</w:t>
      </w:r>
      <w:r>
        <w:rPr>
          <w:rFonts w:hint="eastAsia"/>
          <w:lang w:val="en-US" w:eastAsia="zh-CN"/>
        </w:rPr>
        <w:t>各类</w:t>
      </w:r>
      <w:r>
        <w:rPr>
          <w:rFonts w:hint="eastAsia"/>
        </w:rPr>
        <w:t>应用也将进入爆发阶段。</w:t>
      </w:r>
    </w:p>
    <w:p>
      <w:pPr>
        <w:pStyle w:val="3"/>
      </w:pPr>
      <w:bookmarkStart w:id="120" w:name="_Toc26959"/>
      <w:r>
        <w:rPr>
          <w:rFonts w:hint="eastAsia"/>
        </w:rPr>
        <w:t>本文主要研究内容</w:t>
      </w:r>
      <w:r>
        <w:commentReference w:id="5"/>
      </w:r>
      <w:bookmarkEnd w:id="120"/>
    </w:p>
    <w:p>
      <w:pPr>
        <w:ind w:firstLine="480"/>
      </w:pPr>
      <w:r>
        <w:rPr>
          <w:rFonts w:hint="eastAsia"/>
        </w:rPr>
        <w:t>本文以将深度神经网络部署到</w:t>
      </w:r>
      <w:r>
        <w:rPr>
          <w:rFonts w:hint="eastAsia"/>
          <w:lang w:val="en-US" w:eastAsia="zh-CN"/>
        </w:rPr>
        <w:t>高能效、低功耗的</w:t>
      </w:r>
      <w:r>
        <w:rPr>
          <w:rFonts w:hint="eastAsia"/>
        </w:rPr>
        <w:t>边缘</w:t>
      </w:r>
      <w:r>
        <w:rPr>
          <w:rFonts w:hint="eastAsia"/>
          <w:lang w:val="en-US" w:eastAsia="zh-CN"/>
        </w:rPr>
        <w:t>智能</w:t>
      </w:r>
      <w:r>
        <w:rPr>
          <w:rFonts w:hint="eastAsia"/>
        </w:rPr>
        <w:t>设备中为目的，致力于解决深度卷积神经网络部署到边缘端设备时计算资源、存储资源占用过多</w:t>
      </w:r>
      <w:r>
        <w:rPr>
          <w:rFonts w:hint="eastAsia"/>
          <w:lang w:eastAsia="zh-CN"/>
        </w:rPr>
        <w:t>，</w:t>
      </w:r>
      <w:r>
        <w:rPr>
          <w:rFonts w:hint="eastAsia"/>
          <w:lang w:val="en-US" w:eastAsia="zh-CN"/>
        </w:rPr>
        <w:t>能效低</w:t>
      </w:r>
      <w:r>
        <w:rPr>
          <w:rFonts w:hint="eastAsia"/>
        </w:rPr>
        <w:t>等问题，结合软硬件协同设计思想，研究并设计了二值复数神经网络的专用加速器。与传统的算法专用加速电路不同，本次设计的专用加速器，不仅包括了针对二值复数神经网络加速任务的协处理器，还将其集成到一块完整的S</w:t>
      </w:r>
      <w:r>
        <w:rPr>
          <w:rFonts w:hint="eastAsia"/>
          <w:lang w:val="en-US" w:eastAsia="zh-CN"/>
        </w:rPr>
        <w:t>o</w:t>
      </w:r>
      <w:r>
        <w:t>C</w:t>
      </w:r>
      <w:r>
        <w:rPr>
          <w:rFonts w:hint="eastAsia"/>
        </w:rPr>
        <w:t>中（其中包含R</w:t>
      </w:r>
      <w:r>
        <w:t>ISC-V</w:t>
      </w:r>
      <w:r>
        <w:rPr>
          <w:rFonts w:hint="eastAsia"/>
        </w:rPr>
        <w:t>核Rock</w:t>
      </w:r>
      <w:r>
        <w:t>et</w:t>
      </w:r>
      <w:r>
        <w:rPr>
          <w:rFonts w:hint="eastAsia"/>
        </w:rPr>
        <w:t>,</w:t>
      </w:r>
      <w:r>
        <w:t>DRAM</w:t>
      </w:r>
      <w:r>
        <w:rPr>
          <w:rFonts w:hint="eastAsia"/>
        </w:rPr>
        <w:t>以及数据Ca</w:t>
      </w:r>
      <w:r>
        <w:t>che</w:t>
      </w:r>
      <w:r>
        <w:rPr>
          <w:rFonts w:hint="eastAsia"/>
        </w:rPr>
        <w:t>等），并在此基础上实现了专用于协处理器的扩展指令，实现了“全栈式”的软硬件协同。</w:t>
      </w:r>
    </w:p>
    <w:p>
      <w:pPr>
        <w:ind w:firstLine="480"/>
      </w:pPr>
      <w:r>
        <w:rPr>
          <w:rFonts w:hint="eastAsia"/>
        </w:rPr>
        <w:t>后续章节首先从卷积神经网络层面进行分析，研究卷积神经网络的相关概念，并</w:t>
      </w:r>
      <w:r>
        <w:rPr>
          <w:rFonts w:hint="eastAsia"/>
          <w:lang w:val="en-US" w:eastAsia="zh-CN"/>
        </w:rPr>
        <w:t>以</w:t>
      </w:r>
      <w:r>
        <w:rPr>
          <w:rFonts w:hint="eastAsia"/>
          <w:lang w:eastAsia="zh-CN"/>
        </w:rPr>
        <w:t>“</w:t>
      </w:r>
      <w:r>
        <w:rPr>
          <w:rFonts w:hint="eastAsia"/>
          <w:lang w:val="en-US" w:eastAsia="zh-CN"/>
        </w:rPr>
        <w:t>权重固定型”（</w:t>
      </w:r>
      <w:r>
        <w:rPr>
          <w:rFonts w:hint="eastAsia"/>
        </w:rPr>
        <w:t>w</w:t>
      </w:r>
      <w:r>
        <w:t>eight-stationary</w:t>
      </w:r>
      <w:r>
        <w:rPr>
          <w:rFonts w:hint="eastAsia"/>
          <w:lang w:val="en-US" w:eastAsia="zh-CN"/>
        </w:rPr>
        <w:t>）数据流</w:t>
      </w:r>
      <w:r>
        <w:rPr>
          <w:rFonts w:hint="eastAsia"/>
        </w:rPr>
        <w:t>的脉动阵列</w:t>
      </w:r>
      <w:r>
        <w:rPr>
          <w:rFonts w:hint="eastAsia"/>
          <w:lang w:val="en-US" w:eastAsia="zh-CN"/>
        </w:rPr>
        <w:t>为例说明</w:t>
      </w:r>
      <w:r>
        <w:rPr>
          <w:rFonts w:hint="eastAsia"/>
        </w:rPr>
        <w:t>如何从硬件角度实现卷积神经网络的</w:t>
      </w:r>
      <w:r>
        <w:rPr>
          <w:rFonts w:hint="eastAsia"/>
          <w:lang w:val="en-US" w:eastAsia="zh-CN"/>
        </w:rPr>
        <w:t>加速</w:t>
      </w:r>
      <w:r>
        <w:rPr>
          <w:rFonts w:hint="eastAsia"/>
        </w:rPr>
        <w:t>。之后从二值复数神经网络的算法层面着手分析，研究算法本身的并行结构、数据特点，以及二值复数的计算、象限二值化、bat</w:t>
      </w:r>
      <w:r>
        <w:t>ch normalization</w:t>
      </w:r>
      <w:r>
        <w:rPr>
          <w:rFonts w:hint="eastAsia"/>
        </w:rPr>
        <w:t>、二值化等</w:t>
      </w:r>
      <w:r>
        <w:rPr>
          <w:rFonts w:hint="eastAsia"/>
          <w:lang w:val="en-US" w:eastAsia="zh-CN"/>
        </w:rPr>
        <w:t>概念</w:t>
      </w:r>
      <w:r>
        <w:rPr>
          <w:rFonts w:hint="eastAsia"/>
        </w:rPr>
        <w:t>，其中首要在于分析二值复数神经网络的具体模型以及各层功能与具体实现，并基于“软硬件协同”设计理念分别提出硬件实现方案。</w:t>
      </w:r>
    </w:p>
    <w:p>
      <w:pPr>
        <w:ind w:firstLine="480"/>
      </w:pPr>
      <w:r>
        <w:rPr>
          <w:rFonts w:hint="eastAsia"/>
        </w:rPr>
        <w:t>在有了上述算法研究的基础上，我们将设计出适用于各类二值卷积神经网络算法的协处理器。基于“软硬件协同”思想，我们首先</w:t>
      </w:r>
      <w:r>
        <w:rPr>
          <w:rFonts w:hint="eastAsia"/>
          <w:lang w:val="en-US" w:eastAsia="zh-CN"/>
        </w:rPr>
        <w:t>构思</w:t>
      </w:r>
      <w:r>
        <w:rPr>
          <w:rFonts w:hint="eastAsia"/>
        </w:rPr>
        <w:t>了协处理器的指令集架构，但是为了更好的说明该指令集架构，我们在文章中先对硬件设计进行说明</w:t>
      </w:r>
      <w:r>
        <w:rPr>
          <w:rFonts w:hint="eastAsia"/>
          <w:lang w:eastAsia="zh-CN"/>
        </w:rPr>
        <w:t>。</w:t>
      </w:r>
      <w:r>
        <w:rPr>
          <w:rFonts w:hint="eastAsia"/>
        </w:rPr>
        <w:t>在硬件层面我们首先设计协处理器的数据通路</w:t>
      </w:r>
      <w:r>
        <w:rPr>
          <w:rFonts w:hint="eastAsia"/>
          <w:lang w:eastAsia="zh-CN"/>
        </w:rPr>
        <w:t>，</w:t>
      </w:r>
      <w:r>
        <w:rPr>
          <w:rFonts w:hint="eastAsia"/>
        </w:rPr>
        <w:t>并</w:t>
      </w:r>
      <w:r>
        <w:rPr>
          <w:rFonts w:hint="eastAsia"/>
          <w:lang w:val="en-US" w:eastAsia="zh-CN"/>
        </w:rPr>
        <w:t>最大限度地提高</w:t>
      </w:r>
      <w:r>
        <w:rPr>
          <w:rFonts w:hint="eastAsia"/>
        </w:rPr>
        <w:t>数据通路的并行性</w:t>
      </w:r>
      <w:r>
        <w:rPr>
          <w:rFonts w:hint="eastAsia"/>
          <w:lang w:eastAsia="zh-CN"/>
        </w:rPr>
        <w:t>；</w:t>
      </w:r>
      <w:r>
        <w:rPr>
          <w:rFonts w:hint="eastAsia"/>
        </w:rPr>
        <w:t>其次是</w:t>
      </w:r>
      <w:r>
        <w:rPr>
          <w:rFonts w:hint="eastAsia"/>
          <w:lang w:val="en-US" w:eastAsia="zh-CN"/>
        </w:rPr>
        <w:t>针对</w:t>
      </w:r>
      <w:r>
        <w:rPr>
          <w:rFonts w:hint="eastAsia"/>
        </w:rPr>
        <w:t>协处理器的内存与数据存储方式设计，</w:t>
      </w:r>
      <w:r>
        <w:rPr>
          <w:rFonts w:hint="eastAsia"/>
          <w:lang w:val="en-US" w:eastAsia="zh-CN"/>
        </w:rPr>
        <w:t>我们创新性的提出适用于二值复数和脉动阵列的类NHWC并行存储方式，极大地减少了数据访问次数和提升了数据计算的并行性；</w:t>
      </w:r>
      <w:r>
        <w:rPr>
          <w:rFonts w:hint="eastAsia"/>
        </w:rPr>
        <w:t>紧接着</w:t>
      </w:r>
      <w:r>
        <w:rPr>
          <w:rFonts w:hint="eastAsia"/>
          <w:lang w:val="en-US" w:eastAsia="zh-CN"/>
        </w:rPr>
        <w:t>是针对</w:t>
      </w:r>
      <w:r>
        <w:rPr>
          <w:rFonts w:hint="eastAsia"/>
        </w:rPr>
        <w:t>计算核心脉动阵列的设计，</w:t>
      </w:r>
      <w:r>
        <w:rPr>
          <w:rFonts w:hint="eastAsia"/>
          <w:lang w:val="en-US" w:eastAsia="zh-CN"/>
        </w:rPr>
        <w:t>基于谷歌TPU中的脉动阵列和上述的存储方式，我们提出了SATU，SATU的设计借鉴了</w:t>
      </w:r>
      <w:r>
        <w:rPr>
          <w:rFonts w:hint="eastAsia"/>
        </w:rPr>
        <w:t>Yaman Umuroglu等人提出FINN框架中的</w:t>
      </w:r>
      <w:r>
        <w:rPr>
          <w:rFonts w:hint="eastAsia"/>
          <w:lang w:eastAsia="zh-CN"/>
        </w:rPr>
        <w:t>“</w:t>
      </w:r>
      <w:r>
        <w:rPr>
          <w:rFonts w:hint="eastAsia"/>
        </w:rPr>
        <w:t>矩阵向量阈值单元（Matrix–Vector–Threshold Unit</w:t>
      </w:r>
      <w:r>
        <w:rPr>
          <w:rFonts w:hint="eastAsia"/>
          <w:lang w:eastAsia="zh-CN"/>
        </w:rPr>
        <w:t>，</w:t>
      </w:r>
      <w:r>
        <w:rPr>
          <w:rFonts w:hint="eastAsia"/>
          <w:lang w:val="en-US" w:eastAsia="zh-CN"/>
        </w:rPr>
        <w:t>MVTU</w:t>
      </w:r>
      <w:r>
        <w:rPr>
          <w:rFonts w:hint="eastAsia"/>
        </w:rPr>
        <w:t>）”</w:t>
      </w:r>
      <w:r>
        <w:rPr>
          <w:rFonts w:hint="eastAsia"/>
          <w:lang w:eastAsia="zh-CN"/>
        </w:rPr>
        <w:t>，</w:t>
      </w:r>
      <w:r>
        <w:rPr>
          <w:rFonts w:hint="eastAsia"/>
          <w:lang w:val="en-US" w:eastAsia="zh-CN"/>
        </w:rPr>
        <w:t>不仅将整数或浮点数的乘加运算同步为多比特并行的二值复数的xor-popcount运算，避免了复杂的乘法运算，最大限度的降低了硬件开销，且利用多比特并行特性，可在单次运算中完成32个通道（其中16个为复数的实部通道，另外16个为复数的虚部通道），最大化提高了设计的能效；而且在精度损失可忽略的条件下，使用多个比较器替代了复杂的batch normalizatio计算，</w:t>
      </w:r>
      <w:r>
        <w:rPr>
          <w:rFonts w:hint="eastAsia"/>
        </w:rPr>
        <w:t>解决了二值复数神经网络中BN层计算复杂的问题</w:t>
      </w:r>
      <w:r>
        <w:rPr>
          <w:rFonts w:hint="eastAsia"/>
          <w:vertAlign w:val="superscript"/>
        </w:rPr>
        <w:t>[43]</w:t>
      </w:r>
      <w:r>
        <w:rPr>
          <w:rFonts w:hint="eastAsia"/>
        </w:rPr>
        <w:t>。</w:t>
      </w:r>
    </w:p>
    <w:p>
      <w:pPr>
        <w:ind w:firstLine="480"/>
      </w:pPr>
      <w:r>
        <w:rPr>
          <w:rFonts w:hint="eastAsia"/>
          <w:lang w:val="en-US" w:eastAsia="zh-CN"/>
        </w:rPr>
        <w:t>与其他神经网络加速器设计不同，在</w:t>
      </w:r>
      <w:r>
        <w:rPr>
          <w:rFonts w:hint="eastAsia"/>
        </w:rPr>
        <w:t>完成上述的协处理器设计后，我们</w:t>
      </w:r>
      <w:r>
        <w:rPr>
          <w:rFonts w:hint="eastAsia"/>
          <w:lang w:val="en-US" w:eastAsia="zh-CN"/>
        </w:rPr>
        <w:t>又</w:t>
      </w:r>
      <w:r>
        <w:rPr>
          <w:rFonts w:hint="eastAsia"/>
        </w:rPr>
        <w:t>将协处理器与主处理器</w:t>
      </w:r>
      <w:r>
        <w:rPr>
          <w:rFonts w:hint="eastAsia"/>
          <w:lang w:val="en-US" w:eastAsia="zh-CN"/>
        </w:rPr>
        <w:t>在RISC-V环境下</w:t>
      </w:r>
      <w:r>
        <w:rPr>
          <w:rFonts w:hint="eastAsia"/>
        </w:rPr>
        <w:t>进行集成，并提出了面向二值复数神经网络的加速器的系统硬件整体架构，</w:t>
      </w:r>
      <w:r>
        <w:rPr>
          <w:rFonts w:hint="eastAsia"/>
          <w:lang w:val="en-US" w:eastAsia="zh-CN"/>
        </w:rPr>
        <w:t>而后</w:t>
      </w:r>
      <w:r>
        <w:rPr>
          <w:rFonts w:hint="eastAsia"/>
        </w:rPr>
        <w:t>针对完成的S</w:t>
      </w:r>
      <w:r>
        <w:t>OC</w:t>
      </w:r>
      <w:r>
        <w:rPr>
          <w:rFonts w:hint="eastAsia"/>
        </w:rPr>
        <w:t>系统进行软件设计，即开发相应的C函数库，在此函数库的基础上我们进而完成了二值复数神经网络在Zero_DCE++应用的软件实现。</w:t>
      </w:r>
    </w:p>
    <w:p>
      <w:pPr>
        <w:ind w:firstLine="480"/>
      </w:pPr>
      <w:r>
        <w:rPr>
          <w:rFonts w:hint="eastAsia"/>
        </w:rPr>
        <w:t>将上一步使用C语言完成的软件算法编译并在我们设计的专用加速器上运行，这一步也相当于完成了加速器的功能仿真验证。完成相应的功能仿真后，在F</w:t>
      </w:r>
      <w:r>
        <w:t>PGA</w:t>
      </w:r>
      <w:r>
        <w:rPr>
          <w:rFonts w:hint="eastAsia"/>
        </w:rPr>
        <w:t>板上实现加速器硬件电路，并进行资源评估。</w:t>
      </w:r>
    </w:p>
    <w:bookmarkEnd w:id="114"/>
    <w:bookmarkEnd w:id="115"/>
    <w:bookmarkEnd w:id="116"/>
    <w:bookmarkEnd w:id="117"/>
    <w:bookmarkEnd w:id="118"/>
    <w:p>
      <w:pPr>
        <w:pStyle w:val="3"/>
      </w:pPr>
      <w:bookmarkStart w:id="121" w:name="_Toc46962955"/>
      <w:bookmarkStart w:id="122" w:name="_Toc57189226"/>
      <w:bookmarkStart w:id="123" w:name="_Toc31262"/>
      <w:r>
        <w:t>本文</w:t>
      </w:r>
      <w:bookmarkEnd w:id="121"/>
      <w:bookmarkEnd w:id="122"/>
      <w:r>
        <w:rPr>
          <w:rFonts w:hint="eastAsia"/>
        </w:rPr>
        <w:t>的章节安排</w:t>
      </w:r>
      <w:bookmarkEnd w:id="123"/>
    </w:p>
    <w:p>
      <w:pPr>
        <w:ind w:firstLine="480" w:firstLineChars="200"/>
      </w:pPr>
      <w:bookmarkStart w:id="124" w:name="_Hlk89173058"/>
      <w:r>
        <w:rPr>
          <w:rFonts w:hint="eastAsia"/>
        </w:rPr>
        <w:t>本论文</w:t>
      </w:r>
      <w:bookmarkEnd w:id="124"/>
      <w:r>
        <w:rPr>
          <w:rFonts w:hint="eastAsia"/>
        </w:rPr>
        <w:t>利用“软硬件协同”设计思想，设计了面向二值复数神经网络的专用加速器系统电路和底层函数库，在软硬件的基础上实现了Zero_DCE++算法。</w:t>
      </w:r>
    </w:p>
    <w:p>
      <w:r>
        <w:rPr>
          <w:rFonts w:hint="eastAsia"/>
        </w:rPr>
        <w:t>以下是本文的章节结构安排：</w:t>
      </w:r>
    </w:p>
    <w:p>
      <w:pPr>
        <w:pStyle w:val="84"/>
        <w:numPr>
          <w:ilvl w:val="0"/>
          <w:numId w:val="5"/>
        </w:numPr>
        <w:ind w:firstLineChars="0"/>
      </w:pPr>
      <w:r>
        <w:rPr>
          <w:rFonts w:hint="eastAsia"/>
        </w:rPr>
        <w:t>绪论：本章主要通过阐述二值神经网络和复数神经网络的研究背景和研究现状来引入对二值复数神经网络的研究，并结合对边缘端加速设备的研究提出了本次课题的研究内容，最后介绍了本文的章节安排和主要内容。</w:t>
      </w:r>
    </w:p>
    <w:p>
      <w:pPr>
        <w:pStyle w:val="84"/>
        <w:numPr>
          <w:ilvl w:val="0"/>
          <w:numId w:val="5"/>
        </w:numPr>
        <w:ind w:firstLineChars="0"/>
      </w:pPr>
      <w:r>
        <w:rPr>
          <w:rFonts w:hint="eastAsia"/>
        </w:rPr>
        <w:t>本章主要为卷积神经网络和二值复数神经网络的理论概述，我们首先阐述了卷积神经网络的基本原理和硬件实现方法，其次我们重点说明了二值复数神经网络的组成、二值化原理和二值复数计算原理</w:t>
      </w:r>
      <w:r>
        <w:rPr>
          <w:rFonts w:hint="eastAsia"/>
          <w:lang w:eastAsia="zh-CN"/>
        </w:rPr>
        <w:t>，</w:t>
      </w:r>
      <w:r>
        <w:rPr>
          <w:rFonts w:hint="eastAsia"/>
          <w:lang w:val="en-US" w:eastAsia="zh-CN"/>
        </w:rPr>
        <w:t>并介绍了矩阵向量阈值单元，为后面的硬件设计铺垫</w:t>
      </w:r>
      <w:r>
        <w:rPr>
          <w:rFonts w:hint="eastAsia"/>
        </w:rPr>
        <w:t>。</w:t>
      </w:r>
    </w:p>
    <w:p>
      <w:pPr>
        <w:pStyle w:val="84"/>
        <w:numPr>
          <w:ilvl w:val="0"/>
          <w:numId w:val="5"/>
        </w:numPr>
        <w:ind w:firstLineChars="0"/>
      </w:pPr>
      <w:r>
        <w:rPr>
          <w:rFonts w:hint="eastAsia"/>
        </w:rPr>
        <w:t>本章主要针对二值复数神经网络设计了专用的协处理器，我们首先提出了本次协处理器设计架构，</w:t>
      </w:r>
      <w:r>
        <w:rPr>
          <w:rFonts w:hint="eastAsia"/>
          <w:lang w:val="en-US" w:eastAsia="zh-CN"/>
        </w:rPr>
        <w:t>并基于RISC-V扩展指令设计了协处理器指令集，之后结合了脉动阵列和MVTU设计了面向二值复数神经网络计算的SATU（脉动阵列阈值计算单元），之后针对二值复数的数据特点，我们提出并设计了“row-addressed”型片上存储系统和新型的类NHWC存储方式。</w:t>
      </w:r>
    </w:p>
    <w:p>
      <w:pPr>
        <w:pStyle w:val="84"/>
        <w:numPr>
          <w:ilvl w:val="0"/>
          <w:numId w:val="5"/>
        </w:numPr>
        <w:ind w:firstLineChars="0"/>
      </w:pPr>
      <w:r>
        <w:rPr>
          <w:rFonts w:hint="eastAsia"/>
        </w:rPr>
        <w:t>在第三章协处理器设计的基础上，本章进</w:t>
      </w:r>
      <w:r>
        <w:rPr>
          <w:rFonts w:hint="eastAsia"/>
          <w:lang w:val="en-US" w:eastAsia="zh-CN"/>
        </w:rPr>
        <w:t>一步</w:t>
      </w:r>
      <w:r>
        <w:rPr>
          <w:rFonts w:hint="eastAsia"/>
        </w:rPr>
        <w:t>实现了二值复数神经网络的专用加速器的系统设计。为此，我们首先介绍了RISC-V开源环境，包括开源处理器Rocket</w:t>
      </w:r>
      <w:r>
        <w:rPr>
          <w:rFonts w:hint="eastAsia"/>
          <w:lang w:val="en-US" w:eastAsia="zh-CN"/>
        </w:rPr>
        <w:t>等；</w:t>
      </w:r>
      <w:r>
        <w:rPr>
          <w:rFonts w:hint="eastAsia"/>
        </w:rPr>
        <w:t>之后</w:t>
      </w:r>
      <w:r>
        <w:rPr>
          <w:rFonts w:hint="eastAsia"/>
          <w:lang w:val="en-US" w:eastAsia="zh-CN"/>
        </w:rPr>
        <w:t>我们介绍了专用加速器的系统硬件架构设计，并介绍了其中地多级分布式存储系统和RoCC接口；</w:t>
      </w:r>
      <w:r>
        <w:rPr>
          <w:rFonts w:hint="eastAsia"/>
        </w:rPr>
        <w:t>在指令集架构的基础上，我们又完成了加速器软件系统的设计并通过</w:t>
      </w:r>
      <w:r>
        <w:rPr>
          <w:rFonts w:hint="eastAsia"/>
          <w:lang w:val="en-US" w:eastAsia="zh-CN"/>
        </w:rPr>
        <w:t>C语言从指令集层面</w:t>
      </w:r>
      <w:r>
        <w:rPr>
          <w:rFonts w:hint="eastAsia"/>
        </w:rPr>
        <w:t>实现Zero_DCE++算法</w:t>
      </w:r>
      <w:r>
        <w:rPr>
          <w:rFonts w:hint="eastAsia"/>
          <w:lang w:val="en-US" w:eastAsia="zh-CN"/>
        </w:rPr>
        <w:t>的二值复数卷积运算部分</w:t>
      </w:r>
      <w:r>
        <w:rPr>
          <w:rFonts w:hint="eastAsia"/>
        </w:rPr>
        <w:t>。</w:t>
      </w:r>
    </w:p>
    <w:p>
      <w:pPr>
        <w:pStyle w:val="84"/>
        <w:numPr>
          <w:ilvl w:val="0"/>
          <w:numId w:val="5"/>
        </w:numPr>
        <w:ind w:firstLineChars="0"/>
      </w:pPr>
      <w:r>
        <w:rPr>
          <w:rFonts w:hint="eastAsia"/>
        </w:rPr>
        <w:t>本章主要是对前面实现的专用加速器进行功能仿真与性能评估。</w:t>
      </w:r>
      <w:r>
        <w:rPr>
          <w:rFonts w:hint="eastAsia"/>
          <w:lang w:val="en-US" w:eastAsia="zh-CN"/>
        </w:rPr>
        <w:t>为此我们搭建了专用加速器系统级的RTL验证平台，首先从指令集层面验证了</w:t>
      </w:r>
      <w:r>
        <w:rPr>
          <w:rFonts w:hint="eastAsia"/>
        </w:rPr>
        <w:t>加速器</w:t>
      </w:r>
      <w:r>
        <w:rPr>
          <w:rFonts w:hint="eastAsia"/>
          <w:lang w:val="en-US" w:eastAsia="zh-CN"/>
        </w:rPr>
        <w:t>协处理器的功能，之后又从系统层面</w:t>
      </w:r>
      <w:r>
        <w:rPr>
          <w:rFonts w:hint="eastAsia"/>
        </w:rPr>
        <w:t>上实现Zero_DCE++算法，并与</w:t>
      </w:r>
      <w:r>
        <w:rPr>
          <w:rFonts w:hint="eastAsia"/>
          <w:lang w:val="en-US" w:eastAsia="zh-CN"/>
        </w:rPr>
        <w:t>GPU中</w:t>
      </w:r>
      <w:r>
        <w:rPr>
          <w:rFonts w:hint="eastAsia"/>
        </w:rPr>
        <w:t>运行结果对比，</w:t>
      </w:r>
      <w:r>
        <w:rPr>
          <w:rFonts w:hint="eastAsia"/>
          <w:lang w:val="en-US" w:eastAsia="zh-CN"/>
        </w:rPr>
        <w:t>证明了</w:t>
      </w:r>
      <w:r>
        <w:rPr>
          <w:rFonts w:hint="eastAsia"/>
        </w:rPr>
        <w:t>本次设计的专用加速器可以准确的完成二值复数神经网络的加速任务；之后在FPGA板上实现本次设计，并进行性能与资源评估。</w:t>
      </w:r>
    </w:p>
    <w:p>
      <w:pPr>
        <w:pStyle w:val="84"/>
        <w:numPr>
          <w:ilvl w:val="0"/>
          <w:numId w:val="5"/>
        </w:numPr>
        <w:ind w:firstLineChars="0"/>
      </w:pPr>
      <w:r>
        <w:rPr>
          <w:rFonts w:hint="eastAsia"/>
          <w:lang w:val="en-US" w:eastAsia="zh-CN"/>
        </w:rPr>
        <w:t>本章中我们</w:t>
      </w:r>
      <w:r>
        <w:rPr>
          <w:rFonts w:hint="eastAsia"/>
        </w:rPr>
        <w:t>总结</w:t>
      </w:r>
      <w:r>
        <w:rPr>
          <w:rFonts w:hint="eastAsia"/>
          <w:lang w:val="en-US" w:eastAsia="zh-CN"/>
        </w:rPr>
        <w:t>了本次工作的研究内容和创新点，回顾了工作的研究意义，并对后续设计的完善与迭代做出了</w:t>
      </w:r>
      <w:r>
        <w:rPr>
          <w:rFonts w:hint="eastAsia"/>
        </w:rPr>
        <w:t>展望</w:t>
      </w:r>
      <w:r>
        <w:rPr>
          <w:rFonts w:hint="eastAsia"/>
          <w:lang w:eastAsia="zh-CN"/>
        </w:rPr>
        <w:t>。</w:t>
      </w:r>
    </w:p>
    <w:p>
      <w:pPr>
        <w:pStyle w:val="2"/>
        <w:ind w:left="576" w:hanging="576"/>
        <w:rPr>
          <w:b w:val="0"/>
        </w:rPr>
      </w:pPr>
      <w:bookmarkStart w:id="125" w:name="_Toc7882"/>
      <w:r>
        <w:rPr>
          <w:rFonts w:hint="eastAsia"/>
          <w:b w:val="0"/>
        </w:rPr>
        <w:t>C</w:t>
      </w:r>
      <w:r>
        <w:rPr>
          <w:b w:val="0"/>
        </w:rPr>
        <w:t>NN</w:t>
      </w:r>
      <w:r>
        <w:rPr>
          <w:rFonts w:hint="eastAsia"/>
          <w:b w:val="0"/>
        </w:rPr>
        <w:t>与B</w:t>
      </w:r>
      <w:r>
        <w:rPr>
          <w:b w:val="0"/>
        </w:rPr>
        <w:t>CNN</w:t>
      </w:r>
      <w:r>
        <w:rPr>
          <w:rFonts w:hint="eastAsia"/>
          <w:b w:val="0"/>
        </w:rPr>
        <w:t>算法概述</w:t>
      </w:r>
      <w:bookmarkEnd w:id="125"/>
    </w:p>
    <w:p>
      <w:pPr>
        <w:pStyle w:val="3"/>
      </w:pPr>
      <w:bookmarkStart w:id="126" w:name="_Toc57189228"/>
      <w:bookmarkStart w:id="127" w:name="_Toc46962957"/>
      <w:bookmarkStart w:id="128" w:name="_Toc21677"/>
      <w:r>
        <w:t>引言</w:t>
      </w:r>
      <w:bookmarkEnd w:id="126"/>
      <w:bookmarkEnd w:id="127"/>
      <w:bookmarkEnd w:id="128"/>
    </w:p>
    <w:p>
      <w:pPr>
        <w:bidi w:val="0"/>
        <w:ind w:firstLine="480" w:firstLineChars="0"/>
        <w:rPr>
          <w:rFonts w:hint="eastAsia"/>
          <w:lang w:val="en-US" w:eastAsia="zh-CN"/>
        </w:rPr>
      </w:pPr>
      <w:r>
        <w:rPr>
          <w:rFonts w:hint="eastAsia"/>
          <w:lang w:val="en-US" w:eastAsia="zh-CN"/>
        </w:rPr>
        <w:t>卷积神经网络（Convolutional Neural Network, CNN）作为深度学习领域最具代表性的网络模型，由于其较强的特征提取和分类识别的能力，在图像处理领域应用极其广泛。1998年，杨立昆在其LeNet5的文章中</w:t>
      </w:r>
      <w:r>
        <w:rPr>
          <w:rFonts w:hint="eastAsia"/>
          <w:vertAlign w:val="superscript"/>
          <w:lang w:val="en-US" w:eastAsia="zh-CN"/>
        </w:rPr>
        <w:t>[76]</w:t>
      </w:r>
      <w:r>
        <w:rPr>
          <w:rFonts w:hint="eastAsia"/>
          <w:lang w:val="en-US" w:eastAsia="zh-CN"/>
        </w:rPr>
        <w:t>首次提出CNN概念，但是受限于当时硬件算力的不足和神经网络无法实现稳定训练等问题，直至2012年之后才逐步推广。而目前现有的大型数据中心虽然基本可以满足当下最复杂的CNN的计算任务，但是当应用场景推向边缘端时，算力就明显不足了。</w:t>
      </w:r>
    </w:p>
    <w:p>
      <w:pPr>
        <w:bidi w:val="0"/>
        <w:ind w:firstLine="480" w:firstLineChars="0"/>
        <w:rPr>
          <w:rFonts w:hint="default" w:eastAsia="宋体"/>
          <w:lang w:val="en-US" w:eastAsia="zh-CN"/>
        </w:rPr>
      </w:pPr>
      <w:r>
        <w:rPr>
          <w:rFonts w:hint="eastAsia"/>
          <w:lang w:val="en-US" w:eastAsia="zh-CN"/>
        </w:rPr>
        <w:t>为此人工智能算法工作者提出了众多解决方案，例如</w:t>
      </w:r>
      <w:r>
        <w:rPr>
          <w:rFonts w:hint="eastAsia"/>
        </w:rPr>
        <w:t>采用无监督学习算法</w:t>
      </w:r>
      <w:r>
        <w:rPr>
          <w:rFonts w:hint="eastAsia"/>
          <w:lang w:eastAsia="zh-CN"/>
        </w:rPr>
        <w:t>、</w:t>
      </w:r>
      <w:r>
        <w:rPr>
          <w:rFonts w:hint="eastAsia"/>
        </w:rPr>
        <w:t>优化深度神经网络结构</w:t>
      </w:r>
      <w:r>
        <w:rPr>
          <w:rFonts w:hint="eastAsia"/>
          <w:lang w:eastAsia="zh-CN"/>
        </w:rPr>
        <w:t>（</w:t>
      </w:r>
      <w:r>
        <w:rPr>
          <w:rFonts w:hint="eastAsia"/>
          <w:lang w:val="en-US" w:eastAsia="zh-CN"/>
        </w:rPr>
        <w:t>例如</w:t>
      </w:r>
      <w:r>
        <w:rPr>
          <w:rFonts w:hint="eastAsia"/>
        </w:rPr>
        <w:t>模型裁剪</w:t>
      </w:r>
      <w:r>
        <w:rPr>
          <w:rFonts w:hint="eastAsia"/>
          <w:lang w:eastAsia="zh-CN"/>
        </w:rPr>
        <w:t>、</w:t>
      </w:r>
      <w:r>
        <w:rPr>
          <w:rFonts w:hint="eastAsia"/>
        </w:rPr>
        <w:t>核稀疏化</w:t>
      </w:r>
      <w:r>
        <w:rPr>
          <w:rFonts w:hint="eastAsia"/>
          <w:lang w:eastAsia="zh-CN"/>
        </w:rPr>
        <w:t>、</w:t>
      </w:r>
      <w:r>
        <w:rPr>
          <w:rFonts w:hint="eastAsia"/>
        </w:rPr>
        <w:t>参数量化加速等</w:t>
      </w:r>
      <w:r>
        <w:rPr>
          <w:rFonts w:hint="eastAsia"/>
          <w:lang w:eastAsia="zh-CN"/>
        </w:rPr>
        <w:t>）</w:t>
      </w:r>
      <w:r>
        <w:rPr>
          <w:rFonts w:hint="eastAsia"/>
          <w:lang w:val="en-US" w:eastAsia="zh-CN"/>
        </w:rPr>
        <w:t>等。其中包括</w:t>
      </w:r>
      <w:r>
        <w:t>Y. Bengio</w:t>
      </w:r>
      <w:r>
        <w:rPr>
          <w:rFonts w:hint="eastAsia"/>
          <w:lang w:val="en-US" w:eastAsia="zh-CN"/>
        </w:rPr>
        <w:t>等人提出的BNN，通过将激活值、权重值都压缩到1比特，并提出相应的popcount(xnor)计算方式替代全精度浮点数的乘加运算来实现卷积运算，大大降低了内存和算力的需求，且具有极高的硬件友好性，方便了神经网络模型在资源受限的边缘设备上部署，但BNN因其精度损失也常为人们所诟病。而后Yanfei Li等人在DCN和BNN工作的启发下，系统的结合了DCN和BNN的优势，进而提出了BCNN。BCNN将激活值和权重值都使用二值复数来表示，利用复数的更强的表达能力降低了二值网络的精度损失，还保留了BNN网络低硬件开销、低功耗、实时性和硬件友好性，对于边缘智能设备来说，非常具有吸引力。</w:t>
      </w:r>
    </w:p>
    <w:p>
      <w:pPr>
        <w:bidi w:val="0"/>
        <w:ind w:firstLine="480" w:firstLineChars="0"/>
        <w:rPr>
          <w:rFonts w:hint="default" w:eastAsia="宋体"/>
          <w:lang w:val="en-US" w:eastAsia="zh-CN"/>
        </w:rPr>
      </w:pPr>
      <w:r>
        <w:rPr>
          <w:rFonts w:hint="eastAsia"/>
          <w:lang w:val="en-US" w:eastAsia="zh-CN"/>
        </w:rPr>
        <w:t>面向上述简介，本章主要介绍了卷积神经网络的概念及其硬件加速原理、BCNN算法及其计算原理，为后续的工作奠定理论基础和设计依据。</w:t>
      </w:r>
    </w:p>
    <w:p>
      <w:pPr>
        <w:pStyle w:val="3"/>
      </w:pPr>
      <w:bookmarkStart w:id="129" w:name="_Toc3008"/>
      <w:r>
        <w:rPr>
          <w:rFonts w:hint="eastAsia"/>
        </w:rPr>
        <w:t>卷积神经网络</w:t>
      </w:r>
      <w:r>
        <w:rPr>
          <w:rFonts w:hint="eastAsia"/>
          <w:lang w:val="en-US" w:eastAsia="zh-CN"/>
        </w:rPr>
        <w:t>及其硬件加速</w:t>
      </w:r>
      <w:r>
        <w:rPr>
          <w:rFonts w:hint="eastAsia"/>
        </w:rPr>
        <w:t>原理</w:t>
      </w:r>
      <w:bookmarkEnd w:id="129"/>
    </w:p>
    <w:p>
      <w:pPr>
        <w:bidi w:val="0"/>
        <w:ind w:firstLine="480" w:firstLineChars="0"/>
        <w:rPr>
          <w:rFonts w:hint="default"/>
          <w:lang w:val="en-US" w:eastAsia="zh-CN"/>
        </w:rPr>
      </w:pPr>
      <w:r>
        <w:rPr>
          <w:rFonts w:hint="eastAsia"/>
          <w:lang w:val="en-US" w:eastAsia="zh-CN"/>
        </w:rPr>
        <w:t>本小节首先对卷积神经网络的原理进行概述，介绍了卷积神经网络的主要结构组成，并详细的说明了其中最核心的卷积层；紧接着我们又以”权重固定“型脉动阵列为例详细说明卷积神经网络的硬件加速原理。</w:t>
      </w:r>
    </w:p>
    <w:p>
      <w:pPr>
        <w:pStyle w:val="4"/>
      </w:pPr>
      <w:r>
        <w:rPr>
          <w:rFonts w:hint="eastAsia"/>
        </w:rPr>
        <w:t>卷积神经网络原理概述</w:t>
      </w:r>
    </w:p>
    <w:p>
      <w:pPr>
        <w:bidi w:val="0"/>
        <w:ind w:firstLine="480" w:firstLineChars="0"/>
        <w:rPr>
          <w:rFonts w:hint="eastAsia"/>
          <w:lang w:val="en-US" w:eastAsia="zh-CN"/>
        </w:rPr>
      </w:pPr>
      <w:r>
        <w:rPr>
          <w:rFonts w:hint="eastAsia"/>
          <w:lang w:val="en-US" w:eastAsia="zh-CN"/>
        </w:rPr>
        <w:t>针对特定的应用场景提出一个CNN一般需要三个步骤：层次结构定义、网络模型训练、推理。其中CNN的层次结构通常可以分为输入层、卷积层、池化层、全连接层和输出层，按照不同应用场景需求对这些主要层进行合理的排列组合和复用，再拼接或者叠加，即可生成特定的卷积神经网络。网络层次结构定义完成后，就需要开始对网络进行训练，获得最优权重和其他需要的参数，这一部分计算量最大、耗时最久，一般在数据中心（云端）完成。训练完成后得到的最优网络模型就可以对输入数据进行推理计算，即完成相应的特征提取和分类识别任务。</w:t>
      </w:r>
    </w:p>
    <w:p>
      <w:pPr>
        <w:bidi w:val="0"/>
        <w:ind w:firstLine="480" w:firstLineChars="0"/>
        <w:rPr>
          <w:rFonts w:hint="default"/>
          <w:color w:val="0000FF"/>
          <w:lang w:val="en-US" w:eastAsia="zh-CN"/>
        </w:rPr>
      </w:pPr>
      <w:r>
        <w:rPr>
          <w:rFonts w:hint="eastAsia"/>
          <w:lang w:val="en-US" w:eastAsia="zh-CN"/>
        </w:rPr>
        <w:t>如图所示，以最经典的LeNet5为例介绍CNN的网络结构。LeNet5的网络结构很精简，仅有一个输入层、两个卷积层、两个池化层、两个全连接层和一个输出层，结构顺序如下：输入层</w:t>
      </w:r>
      <w:r>
        <w:rPr>
          <w:rFonts w:hint="default" w:ascii="Arial" w:hAnsi="Arial" w:cs="Arial"/>
          <w:lang w:val="en-US" w:eastAsia="zh-CN"/>
        </w:rPr>
        <w:t>→</w:t>
      </w:r>
      <w:r>
        <w:rPr>
          <w:rFonts w:hint="eastAsia" w:ascii="Arial" w:hAnsi="Arial" w:cs="Arial"/>
          <w:lang w:val="en-US" w:eastAsia="zh-CN"/>
        </w:rPr>
        <w:t>第一个</w:t>
      </w:r>
      <w:r>
        <w:rPr>
          <w:rFonts w:hint="eastAsia"/>
          <w:lang w:val="en-US" w:eastAsia="zh-CN"/>
        </w:rPr>
        <w:t>卷积层</w:t>
      </w:r>
      <w:r>
        <w:rPr>
          <w:rFonts w:hint="default" w:ascii="Arial" w:hAnsi="Arial" w:cs="Arial"/>
          <w:lang w:val="en-US" w:eastAsia="zh-CN"/>
        </w:rPr>
        <w:t>→</w:t>
      </w:r>
      <w:r>
        <w:rPr>
          <w:rFonts w:hint="eastAsia"/>
          <w:lang w:val="en-US" w:eastAsia="zh-CN"/>
        </w:rPr>
        <w:t>第一个池化层</w:t>
      </w:r>
      <w:r>
        <w:rPr>
          <w:rFonts w:hint="default" w:ascii="Arial" w:hAnsi="Arial" w:cs="Arial"/>
          <w:lang w:val="en-US" w:eastAsia="zh-CN"/>
        </w:rPr>
        <w:t>→</w:t>
      </w:r>
      <w:r>
        <w:rPr>
          <w:rFonts w:hint="eastAsia"/>
          <w:lang w:val="en-US" w:eastAsia="zh-CN"/>
        </w:rPr>
        <w:t>第二个卷积层</w:t>
      </w:r>
      <w:r>
        <w:rPr>
          <w:rFonts w:hint="default" w:ascii="Arial" w:hAnsi="Arial" w:cs="Arial"/>
          <w:lang w:val="en-US" w:eastAsia="zh-CN"/>
        </w:rPr>
        <w:t>→</w:t>
      </w:r>
      <w:r>
        <w:rPr>
          <w:rFonts w:hint="eastAsia"/>
          <w:lang w:val="en-US" w:eastAsia="zh-CN"/>
        </w:rPr>
        <w:t>第二个池化层</w:t>
      </w:r>
      <w:r>
        <w:rPr>
          <w:rFonts w:hint="default" w:ascii="Arial" w:hAnsi="Arial" w:cs="Arial"/>
          <w:lang w:val="en-US" w:eastAsia="zh-CN"/>
        </w:rPr>
        <w:t>→</w:t>
      </w:r>
      <w:r>
        <w:rPr>
          <w:rFonts w:hint="eastAsia"/>
          <w:lang w:val="en-US" w:eastAsia="zh-CN"/>
        </w:rPr>
        <w:t>第一个全连接层</w:t>
      </w:r>
      <w:r>
        <w:rPr>
          <w:rFonts w:hint="default" w:ascii="Arial" w:hAnsi="Arial" w:cs="Arial"/>
          <w:lang w:val="en-US" w:eastAsia="zh-CN"/>
        </w:rPr>
        <w:t>→</w:t>
      </w:r>
      <w:r>
        <w:rPr>
          <w:rFonts w:hint="eastAsia"/>
          <w:lang w:val="en-US" w:eastAsia="zh-CN"/>
        </w:rPr>
        <w:t>第二个全连接层</w:t>
      </w:r>
      <w:r>
        <w:rPr>
          <w:rFonts w:hint="default" w:ascii="Arial" w:hAnsi="Arial" w:cs="Arial"/>
          <w:lang w:val="en-US" w:eastAsia="zh-CN"/>
        </w:rPr>
        <w:t>→</w:t>
      </w:r>
      <w:r>
        <w:rPr>
          <w:rFonts w:hint="eastAsia"/>
          <w:lang w:val="en-US" w:eastAsia="zh-CN"/>
        </w:rPr>
        <w:t>输出层。LeNet5是典型的前馈神经网络，每个功能层（如池化层、卷积层等）都有一个输入特征图和输出</w:t>
      </w:r>
      <w:bookmarkStart w:id="199" w:name="_GoBack"/>
      <w:bookmarkEnd w:id="199"/>
      <w:r>
        <w:rPr>
          <w:rFonts w:hint="eastAsia"/>
          <w:lang w:val="en-US" w:eastAsia="zh-CN"/>
        </w:rPr>
        <w:t>特征图，输入数据在通过输入层进行预处理后依次通过各层进行处理，最后经全连</w:t>
      </w:r>
      <w:r>
        <w:rPr>
          <w:rFonts w:hint="eastAsia"/>
          <w:color w:val="auto"/>
          <w:lang w:val="en-US" w:eastAsia="zh-CN"/>
        </w:rPr>
        <w:t>接层计算并将结果给到输出层，在此之后发展的各类CNN也大都在此基础上衍生的。下面主要介绍一下卷积层和激活函数层。</w:t>
      </w:r>
    </w:p>
    <w:p>
      <w:pPr>
        <w:bidi w:val="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533390" cy="2037080"/>
            <wp:effectExtent l="0" t="0" r="10160" b="127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39"/>
                    <a:stretch>
                      <a:fillRect/>
                    </a:stretch>
                  </pic:blipFill>
                  <pic:spPr>
                    <a:xfrm>
                      <a:off x="0" y="0"/>
                      <a:ext cx="5533390" cy="2037080"/>
                    </a:xfrm>
                    <a:prstGeom prst="rect">
                      <a:avLst/>
                    </a:prstGeom>
                    <a:noFill/>
                    <a:ln w="9525">
                      <a:noFill/>
                    </a:ln>
                  </pic:spPr>
                </pic:pic>
              </a:graphicData>
            </a:graphic>
          </wp:inline>
        </w:drawing>
      </w:r>
    </w:p>
    <w:p>
      <w:pPr>
        <w:pStyle w:val="89"/>
        <w:bidi w:val="0"/>
        <w:rPr>
          <w:rFonts w:hint="default"/>
          <w:vertAlign w:val="superscript"/>
          <w:lang w:val="en-US" w:eastAsia="zh-CN"/>
        </w:rPr>
      </w:pPr>
      <w:r>
        <w:rPr>
          <w:rFonts w:hint="eastAsia"/>
          <w:lang w:val="en-US" w:eastAsia="zh-CN"/>
        </w:rPr>
        <w:t>图 LeNet5网络结构</w:t>
      </w:r>
      <w:r>
        <w:rPr>
          <w:rFonts w:hint="eastAsia"/>
          <w:vertAlign w:val="superscript"/>
          <w:lang w:val="en-US" w:eastAsia="zh-CN"/>
        </w:rPr>
        <w:t>[76]</w:t>
      </w:r>
    </w:p>
    <w:p>
      <w:pPr>
        <w:numPr>
          <w:ilvl w:val="0"/>
          <w:numId w:val="6"/>
        </w:numPr>
        <w:bidi w:val="0"/>
        <w:ind w:left="425" w:leftChars="0" w:hanging="425" w:firstLineChars="0"/>
        <w:rPr>
          <w:rFonts w:hint="default"/>
          <w:lang w:val="en-US" w:eastAsia="zh-CN"/>
        </w:rPr>
      </w:pPr>
      <w:r>
        <w:rPr>
          <w:rFonts w:hint="eastAsia"/>
          <w:lang w:val="en-US" w:eastAsia="zh-CN"/>
        </w:rPr>
        <w:t>卷积层处理</w:t>
      </w:r>
    </w:p>
    <w:p>
      <w:pPr>
        <w:numPr>
          <w:ilvl w:val="0"/>
          <w:numId w:val="0"/>
        </w:numPr>
        <w:bidi w:val="0"/>
        <w:ind w:leftChars="0" w:firstLine="480" w:firstLineChars="0"/>
        <w:rPr>
          <w:rFonts w:hint="eastAsia"/>
          <w:lang w:val="en-US" w:eastAsia="zh-CN"/>
        </w:rPr>
      </w:pPr>
      <w:r>
        <w:rPr>
          <w:rFonts w:hint="eastAsia"/>
          <w:lang w:val="en-US" w:eastAsia="zh-CN"/>
        </w:rPr>
        <w:t>卷积层作为卷积神经网络中运算的核心层，通过多次卷积计算来提取输入特征图的关键特征，并生成输出特征图。如下图所示，卷积层通常采用二维卷积计算，以每个像素点为中心，对其邻域进行卷积计算，即加权求和并加上偏置后输出结果。加权求和过程中的权重来自于卷积核，不同卷积核会提取不同的特征信息，如有的卷积核对图像的形状信息敏感，有的卷积核对颜色信息敏感，因此一个CNN中通常包含多个卷积核。</w:t>
      </w:r>
    </w:p>
    <w:p>
      <w:pPr>
        <w:numPr>
          <w:ilvl w:val="0"/>
          <w:numId w:val="0"/>
        </w:numPr>
        <w:bidi w:val="0"/>
        <w:ind w:leftChars="0" w:firstLine="480" w:firstLineChars="0"/>
        <w:rPr>
          <w:rFonts w:hint="eastAsia" w:ascii="Arial" w:hAnsi="Arial" w:cs="Arial"/>
          <w:lang w:val="en-US" w:eastAsia="zh-CN"/>
        </w:rPr>
      </w:pPr>
      <w:r>
        <w:rPr>
          <w:rFonts w:hint="eastAsia"/>
          <w:lang w:val="en-US" w:eastAsia="zh-CN"/>
        </w:rPr>
        <w:t>卷积计算就是再对输入特征图进行补零（Padding）后，让卷积核的权重矩阵在输入特征图中滑动，每次取一个与权重矩阵相同尺寸的子矩阵与其对应的元素进行点积计算（相乘并累加）。如下图所示，首先对输入特征图进行补零操作，卷积核在补零后的特征图上的“左上角”取一个尺寸3*3的特征子矩阵（与卷积核尺寸相同），并进行点积运算，即0</w:t>
      </w:r>
      <w:r>
        <w:rPr>
          <w:rFonts w:hint="default" w:ascii="Arial" w:hAnsi="Arial" w:cs="Arial"/>
          <w:lang w:val="en-US" w:eastAsia="zh-CN"/>
        </w:rPr>
        <w:t>×</w:t>
      </w:r>
      <w:r>
        <w:rPr>
          <w:rFonts w:hint="eastAsia" w:ascii="Arial" w:hAnsi="Arial" w:cs="Arial"/>
          <w:lang w:val="en-US" w:eastAsia="zh-CN"/>
        </w:rPr>
        <w:t>1+0</w:t>
      </w:r>
      <w:r>
        <w:rPr>
          <w:rFonts w:hint="default" w:ascii="Arial" w:hAnsi="Arial" w:cs="Arial"/>
          <w:lang w:val="en-US" w:eastAsia="zh-CN"/>
        </w:rPr>
        <w:t>×</w:t>
      </w:r>
      <w:r>
        <w:rPr>
          <w:rFonts w:hint="eastAsia" w:ascii="Arial" w:hAnsi="Arial" w:cs="Arial"/>
          <w:lang w:val="en-US" w:eastAsia="zh-CN"/>
        </w:rPr>
        <w:t>0+0</w:t>
      </w:r>
      <w:r>
        <w:rPr>
          <w:rFonts w:hint="default" w:ascii="Arial" w:hAnsi="Arial" w:cs="Arial"/>
          <w:lang w:val="en-US" w:eastAsia="zh-CN"/>
        </w:rPr>
        <w:t>×</w:t>
      </w:r>
      <w:r>
        <w:rPr>
          <w:rFonts w:hint="eastAsia" w:ascii="Arial" w:hAnsi="Arial" w:cs="Arial"/>
          <w:lang w:val="en-US" w:eastAsia="zh-CN"/>
        </w:rPr>
        <w:t>1+0</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(-1)+0</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(-1)= -2,在加上偏置即可得到输入特征图的第一个元素为-2。之后进行行滑动计算，即在输入特征图中右移一个步长，取另一个特征子矩阵并进行点积运算得到第二个元素值-3，依次类推完成一行的数据计算后再计算下一行的数据，直至一面特征图计算完成。特别指出对输入特征图进行补零后不仅可以保证输出特征图和输入特征图大小一致，还可以有效地保护特征图的边缘特征信息。</w:t>
      </w:r>
    </w:p>
    <w:p>
      <w:pPr>
        <w:numPr>
          <w:ilvl w:val="0"/>
          <w:numId w:val="0"/>
        </w:numPr>
        <w:bidi w:val="0"/>
        <w:ind w:leftChars="0" w:firstLine="480" w:firstLineChars="0"/>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867275" cy="1914525"/>
            <wp:effectExtent l="0" t="0" r="9525" b="9525"/>
            <wp:docPr id="44" name="图片 44" descr="卷积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卷积计算"/>
                    <pic:cNvPicPr>
                      <a:picLocks noChangeAspect="1"/>
                    </pic:cNvPicPr>
                  </pic:nvPicPr>
                  <pic:blipFill>
                    <a:blip r:embed="rId40"/>
                    <a:stretch>
                      <a:fillRect/>
                    </a:stretch>
                  </pic:blipFill>
                  <pic:spPr>
                    <a:xfrm>
                      <a:off x="0" y="0"/>
                      <a:ext cx="4867275" cy="1914525"/>
                    </a:xfrm>
                    <a:prstGeom prst="rect">
                      <a:avLst/>
                    </a:prstGeom>
                  </pic:spPr>
                </pic:pic>
              </a:graphicData>
            </a:graphic>
          </wp:inline>
        </w:drawing>
      </w:r>
    </w:p>
    <w:p>
      <w:pPr>
        <w:pStyle w:val="89"/>
        <w:bidi w:val="0"/>
        <w:rPr>
          <w:rFonts w:hint="eastAsia"/>
          <w:lang w:val="en-US" w:eastAsia="zh-CN"/>
        </w:rPr>
      </w:pPr>
      <w:r>
        <w:rPr>
          <w:rFonts w:hint="eastAsia"/>
          <w:lang w:val="en-US" w:eastAsia="zh-CN"/>
        </w:rPr>
        <w:t>图 卷积计算示意图</w:t>
      </w:r>
    </w:p>
    <w:p>
      <w:pPr>
        <w:bidi w:val="0"/>
        <w:ind w:firstLine="480" w:firstLineChars="0"/>
        <w:rPr>
          <w:rFonts w:hint="default"/>
          <w:lang w:val="en-US" w:eastAsia="zh-CN"/>
        </w:rPr>
      </w:pPr>
      <w:r>
        <w:rPr>
          <w:rFonts w:hint="eastAsia"/>
          <w:lang w:val="en-US" w:eastAsia="zh-CN"/>
        </w:rPr>
        <w:t>而整个卷积层的计算中包括对所有的输入特征图（激活）、卷积核（权重）和输出特征图（输出）等的点积计算，不单单是上图 中所示的2维计算，而是达到了7个维度的计算空间，如下图 所示，图中R和S表示卷积核的高和宽；C表示卷积核或者输入特征图的通道数；X和Y以及X’和Y’分别表示输入和输出特征图的宽和高；K表示卷积核数量或者输出特征图的通道数；B表示批量大小。不仅需要进行7个维度的计算，卷积层还需要为卷积核数据重用提供平移不变性。</w:t>
      </w:r>
    </w:p>
    <w:p>
      <w:pPr>
        <w:bidi w:val="0"/>
        <w:ind w:firstLine="480" w:firstLineChars="0"/>
        <w:jc w:val="center"/>
        <w:rPr>
          <w:rFonts w:hint="default"/>
          <w:lang w:val="en-US" w:eastAsia="zh-CN"/>
        </w:rPr>
      </w:pPr>
      <w:r>
        <w:rPr>
          <w:rFonts w:hint="default"/>
          <w:lang w:val="en-US" w:eastAsia="zh-CN"/>
        </w:rPr>
        <w:drawing>
          <wp:inline distT="0" distB="0" distL="114300" distR="114300">
            <wp:extent cx="4565650" cy="1651000"/>
            <wp:effectExtent l="0" t="0" r="6350" b="6350"/>
            <wp:docPr id="54" name="图片 54" descr="卷积层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卷积层计算"/>
                    <pic:cNvPicPr>
                      <a:picLocks noChangeAspect="1"/>
                    </pic:cNvPicPr>
                  </pic:nvPicPr>
                  <pic:blipFill>
                    <a:blip r:embed="rId41"/>
                    <a:stretch>
                      <a:fillRect/>
                    </a:stretch>
                  </pic:blipFill>
                  <pic:spPr>
                    <a:xfrm>
                      <a:off x="0" y="0"/>
                      <a:ext cx="4565650" cy="1651000"/>
                    </a:xfrm>
                    <a:prstGeom prst="rect">
                      <a:avLst/>
                    </a:prstGeom>
                  </pic:spPr>
                </pic:pic>
              </a:graphicData>
            </a:graphic>
          </wp:inline>
        </w:drawing>
      </w:r>
    </w:p>
    <w:p>
      <w:pPr>
        <w:pStyle w:val="89"/>
        <w:bidi w:val="0"/>
        <w:rPr>
          <w:rFonts w:hint="default"/>
          <w:lang w:val="en-US" w:eastAsia="zh-CN"/>
        </w:rPr>
      </w:pPr>
      <w:r>
        <w:rPr>
          <w:rFonts w:hint="eastAsia"/>
          <w:lang w:val="en-US" w:eastAsia="zh-CN"/>
        </w:rPr>
        <w:t>图 卷积层计算示意图（7维计算空间：R</w:t>
      </w:r>
      <w:r>
        <w:rPr>
          <w:rFonts w:hint="default" w:ascii="Arial" w:hAnsi="Arial" w:cs="Arial"/>
          <w:lang w:val="en-US" w:eastAsia="zh-CN"/>
        </w:rPr>
        <w:t>×</w:t>
      </w:r>
      <w:r>
        <w:rPr>
          <w:rFonts w:hint="eastAsia"/>
          <w:lang w:val="en-US" w:eastAsia="zh-CN"/>
        </w:rPr>
        <w:t>S</w:t>
      </w:r>
      <w:r>
        <w:rPr>
          <w:rFonts w:hint="default" w:ascii="Arial" w:hAnsi="Arial" w:cs="Arial"/>
          <w:lang w:val="en-US" w:eastAsia="zh-CN"/>
        </w:rPr>
        <w:t>×</w:t>
      </w:r>
      <w:r>
        <w:rPr>
          <w:rFonts w:hint="eastAsia" w:ascii="Arial" w:hAnsi="Arial" w:cs="Arial"/>
          <w:lang w:val="en-US" w:eastAsia="zh-CN"/>
        </w:rPr>
        <w:t>X</w:t>
      </w:r>
      <w:r>
        <w:rPr>
          <w:rFonts w:hint="default" w:ascii="Arial" w:hAnsi="Arial" w:cs="Arial"/>
          <w:lang w:val="en-US" w:eastAsia="zh-CN"/>
        </w:rPr>
        <w:t>×</w:t>
      </w:r>
      <w:r>
        <w:rPr>
          <w:rFonts w:hint="eastAsia" w:ascii="Arial" w:hAnsi="Arial" w:cs="Arial"/>
          <w:lang w:val="en-US" w:eastAsia="zh-CN"/>
        </w:rPr>
        <w:t>Y</w:t>
      </w:r>
      <w:r>
        <w:rPr>
          <w:rFonts w:hint="default" w:ascii="Arial" w:hAnsi="Arial" w:cs="Arial"/>
          <w:lang w:val="en-US" w:eastAsia="zh-CN"/>
        </w:rPr>
        <w:t>×</w:t>
      </w:r>
      <w:r>
        <w:rPr>
          <w:rFonts w:hint="eastAsia" w:ascii="Arial" w:hAnsi="Arial" w:cs="Arial"/>
          <w:lang w:val="en-US" w:eastAsia="zh-CN"/>
        </w:rPr>
        <w:t>C</w:t>
      </w:r>
      <w:r>
        <w:rPr>
          <w:rFonts w:hint="default" w:ascii="Arial" w:hAnsi="Arial" w:cs="Arial"/>
          <w:lang w:val="en-US" w:eastAsia="zh-CN"/>
        </w:rPr>
        <w:t>×</w:t>
      </w:r>
      <w:r>
        <w:rPr>
          <w:rFonts w:hint="eastAsia" w:ascii="Arial" w:hAnsi="Arial" w:cs="Arial"/>
          <w:lang w:val="en-US" w:eastAsia="zh-CN"/>
        </w:rPr>
        <w:t>K</w:t>
      </w:r>
      <w:r>
        <w:rPr>
          <w:rFonts w:hint="default" w:ascii="Arial" w:hAnsi="Arial" w:cs="Arial"/>
          <w:lang w:val="en-US" w:eastAsia="zh-CN"/>
        </w:rPr>
        <w:t>×</w:t>
      </w:r>
      <w:r>
        <w:rPr>
          <w:rFonts w:hint="eastAsia" w:ascii="Arial" w:hAnsi="Arial" w:cs="Arial"/>
          <w:lang w:val="en-US" w:eastAsia="zh-CN"/>
        </w:rPr>
        <w:t>N</w:t>
      </w:r>
      <w:r>
        <w:rPr>
          <w:rFonts w:hint="eastAsia"/>
          <w:lang w:val="en-US" w:eastAsia="zh-CN"/>
        </w:rPr>
        <w:t>）</w:t>
      </w:r>
    </w:p>
    <w:p>
      <w:pPr>
        <w:numPr>
          <w:ilvl w:val="0"/>
          <w:numId w:val="6"/>
        </w:numPr>
        <w:bidi w:val="0"/>
        <w:ind w:left="425" w:leftChars="0" w:hanging="425" w:firstLineChars="0"/>
        <w:rPr>
          <w:rFonts w:hint="eastAsia"/>
          <w:lang w:val="en-US" w:eastAsia="zh-CN"/>
        </w:rPr>
      </w:pPr>
      <w:r>
        <w:rPr>
          <w:rFonts w:hint="eastAsia"/>
          <w:lang w:val="en-US" w:eastAsia="zh-CN"/>
        </w:rPr>
        <w:t>激活函数层。</w:t>
      </w:r>
    </w:p>
    <w:p>
      <w:pPr>
        <w:numPr>
          <w:ilvl w:val="0"/>
          <w:numId w:val="0"/>
        </w:numPr>
        <w:bidi w:val="0"/>
        <w:ind w:leftChars="0" w:firstLine="480" w:firstLineChars="0"/>
        <w:rPr>
          <w:rFonts w:hint="default"/>
          <w:lang w:val="en-US" w:eastAsia="zh-CN"/>
        </w:rPr>
      </w:pPr>
      <w:r>
        <w:rPr>
          <w:rFonts w:hint="eastAsia"/>
          <w:lang w:val="en-US" w:eastAsia="zh-CN"/>
        </w:rPr>
        <w:t>在完成卷积计算并输出输出特征图后，此时的输出特征图的特征值还需要进行激活处理，理想情况下是通过阶跃函数完成，但由于其不光滑且不连续，现实中很难实现，所以一般通过sigmoid函数、ReLU函数、Leaky ReLU函数、tanh函数等激活函数来近似阶跃函数。激活函数可以对输出特征值进行过滤，保证信息的有效性，并且在神经网络中引入了非线性因素，增强了CNN对非线性特征的拟合能力。</w:t>
      </w:r>
      <w:r>
        <w:rPr>
          <w:rFonts w:hint="eastAsia"/>
          <w:lang w:val="en-US" w:eastAsia="zh-CN"/>
        </w:rPr>
        <w:tab/>
      </w:r>
    </w:p>
    <w:p>
      <w:pPr>
        <w:pStyle w:val="4"/>
      </w:pPr>
      <w:r>
        <w:rPr>
          <w:rFonts w:hint="eastAsia"/>
          <w:lang w:val="en-US" w:eastAsia="zh-CN"/>
        </w:rPr>
        <w:t>脉动阵列加速神经网络原理</w:t>
      </w:r>
    </w:p>
    <w:p>
      <w:pPr>
        <w:bidi w:val="0"/>
        <w:ind w:firstLine="480" w:firstLineChars="0"/>
        <w:rPr>
          <w:rFonts w:hint="default"/>
          <w:lang w:val="en-US" w:eastAsia="zh-CN"/>
        </w:rPr>
      </w:pPr>
      <w:r>
        <w:rPr>
          <w:rFonts w:hint="eastAsia"/>
          <w:lang w:val="en-US" w:eastAsia="zh-CN"/>
        </w:rPr>
        <w:t>本段主要介绍谷歌公司的张量处理器（TPU）中采用的脉动阵列的计算方式，进而描述其加速神经网络计算的原理。脉动阵列将卷积计算转换为矩阵乘法运算，并采用并行结构和数据复用等技术，不仅加速了神经网络的计算，也减少了计算单元对带宽的需求。如下图所示，脉动阵列的核心部分是一个二维3*3的计算单元（</w:t>
      </w:r>
      <w:r>
        <w:rPr>
          <w:rFonts w:ascii="Helvetica" w:hAnsi="Helvetica" w:eastAsia="Helvetica" w:cs="Helvetica"/>
          <w:i w:val="0"/>
          <w:iCs w:val="0"/>
          <w:caps w:val="0"/>
          <w:color w:val="333333"/>
          <w:spacing w:val="0"/>
          <w:sz w:val="24"/>
          <w:szCs w:val="24"/>
          <w:shd w:val="clear" w:fill="FFFFFF"/>
        </w:rPr>
        <w:t>pro</w:t>
      </w:r>
      <w:r>
        <w:rPr>
          <w:rFonts w:hint="default" w:ascii="Helvetica" w:hAnsi="Helvetica" w:eastAsia="Helvetica" w:cs="Helvetica"/>
          <w:i w:val="0"/>
          <w:iCs w:val="0"/>
          <w:caps w:val="0"/>
          <w:color w:val="333333"/>
          <w:spacing w:val="0"/>
          <w:sz w:val="24"/>
          <w:szCs w:val="24"/>
          <w:shd w:val="clear" w:fill="FFFFFF"/>
        </w:rPr>
        <w:t>cessing elements</w:t>
      </w:r>
      <w:r>
        <w:rPr>
          <w:rFonts w:hint="eastAsia" w:ascii="Helvetica" w:hAnsi="Helvetica" w:cs="Helvetica"/>
          <w:i w:val="0"/>
          <w:iCs w:val="0"/>
          <w:caps w:val="0"/>
          <w:color w:val="333333"/>
          <w:spacing w:val="0"/>
          <w:sz w:val="24"/>
          <w:szCs w:val="24"/>
          <w:shd w:val="clear" w:fill="FFFFFF"/>
          <w:lang w:eastAsia="zh-CN"/>
        </w:rPr>
        <w:t>，</w:t>
      </w:r>
      <w:r>
        <w:rPr>
          <w:rFonts w:hint="eastAsia"/>
          <w:lang w:val="en-US" w:eastAsia="zh-CN"/>
        </w:rPr>
        <w:t>PE）阵列，其中每一个PE都可以在一个内完成一次乘加运算，且每个PE仅与相邻的PE通过横向或者纵向的数据通路实现数据传递。</w:t>
      </w:r>
    </w:p>
    <w:p>
      <w:pPr>
        <w:pStyle w:val="102"/>
        <w:bidi w:val="0"/>
      </w:pPr>
      <w:r>
        <w:drawing>
          <wp:inline distT="0" distB="0" distL="114300" distR="114300">
            <wp:extent cx="3238500" cy="3171825"/>
            <wp:effectExtent l="0" t="0" r="0" b="952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2"/>
                    <a:stretch>
                      <a:fillRect/>
                    </a:stretch>
                  </pic:blipFill>
                  <pic:spPr>
                    <a:xfrm>
                      <a:off x="0" y="0"/>
                      <a:ext cx="3238500" cy="3171825"/>
                    </a:xfrm>
                    <a:prstGeom prst="rect">
                      <a:avLst/>
                    </a:prstGeom>
                    <a:noFill/>
                    <a:ln>
                      <a:noFill/>
                    </a:ln>
                  </pic:spPr>
                </pic:pic>
              </a:graphicData>
            </a:graphic>
          </wp:inline>
        </w:drawing>
      </w:r>
    </w:p>
    <w:p>
      <w:pPr>
        <w:pStyle w:val="89"/>
        <w:bidi w:val="0"/>
        <w:rPr>
          <w:rFonts w:hint="default"/>
          <w:lang w:val="en-US" w:eastAsia="zh-CN"/>
        </w:rPr>
      </w:pPr>
      <w:r>
        <w:rPr>
          <w:rFonts w:hint="eastAsia"/>
          <w:lang w:val="en-US" w:eastAsia="zh-CN"/>
        </w:rPr>
        <w:t>图 脉动阵列结构示意图</w:t>
      </w:r>
    </w:p>
    <w:p>
      <w:pPr>
        <w:bidi w:val="0"/>
        <w:ind w:firstLine="480" w:firstLineChars="0"/>
        <w:rPr>
          <w:rFonts w:hint="eastAsia"/>
          <w:lang w:val="en-US" w:eastAsia="zh-CN"/>
        </w:rPr>
      </w:pPr>
      <w:r>
        <w:rPr>
          <w:rFonts w:hint="eastAsia"/>
          <w:lang w:val="en-US" w:eastAsia="zh-CN"/>
        </w:rPr>
        <w:t>以上图 中卷积计算为例，下面采用卷积核权重固定，输入特征值横向传播，部分和纵向传播的方式为例，来解释脉动阵列实现卷积加速的原理。如图所示，首先将卷积核的权重矩阵静态地存储在脉动阵列的PE中，然后将输入特征图子矩阵按行展开，每一行都错开一个时钟周期，并等待依次进入脉动阵列。</w:t>
      </w:r>
    </w:p>
    <w:p>
      <w:pPr>
        <w:bidi w:val="0"/>
        <w:ind w:firstLine="480" w:firstLineChars="0"/>
        <w:rPr>
          <w:rFonts w:hint="default" w:ascii="Arial" w:hAnsi="Arial" w:cs="Arial"/>
          <w:lang w:val="en-US" w:eastAsia="zh-CN"/>
        </w:rPr>
      </w:pPr>
      <w:r>
        <w:rPr>
          <w:rFonts w:hint="eastAsia"/>
          <w:lang w:val="en-US" w:eastAsia="zh-CN"/>
        </w:rPr>
        <w:t>开始计算的第一个周期，第一个子矩阵的第一个元素首先进入脉动阵列并计算得到第一个部分和0</w:t>
      </w:r>
      <w:r>
        <w:rPr>
          <w:rFonts w:hint="default" w:ascii="Arial" w:hAnsi="Arial" w:cs="Arial"/>
          <w:lang w:val="en-US" w:eastAsia="zh-CN"/>
        </w:rPr>
        <w:t>×</w:t>
      </w:r>
      <w:r>
        <w:rPr>
          <w:rFonts w:hint="eastAsia" w:ascii="Arial" w:hAnsi="Arial" w:cs="Arial"/>
          <w:lang w:val="en-US" w:eastAsia="zh-CN"/>
        </w:rPr>
        <w:t>1；</w:t>
      </w:r>
      <w:r>
        <w:rPr>
          <w:rFonts w:hint="eastAsia"/>
          <w:lang w:val="en-US" w:eastAsia="zh-CN"/>
        </w:rPr>
        <w:t>继续第二个周期子矩阵元素向右滑动，部分和向下滑动，计算得到第二个部分和1+0</w:t>
      </w:r>
      <w:r>
        <w:rPr>
          <w:rFonts w:hint="default" w:ascii="Arial" w:hAnsi="Arial" w:cs="Arial"/>
          <w:lang w:val="en-US" w:eastAsia="zh-CN"/>
        </w:rPr>
        <w:t>×</w:t>
      </w:r>
      <w:r>
        <w:rPr>
          <w:rFonts w:hint="eastAsia" w:ascii="Arial" w:hAnsi="Arial" w:cs="Arial"/>
          <w:lang w:val="en-US" w:eastAsia="zh-CN"/>
        </w:rPr>
        <w:t>0=1。以此类推，输入的输入特征图子矩阵沿着脉动阵列的行方向水平移动，不断开始与不同卷积核的点积运算，并得到对应的部分和；而每个PE得到部分和都沿着脉动阵列的列反向垂直移动，并于下一个PE在下一周期计算的部分和累加，直至完成一个卷积核的运算得到一个输出特征图的元素。如下图脉动阵列计算的第9个周期，得到这一个卷积结果后，会将该结果送往存储单元中，等待下一次的计算处理。</w:t>
      </w:r>
    </w:p>
    <w:p>
      <w:pPr>
        <w:bidi w:val="0"/>
        <w:ind w:firstLine="480" w:firstLineChars="0"/>
        <w:rPr>
          <w:rFonts w:hint="eastAsia" w:ascii="Arial" w:hAnsi="Arial" w:cs="Arial"/>
          <w:lang w:val="en-US" w:eastAsia="zh-CN"/>
        </w:rPr>
      </w:pPr>
    </w:p>
    <w:p>
      <w:pPr>
        <w:bidi w:val="0"/>
        <w:ind w:firstLine="480" w:firstLineChars="0"/>
        <w:rPr>
          <w:rFonts w:hint="default" w:ascii="Arial" w:hAnsi="Arial" w:cs="Arial"/>
          <w:lang w:val="en-US" w:eastAsia="zh-CN"/>
        </w:rPr>
      </w:pPr>
    </w:p>
    <w:p>
      <w:pPr>
        <w:bidi w:val="0"/>
        <w:ind w:firstLine="480" w:firstLineChars="0"/>
        <w:rPr>
          <w:rFonts w:hint="default"/>
          <w:lang w:val="en-US" w:eastAsia="zh-CN"/>
        </w:rPr>
      </w:pPr>
    </w:p>
    <w:p>
      <w:pPr>
        <w:pStyle w:val="102"/>
        <w:bidi w:val="0"/>
        <w:ind w:left="0" w:leftChars="0" w:firstLine="0" w:firstLineChars="0"/>
        <w:jc w:val="center"/>
        <w:rPr>
          <w:rFonts w:hint="eastAsia"/>
          <w:lang w:val="en-US" w:eastAsia="zh-CN"/>
        </w:rPr>
      </w:pPr>
      <w:r>
        <w:rPr>
          <w:rFonts w:hint="eastAsia"/>
          <w:lang w:val="en-US" w:eastAsia="zh-CN"/>
        </w:rPr>
        <w:drawing>
          <wp:inline distT="0" distB="0" distL="114300" distR="114300">
            <wp:extent cx="4341495" cy="3601085"/>
            <wp:effectExtent l="0" t="0" r="1905" b="18415"/>
            <wp:docPr id="45" name="图片 45" descr="脉动阵列第0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脉动阵列第0周期"/>
                    <pic:cNvPicPr>
                      <a:picLocks noChangeAspect="1"/>
                    </pic:cNvPicPr>
                  </pic:nvPicPr>
                  <pic:blipFill>
                    <a:blip r:embed="rId43"/>
                    <a:stretch>
                      <a:fillRect/>
                    </a:stretch>
                  </pic:blipFill>
                  <pic:spPr>
                    <a:xfrm>
                      <a:off x="0" y="0"/>
                      <a:ext cx="4341495" cy="3601085"/>
                    </a:xfrm>
                    <a:prstGeom prst="rect">
                      <a:avLst/>
                    </a:prstGeom>
                  </pic:spPr>
                </pic:pic>
              </a:graphicData>
            </a:graphic>
          </wp:inline>
        </w:drawing>
      </w:r>
    </w:p>
    <w:p>
      <w:pPr>
        <w:pStyle w:val="89"/>
        <w:bidi w:val="0"/>
        <w:rPr>
          <w:rFonts w:hint="eastAsia"/>
          <w:lang w:val="en-US" w:eastAsia="zh-CN"/>
        </w:rPr>
      </w:pPr>
      <w:r>
        <w:rPr>
          <w:rFonts w:hint="eastAsia"/>
          <w:lang w:val="en-US" w:eastAsia="zh-CN"/>
        </w:rPr>
        <w:t>图 脉动阵列计算第0个周期</w:t>
      </w:r>
    </w:p>
    <w:p>
      <w:pPr>
        <w:bidi w:val="0"/>
        <w:ind w:firstLine="480" w:firstLineChars="0"/>
        <w:jc w:val="both"/>
        <w:rPr>
          <w:rFonts w:hint="eastAsia" w:eastAsia="宋体"/>
          <w:lang w:eastAsia="zh-CN"/>
        </w:rPr>
      </w:pPr>
      <w:r>
        <w:rPr>
          <w:rFonts w:hint="eastAsia"/>
          <w:lang w:val="en-US" w:eastAsia="zh-CN"/>
        </w:rPr>
        <w:t xml:space="preserve">         </w:t>
      </w:r>
      <w:r>
        <w:rPr>
          <w:rFonts w:hint="eastAsia" w:eastAsia="宋体"/>
          <w:lang w:eastAsia="zh-CN"/>
        </w:rPr>
        <w:drawing>
          <wp:inline distT="0" distB="0" distL="114300" distR="114300">
            <wp:extent cx="4341495" cy="3594735"/>
            <wp:effectExtent l="0" t="0" r="1905" b="0"/>
            <wp:docPr id="47" name="图片 47" descr="第1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第1周期"/>
                    <pic:cNvPicPr>
                      <a:picLocks noChangeAspect="1"/>
                    </pic:cNvPicPr>
                  </pic:nvPicPr>
                  <pic:blipFill>
                    <a:blip r:embed="rId44"/>
                    <a:stretch>
                      <a:fillRect/>
                    </a:stretch>
                  </pic:blipFill>
                  <pic:spPr>
                    <a:xfrm>
                      <a:off x="0" y="0"/>
                      <a:ext cx="4341495" cy="3594735"/>
                    </a:xfrm>
                    <a:prstGeom prst="rect">
                      <a:avLst/>
                    </a:prstGeom>
                  </pic:spPr>
                </pic:pic>
              </a:graphicData>
            </a:graphic>
          </wp:inline>
        </w:drawing>
      </w:r>
    </w:p>
    <w:p>
      <w:pPr>
        <w:pStyle w:val="89"/>
        <w:bidi w:val="0"/>
        <w:rPr>
          <w:rFonts w:hint="default"/>
          <w:lang w:val="en-US" w:eastAsia="zh-CN"/>
        </w:rPr>
      </w:pPr>
      <w:r>
        <w:rPr>
          <w:rFonts w:hint="eastAsia"/>
          <w:lang w:val="en-US" w:eastAsia="zh-CN"/>
        </w:rPr>
        <w:t>图 脉动阵列计算第1个周期</w:t>
      </w:r>
    </w:p>
    <w:p>
      <w:pPr>
        <w:bidi w:val="0"/>
        <w:ind w:firstLine="480" w:firstLineChars="0"/>
        <w:jc w:val="center"/>
        <w:rPr>
          <w:rFonts w:hint="eastAsia" w:eastAsia="宋体"/>
          <w:lang w:eastAsia="zh-CN"/>
        </w:rPr>
      </w:pPr>
      <w:r>
        <w:rPr>
          <w:rFonts w:hint="eastAsia" w:eastAsia="宋体"/>
          <w:lang w:eastAsia="zh-CN"/>
        </w:rPr>
        <w:drawing>
          <wp:inline distT="0" distB="0" distL="114300" distR="114300">
            <wp:extent cx="4318635" cy="3583940"/>
            <wp:effectExtent l="0" t="0" r="5715" b="16510"/>
            <wp:docPr id="48" name="图片 48" descr="第二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第二个周期"/>
                    <pic:cNvPicPr>
                      <a:picLocks noChangeAspect="1"/>
                    </pic:cNvPicPr>
                  </pic:nvPicPr>
                  <pic:blipFill>
                    <a:blip r:embed="rId45"/>
                    <a:stretch>
                      <a:fillRect/>
                    </a:stretch>
                  </pic:blipFill>
                  <pic:spPr>
                    <a:xfrm>
                      <a:off x="0" y="0"/>
                      <a:ext cx="4318635" cy="3583940"/>
                    </a:xfrm>
                    <a:prstGeom prst="rect">
                      <a:avLst/>
                    </a:prstGeom>
                  </pic:spPr>
                </pic:pic>
              </a:graphicData>
            </a:graphic>
          </wp:inline>
        </w:drawing>
      </w:r>
    </w:p>
    <w:p>
      <w:pPr>
        <w:pStyle w:val="89"/>
        <w:bidi w:val="0"/>
        <w:rPr>
          <w:rFonts w:hint="default"/>
          <w:lang w:val="en-US" w:eastAsia="zh-CN"/>
        </w:rPr>
      </w:pPr>
      <w:r>
        <w:rPr>
          <w:rFonts w:hint="eastAsia"/>
          <w:lang w:val="en-US" w:eastAsia="zh-CN"/>
        </w:rPr>
        <w:t>图 脉动阵列计算第2个周期</w:t>
      </w:r>
    </w:p>
    <w:p>
      <w:pPr>
        <w:bidi w:val="0"/>
        <w:ind w:firstLine="480" w:firstLineChars="0"/>
        <w:jc w:val="center"/>
        <w:rPr>
          <w:rFonts w:hint="default"/>
          <w:lang w:val="en-US" w:eastAsia="zh-CN"/>
        </w:rPr>
      </w:pPr>
      <w:r>
        <w:rPr>
          <w:rFonts w:hint="default"/>
          <w:lang w:val="en-US" w:eastAsia="zh-CN"/>
        </w:rPr>
        <w:drawing>
          <wp:inline distT="0" distB="0" distL="114300" distR="114300">
            <wp:extent cx="4265930" cy="3738245"/>
            <wp:effectExtent l="0" t="0" r="1270" b="14605"/>
            <wp:docPr id="49" name="图片 49" descr="第9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第9个周期"/>
                    <pic:cNvPicPr>
                      <a:picLocks noChangeAspect="1"/>
                    </pic:cNvPicPr>
                  </pic:nvPicPr>
                  <pic:blipFill>
                    <a:blip r:embed="rId46"/>
                    <a:stretch>
                      <a:fillRect/>
                    </a:stretch>
                  </pic:blipFill>
                  <pic:spPr>
                    <a:xfrm>
                      <a:off x="0" y="0"/>
                      <a:ext cx="4265930" cy="3738245"/>
                    </a:xfrm>
                    <a:prstGeom prst="rect">
                      <a:avLst/>
                    </a:prstGeom>
                  </pic:spPr>
                </pic:pic>
              </a:graphicData>
            </a:graphic>
          </wp:inline>
        </w:drawing>
      </w:r>
    </w:p>
    <w:p>
      <w:pPr>
        <w:pStyle w:val="89"/>
        <w:bidi w:val="0"/>
        <w:rPr>
          <w:rFonts w:hint="default"/>
          <w:lang w:val="en-US" w:eastAsia="zh-CN"/>
        </w:rPr>
      </w:pPr>
      <w:r>
        <w:rPr>
          <w:rFonts w:hint="eastAsia"/>
          <w:lang w:val="en-US" w:eastAsia="zh-CN"/>
        </w:rPr>
        <w:t>图 脉动阵列计算第9个周期</w:t>
      </w:r>
    </w:p>
    <w:p>
      <w:pPr>
        <w:bidi w:val="0"/>
        <w:ind w:firstLine="480" w:firstLineChars="0"/>
        <w:jc w:val="center"/>
        <w:rPr>
          <w:rFonts w:hint="default"/>
          <w:lang w:val="en-US" w:eastAsia="zh-CN"/>
        </w:rPr>
      </w:pPr>
    </w:p>
    <w:p>
      <w:pPr>
        <w:pStyle w:val="3"/>
      </w:pPr>
      <w:bookmarkStart w:id="130" w:name="_Toc20224"/>
      <w:r>
        <w:rPr>
          <w:rFonts w:hint="eastAsia"/>
        </w:rPr>
        <w:t>B</w:t>
      </w:r>
      <w:r>
        <w:t>CNN</w:t>
      </w:r>
      <w:r>
        <w:rPr>
          <w:rFonts w:hint="eastAsia"/>
        </w:rPr>
        <w:t>算法概述</w:t>
      </w:r>
      <w:bookmarkEnd w:id="130"/>
    </w:p>
    <w:p>
      <w:pPr>
        <w:bidi w:val="0"/>
        <w:ind w:firstLine="480" w:firstLineChars="0"/>
        <w:rPr>
          <w:rFonts w:hint="default" w:eastAsia="宋体"/>
          <w:lang w:val="en-US" w:eastAsia="zh-CN"/>
        </w:rPr>
      </w:pPr>
      <w:r>
        <w:rPr>
          <w:rFonts w:hint="eastAsia"/>
          <w:lang w:val="en-US" w:eastAsia="zh-CN"/>
        </w:rPr>
        <w:t>本节主要介绍BCNN算法结构及其相关基础理论，首先我们对二值复数进行定义，并讨论了二值复数如何进行卷积计算；其次我们又说明了复数的二值化过程以及复数的Batch Normalization；基于上述理论我们提出了BCNN算法的网络结构；最后我们介绍了FINN中提出的</w:t>
      </w:r>
      <w:r>
        <w:rPr>
          <w:rFonts w:hint="eastAsia"/>
        </w:rPr>
        <w:t>矩阵向量阈值</w:t>
      </w:r>
      <w:r>
        <w:rPr>
          <w:rFonts w:hint="eastAsia"/>
          <w:lang w:val="en-US" w:eastAsia="zh-CN"/>
        </w:rPr>
        <w:t>单元（MVTU），并提出采用了MVTU后的BCNN算法的网络结构。</w:t>
      </w:r>
    </w:p>
    <w:p>
      <w:pPr>
        <w:pStyle w:val="4"/>
      </w:pPr>
      <w:r>
        <w:rPr>
          <w:rFonts w:hint="eastAsia"/>
        </w:rPr>
        <w:t>二值复数及其</w:t>
      </w:r>
      <w:r>
        <w:rPr>
          <w:rFonts w:hint="eastAsia"/>
          <w:lang w:val="en-US" w:eastAsia="zh-CN"/>
        </w:rPr>
        <w:t>点积</w:t>
      </w:r>
      <w:r>
        <w:rPr>
          <w:rFonts w:hint="eastAsia"/>
        </w:rPr>
        <w:t>计算</w:t>
      </w:r>
    </w:p>
    <w:p>
      <w:pPr>
        <w:bidi w:val="0"/>
        <w:ind w:firstLine="480" w:firstLineChars="0"/>
        <w:rPr>
          <w:rFonts w:hint="eastAsia"/>
          <w:lang w:val="en-US" w:eastAsia="zh-CN"/>
        </w:rPr>
      </w:pPr>
      <w:r>
        <w:rPr>
          <w:rFonts w:hint="eastAsia"/>
          <w:lang w:val="en-US" w:eastAsia="zh-CN"/>
        </w:rPr>
        <w:t>与复数（z = x + iy）相同，一个二值复数也是由实部x</w:t>
      </w:r>
      <w:r>
        <w:rPr>
          <w:rFonts w:hint="eastAsia"/>
          <w:vertAlign w:val="superscript"/>
          <w:lang w:val="en-US" w:eastAsia="zh-CN"/>
        </w:rPr>
        <w:t>b</w:t>
      </w:r>
      <w:r>
        <w:rPr>
          <w:rFonts w:hint="eastAsia"/>
          <w:vertAlign w:val="baseline"/>
          <w:lang w:val="en-US" w:eastAsia="zh-CN"/>
        </w:rPr>
        <w:t>和虚部i</w:t>
      </w:r>
      <w:r>
        <w:rPr>
          <w:rFonts w:hint="eastAsia"/>
          <w:lang w:val="en-US" w:eastAsia="zh-CN"/>
        </w:rPr>
        <w:t>y</w:t>
      </w:r>
      <w:r>
        <w:rPr>
          <w:rFonts w:hint="eastAsia"/>
          <w:vertAlign w:val="superscript"/>
          <w:lang w:val="en-US" w:eastAsia="zh-CN"/>
        </w:rPr>
        <w:t>b</w:t>
      </w:r>
      <w:r>
        <w:rPr>
          <w:rFonts w:hint="eastAsia"/>
          <w:vertAlign w:val="baseline"/>
          <w:lang w:val="en-US" w:eastAsia="zh-CN"/>
        </w:rPr>
        <w:t>组成，定义其形式为z</w:t>
      </w:r>
      <w:r>
        <w:rPr>
          <w:rFonts w:hint="eastAsia"/>
          <w:vertAlign w:val="superscript"/>
          <w:lang w:val="en-US" w:eastAsia="zh-CN"/>
        </w:rPr>
        <w:t xml:space="preserve">b </w:t>
      </w:r>
      <w:r>
        <w:rPr>
          <w:rFonts w:hint="eastAsia"/>
          <w:vertAlign w:val="baseline"/>
          <w:lang w:val="en-US" w:eastAsia="zh-CN"/>
        </w:rPr>
        <w:t xml:space="preserve">= </w:t>
      </w:r>
      <w:r>
        <w:rPr>
          <w:rFonts w:hint="eastAsia"/>
          <w:lang w:val="en-US" w:eastAsia="zh-CN"/>
        </w:rPr>
        <w:t>x</w:t>
      </w:r>
      <w:r>
        <w:rPr>
          <w:rFonts w:hint="eastAsia"/>
          <w:vertAlign w:val="superscript"/>
          <w:lang w:val="en-US" w:eastAsia="zh-CN"/>
        </w:rPr>
        <w:t xml:space="preserve">b </w:t>
      </w:r>
      <w:r>
        <w:rPr>
          <w:rFonts w:hint="eastAsia"/>
          <w:vertAlign w:val="baseline"/>
          <w:lang w:val="en-US" w:eastAsia="zh-CN"/>
        </w:rPr>
        <w:t>+ i</w:t>
      </w:r>
      <w:r>
        <w:rPr>
          <w:rFonts w:hint="eastAsia"/>
          <w:lang w:val="en-US" w:eastAsia="zh-CN"/>
        </w:rPr>
        <w:t>y</w:t>
      </w:r>
      <w:r>
        <w:rPr>
          <w:rFonts w:hint="eastAsia"/>
          <w:vertAlign w:val="superscript"/>
          <w:lang w:val="en-US" w:eastAsia="zh-CN"/>
        </w:rPr>
        <w:t>b</w:t>
      </w:r>
      <w:r>
        <w:rPr>
          <w:rFonts w:hint="eastAsia"/>
          <w:vertAlign w:val="baseline"/>
          <w:lang w:val="en-US" w:eastAsia="zh-CN"/>
        </w:rPr>
        <w:t>，其中</w:t>
      </w:r>
      <w:r>
        <w:rPr>
          <w:rFonts w:hint="eastAsia"/>
          <w:lang w:val="en-US" w:eastAsia="zh-CN"/>
        </w:rPr>
        <w:t>x</w:t>
      </w:r>
      <w:r>
        <w:rPr>
          <w:rFonts w:hint="eastAsia"/>
          <w:vertAlign w:val="superscript"/>
          <w:lang w:val="en-US" w:eastAsia="zh-CN"/>
        </w:rPr>
        <w:t>b</w:t>
      </w:r>
      <w:r>
        <w:rPr>
          <w:rFonts w:hint="eastAsia"/>
          <w:lang w:val="en-US" w:eastAsia="zh-CN"/>
        </w:rPr>
        <w:t>,yb均∈{+1，-1}，因此z</w:t>
      </w:r>
      <w:r>
        <w:rPr>
          <w:rFonts w:hint="eastAsia"/>
          <w:vertAlign w:val="superscript"/>
          <w:lang w:val="en-US" w:eastAsia="zh-CN"/>
        </w:rPr>
        <w:t>b</w:t>
      </w:r>
      <w:r>
        <w:rPr>
          <w:rFonts w:hint="eastAsia"/>
          <w:lang w:val="en-US" w:eastAsia="zh-CN"/>
        </w:rPr>
        <w:t>仅存在四种可能值：{-1 - i，-1 + i，1 - i，1 + i}。</w:t>
      </w:r>
    </w:p>
    <w:p>
      <w:pPr>
        <w:bidi w:val="0"/>
        <w:ind w:firstLine="480" w:firstLineChars="0"/>
        <w:rPr>
          <w:rFonts w:hint="eastAsia"/>
          <w:vertAlign w:val="baseline"/>
          <w:lang w:val="en-US" w:eastAsia="zh-CN"/>
        </w:rPr>
      </w:pPr>
      <w:r>
        <w:rPr>
          <w:rFonts w:hint="eastAsia"/>
          <w:lang w:val="en-US" w:eastAsia="zh-CN"/>
        </w:rPr>
        <w:t>下面对二值复数的点积运算进行介绍，假设二值复数</w:t>
      </w:r>
      <w:r>
        <w:rPr>
          <w:rFonts w:hint="eastAsia"/>
          <w:vertAlign w:val="baseline"/>
          <w:lang w:val="en-US" w:eastAsia="zh-CN"/>
        </w:rPr>
        <w:t>z</w:t>
      </w:r>
      <w:r>
        <w:rPr>
          <w:rFonts w:hint="eastAsia"/>
          <w:vertAlign w:val="superscript"/>
          <w:lang w:val="en-US" w:eastAsia="zh-CN"/>
        </w:rPr>
        <w:t xml:space="preserve">b </w:t>
      </w:r>
      <w:r>
        <w:rPr>
          <w:rFonts w:hint="eastAsia"/>
          <w:vertAlign w:val="baseline"/>
          <w:lang w:val="en-US" w:eastAsia="zh-CN"/>
        </w:rPr>
        <w:t xml:space="preserve">= </w:t>
      </w:r>
      <w:r>
        <w:rPr>
          <w:rFonts w:hint="eastAsia"/>
          <w:lang w:val="en-US" w:eastAsia="zh-CN"/>
        </w:rPr>
        <w:t>x</w:t>
      </w:r>
      <w:r>
        <w:rPr>
          <w:rFonts w:hint="eastAsia"/>
          <w:vertAlign w:val="superscript"/>
          <w:lang w:val="en-US" w:eastAsia="zh-CN"/>
        </w:rPr>
        <w:t xml:space="preserve">b </w:t>
      </w:r>
      <w:r>
        <w:rPr>
          <w:rFonts w:hint="eastAsia"/>
          <w:vertAlign w:val="baseline"/>
          <w:lang w:val="en-US" w:eastAsia="zh-CN"/>
        </w:rPr>
        <w:t>+ i</w:t>
      </w:r>
      <w:r>
        <w:rPr>
          <w:rFonts w:hint="eastAsia"/>
          <w:lang w:val="en-US" w:eastAsia="zh-CN"/>
        </w:rPr>
        <w:t>y</w:t>
      </w:r>
      <w:r>
        <w:rPr>
          <w:rFonts w:hint="eastAsia"/>
          <w:vertAlign w:val="superscript"/>
          <w:lang w:val="en-US" w:eastAsia="zh-CN"/>
        </w:rPr>
        <w:t>b</w:t>
      </w:r>
      <w:r>
        <w:rPr>
          <w:rFonts w:hint="eastAsia"/>
          <w:vertAlign w:val="baseline"/>
          <w:lang w:val="en-US" w:eastAsia="zh-CN"/>
        </w:rPr>
        <w:t>为激活输入，二值复数w</w:t>
      </w:r>
      <w:r>
        <w:rPr>
          <w:rFonts w:hint="eastAsia"/>
          <w:vertAlign w:val="superscript"/>
          <w:lang w:val="en-US" w:eastAsia="zh-CN"/>
        </w:rPr>
        <w:t xml:space="preserve">b </w:t>
      </w:r>
      <w:r>
        <w:rPr>
          <w:rFonts w:hint="eastAsia"/>
          <w:vertAlign w:val="baseline"/>
          <w:lang w:val="en-US" w:eastAsia="zh-CN"/>
        </w:rPr>
        <w:t>= a</w:t>
      </w:r>
      <w:r>
        <w:rPr>
          <w:rFonts w:hint="eastAsia"/>
          <w:vertAlign w:val="superscript"/>
          <w:lang w:val="en-US" w:eastAsia="zh-CN"/>
        </w:rPr>
        <w:t xml:space="preserve">b </w:t>
      </w:r>
      <w:r>
        <w:rPr>
          <w:rFonts w:hint="eastAsia"/>
          <w:vertAlign w:val="baseline"/>
          <w:lang w:val="en-US" w:eastAsia="zh-CN"/>
        </w:rPr>
        <w:t>+ ib</w:t>
      </w:r>
      <w:r>
        <w:rPr>
          <w:rFonts w:hint="eastAsia"/>
          <w:vertAlign w:val="superscript"/>
          <w:lang w:val="en-US" w:eastAsia="zh-CN"/>
        </w:rPr>
        <w:t>b</w:t>
      </w:r>
      <w:r>
        <w:rPr>
          <w:rFonts w:hint="eastAsia"/>
          <w:vertAlign w:val="baseline"/>
          <w:lang w:val="en-US" w:eastAsia="zh-CN"/>
        </w:rPr>
        <w:t>为权重，h = c + id是全精度复数输出。偏置一般也是一个全精度复数，但是此处为了简洁，我们在讨论中忽略偏置的作用。二值复数的点积运算遵循复数计算规则，形式如下式2-1，其中</w:t>
      </w:r>
      <w:r>
        <w:rPr>
          <w:rFonts w:hint="eastAsia"/>
          <w:lang w:val="en-US" w:eastAsia="zh-CN"/>
        </w:rPr>
        <w:t>x</w:t>
      </w:r>
      <w:r>
        <w:rPr>
          <w:rFonts w:hint="eastAsia"/>
          <w:vertAlign w:val="superscript"/>
          <w:lang w:val="en-US" w:eastAsia="zh-CN"/>
        </w:rPr>
        <w:t>b</w:t>
      </w:r>
      <w:r>
        <w:rPr>
          <w:rFonts w:hint="eastAsia"/>
          <w:vertAlign w:val="baseline"/>
          <w:lang w:val="en-US" w:eastAsia="zh-CN"/>
        </w:rPr>
        <w:t>，</w:t>
      </w:r>
      <w:r>
        <w:rPr>
          <w:rFonts w:hint="eastAsia"/>
          <w:lang w:val="en-US" w:eastAsia="zh-CN"/>
        </w:rPr>
        <w:t>y</w:t>
      </w:r>
      <w:r>
        <w:rPr>
          <w:rFonts w:hint="eastAsia"/>
          <w:vertAlign w:val="superscript"/>
          <w:lang w:val="en-US" w:eastAsia="zh-CN"/>
        </w:rPr>
        <w:t>b</w:t>
      </w:r>
      <w:r>
        <w:rPr>
          <w:rFonts w:hint="eastAsia"/>
          <w:vertAlign w:val="baseline"/>
          <w:lang w:val="en-US" w:eastAsia="zh-CN"/>
        </w:rPr>
        <w:t>，a</w:t>
      </w:r>
      <w:r>
        <w:rPr>
          <w:rFonts w:hint="eastAsia"/>
          <w:vertAlign w:val="superscript"/>
          <w:lang w:val="en-US" w:eastAsia="zh-CN"/>
        </w:rPr>
        <w:t>b</w:t>
      </w:r>
      <w:r>
        <w:rPr>
          <w:rFonts w:hint="eastAsia"/>
          <w:vertAlign w:val="baseline"/>
          <w:lang w:val="en-US" w:eastAsia="zh-CN"/>
        </w:rPr>
        <w:t>，b</w:t>
      </w:r>
      <w:r>
        <w:rPr>
          <w:rFonts w:hint="eastAsia"/>
          <w:vertAlign w:val="superscript"/>
          <w:lang w:val="en-US" w:eastAsia="zh-CN"/>
        </w:rPr>
        <w:t xml:space="preserve">b  </w:t>
      </w:r>
      <w:r>
        <w:rPr>
          <w:rFonts w:hint="eastAsia" w:ascii="微软雅黑" w:hAnsi="微软雅黑" w:eastAsia="微软雅黑" w:cs="微软雅黑"/>
          <w:vertAlign w:val="baseline"/>
          <w:lang w:val="en-US" w:eastAsia="zh-CN"/>
        </w:rPr>
        <w:t>∈ {+1，-1}。</w:t>
      </w:r>
    </w:p>
    <w:p>
      <w:pPr>
        <w:pStyle w:val="102"/>
        <w:bidi w:val="0"/>
        <w:ind w:left="0" w:leftChars="0" w:firstLine="0" w:firstLineChars="0"/>
        <w:jc w:val="both"/>
        <w:rPr>
          <w:rFonts w:hint="eastAsia" w:ascii="Cambria Math" w:hAnsi="Cambria Math" w:cs="Times New Roman"/>
          <w:kern w:val="2"/>
          <w:sz w:val="24"/>
          <w:szCs w:val="24"/>
          <w:vertAlign w:val="baseline"/>
          <w:lang w:val="en-US" w:eastAsia="zh-CN" w:bidi="ar-SA"/>
        </w:rPr>
      </w:pPr>
      <w:r>
        <w:rPr>
          <w:rFonts w:hint="eastAsia" w:ascii="Cambria Math" w:hAnsi="Cambria Math" w:cs="Times New Roman"/>
          <w:kern w:val="2"/>
          <w:sz w:val="24"/>
          <w:szCs w:val="24"/>
          <w:vertAlign w:val="baseline"/>
          <w:lang w:val="en-US" w:eastAsia="zh-CN" w:bidi="ar-SA"/>
        </w:rPr>
        <w:tab/>
      </w:r>
      <w:r>
        <w:rPr>
          <w:rFonts w:hint="default" w:ascii="Cambria Math" w:hAnsi="Cambria Math" w:cs="Times New Roman"/>
          <w:kern w:val="2"/>
          <w:sz w:val="24"/>
          <w:szCs w:val="24"/>
          <w:vertAlign w:val="baseline"/>
          <w:lang w:val="en-US" w:eastAsia="zh-CN" w:bidi="ar-SA"/>
        </w:rPr>
        <w:t xml:space="preserve"> </w:t>
      </w:r>
      <w:r>
        <w:rPr>
          <w:rFonts w:hint="default" w:ascii="Cambria Math" w:hAnsi="Cambria Math" w:cs="Times New Roman"/>
          <w:kern w:val="2"/>
          <w:position w:val="-10"/>
          <w:sz w:val="24"/>
          <w:szCs w:val="24"/>
          <w:vertAlign w:val="baseline"/>
          <w:lang w:val="en-US" w:eastAsia="zh-CN" w:bidi="ar-SA"/>
        </w:rPr>
        <w:object>
          <v:shape id="_x0000_i1025" o:spt="75" type="#_x0000_t75" style="height:18pt;width:238pt;" o:ole="t" filled="f" o:preferrelative="t" stroked="f" coordsize="21600,21600">
            <v:path/>
            <v:fill on="f" focussize="0,0"/>
            <v:stroke on="f"/>
            <v:imagedata r:id="rId48" o:title=""/>
            <o:lock v:ext="edit" aspectratio="t"/>
            <w10:wrap type="none"/>
            <w10:anchorlock/>
          </v:shape>
          <o:OLEObject Type="Embed" ProgID="Equation.KSEE3" ShapeID="_x0000_i1025" DrawAspect="Content" ObjectID="_1468075725" r:id="rId47">
            <o:LockedField>false</o:LockedField>
          </o:OLEObject>
        </w:object>
      </w:r>
      <w:r>
        <w:rPr>
          <w:rFonts w:hint="eastAsia" w:ascii="Cambria Math" w:hAnsi="Cambria Math" w:cs="Times New Roman"/>
          <w:kern w:val="2"/>
          <w:sz w:val="24"/>
          <w:szCs w:val="24"/>
          <w:vertAlign w:val="baseline"/>
          <w:lang w:val="en-US" w:eastAsia="zh-CN" w:bidi="ar-SA"/>
        </w:rPr>
        <w:tab/>
      </w:r>
      <w:r>
        <w:rPr>
          <w:rFonts w:hint="eastAsia" w:ascii="Cambria Math" w:hAnsi="Cambria Math" w:cs="Times New Roman"/>
          <w:kern w:val="2"/>
          <w:sz w:val="24"/>
          <w:szCs w:val="24"/>
          <w:vertAlign w:val="baseline"/>
          <w:lang w:val="en-US" w:eastAsia="zh-CN" w:bidi="ar-SA"/>
        </w:rPr>
        <w:t xml:space="preserve"> （2-1）</w:t>
      </w:r>
    </w:p>
    <w:p>
      <w:pPr>
        <w:bidi w:val="0"/>
        <w:ind w:firstLine="480" w:firstLineChars="0"/>
        <w:rPr>
          <w:rFonts w:hint="eastAsia"/>
          <w:lang w:val="en-US" w:eastAsia="zh-CN"/>
        </w:rPr>
      </w:pPr>
      <w:r>
        <w:rPr>
          <w:rFonts w:hint="eastAsia"/>
          <w:lang w:val="en-US" w:eastAsia="zh-CN"/>
        </w:rPr>
        <w:t>和BNN的二值点积运算相比，一个BCNN点积运算需要结合4个二值点积和2个额外的实数加法。利用矩阵运算表示，形式如下式2-2：</w:t>
      </w:r>
    </w:p>
    <w:p>
      <w:pPr>
        <w:pStyle w:val="102"/>
        <w:bidi w:val="0"/>
        <w:jc w:val="both"/>
        <w:rPr>
          <w:rFonts w:hint="default"/>
          <w:lang w:val="en-US" w:eastAsia="zh-CN"/>
        </w:rPr>
      </w:pPr>
      <w:r>
        <w:rPr>
          <w:rFonts w:hint="eastAsia"/>
          <w:lang w:val="en-US" w:eastAsia="zh-CN"/>
        </w:rPr>
        <w:tab/>
      </w:r>
      <w:r>
        <w:rPr>
          <w:rFonts w:hint="default"/>
          <w:position w:val="-32"/>
          <w:lang w:val="en-US" w:eastAsia="zh-CN"/>
        </w:rPr>
        <w:object>
          <v:shape id="_x0000_i1026" o:spt="75" type="#_x0000_t75" style="height:38pt;width:117pt;" o:ole="t" filled="f" o:preferrelative="t" stroked="f" coordsize="21600,21600">
            <v:path/>
            <v:fill on="f" focussize="0,0"/>
            <v:stroke on="f"/>
            <v:imagedata r:id="rId50" o:title=""/>
            <o:lock v:ext="edit" aspectratio="t"/>
            <w10:wrap type="none"/>
            <w10:anchorlock/>
          </v:shape>
          <o:OLEObject Type="Embed" ProgID="Equation.KSEE3" ShapeID="_x0000_i1026" DrawAspect="Content" ObjectID="_1468075726" r:id="rId49">
            <o:LockedField>false</o:LockedField>
          </o:OLEObject>
        </w:object>
      </w:r>
      <w:r>
        <w:rPr>
          <w:rFonts w:hint="eastAsia"/>
          <w:lang w:val="en-US" w:eastAsia="zh-CN"/>
        </w:rPr>
        <w:tab/>
      </w:r>
      <w:r>
        <w:rPr>
          <w:rFonts w:hint="eastAsia"/>
          <w:lang w:val="en-US" w:eastAsia="zh-CN"/>
        </w:rPr>
        <w:t>（2-2）</w:t>
      </w:r>
    </w:p>
    <w:p>
      <w:pPr>
        <w:pStyle w:val="4"/>
      </w:pPr>
      <w:r>
        <w:rPr>
          <w:rFonts w:hint="eastAsia"/>
        </w:rPr>
        <w:t>象限二值化</w:t>
      </w:r>
    </w:p>
    <w:p>
      <w:pPr>
        <w:ind w:firstLine="480" w:firstLineChars="0"/>
        <w:rPr>
          <w:rFonts w:hint="eastAsia"/>
          <w:lang w:val="en-US" w:eastAsia="zh-CN"/>
        </w:rPr>
      </w:pPr>
      <w:r>
        <w:rPr>
          <w:rFonts w:hint="eastAsia"/>
          <w:lang w:val="en-US" w:eastAsia="zh-CN"/>
        </w:rPr>
        <w:t>在BNN算法中，二值化是将一个全精度实数转换为一个二值数（即+1或者-1）的过程，这一过程通常可视为一个针对BNN的非线性激活函数。二值化可以通过“确定”和“随机”两个方式</w:t>
      </w:r>
      <w:r>
        <w:rPr>
          <w:rFonts w:hint="eastAsia"/>
          <w:vertAlign w:val="superscript"/>
          <w:lang w:val="en-US" w:eastAsia="zh-CN"/>
        </w:rPr>
        <w:t>[14,16]</w:t>
      </w:r>
      <w:r>
        <w:rPr>
          <w:rFonts w:hint="eastAsia"/>
          <w:lang w:val="en-US" w:eastAsia="zh-CN"/>
        </w:rPr>
        <w:t>实现。随机的实现方式可以提供一个更高的精度，但是在实现时却开销很大，而确定的实现方式仅需要一个简单的sign函数（如下式2-3），所以在实际应用中通常选择确定的实现方式。</w:t>
      </w:r>
    </w:p>
    <w:p>
      <w:pPr>
        <w:pStyle w:val="102"/>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sSup>
          <m:sSupPr>
            <m:ctrlPr>
              <w:rPr>
                <w:rFonts w:ascii="Cambria Math" w:hAnsi="Cambria Math"/>
                <w:i/>
                <w:lang w:val="en-US"/>
              </w:rPr>
            </m:ctrlPr>
          </m:sSupPr>
          <m:e>
            <m:r>
              <m:rPr/>
              <w:rPr>
                <w:rFonts w:hint="default" w:ascii="Cambria Math" w:hAnsi="Cambria Math"/>
                <w:lang w:val="en-US" w:eastAsia="zh-CN"/>
              </w:rPr>
              <m:t>r</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r>
          <m:rPr/>
          <w:rPr>
            <w:rFonts w:hint="default" w:ascii="Cambria Math" w:hAnsi="Cambria Math"/>
            <w:lang w:val="en-US" w:eastAsia="zh-CN"/>
          </w:rPr>
          <m:t>=sign(x)=</m:t>
        </m:r>
        <m:d>
          <m:dPr>
            <m:begChr m:val="{"/>
            <m:endChr m:val=""/>
            <m:ctrlPr>
              <w:rPr>
                <w:rFonts w:hint="default" w:ascii="Cambria Math" w:hAnsi="Cambria Math"/>
                <w:i/>
                <w:lang w:val="en-US" w:eastAsia="zh-CN"/>
              </w:rPr>
            </m:ctrlPr>
          </m:dPr>
          <m:e>
            <m:eqArr>
              <m:eqArrPr>
                <m:ctrlPr>
                  <w:rPr>
                    <w:rFonts w:hint="default" w:ascii="Cambria Math" w:hAnsi="Cambria Math"/>
                    <w:i/>
                    <w:lang w:val="en-US" w:eastAsia="zh-CN"/>
                  </w:rPr>
                </m:ctrlPr>
              </m:eqArrPr>
              <m:e>
                <m:r>
                  <m:rPr/>
                  <w:rPr>
                    <w:rFonts w:hint="default" w:ascii="Cambria Math" w:hAnsi="Cambria Math"/>
                    <w:lang w:val="en-US" w:eastAsia="zh-CN"/>
                  </w:rPr>
                  <m:t>+1           r</m:t>
                </m:r>
                <m:r>
                  <m:rPr/>
                  <w:rPr>
                    <w:rFonts w:ascii="Cambria Math" w:hAnsi="Cambria Math"/>
                    <w:lang w:val="en-US"/>
                  </w:rPr>
                  <m:t>≥</m:t>
                </m:r>
                <m:r>
                  <m:rPr/>
                  <w:rPr>
                    <w:rFonts w:hint="default" w:ascii="Cambria Math" w:hAnsi="Cambria Math"/>
                    <w:lang w:val="en-US" w:eastAsia="zh-CN"/>
                  </w:rPr>
                  <m:t>0</m:t>
                </m:r>
                <m:ctrlPr>
                  <w:rPr>
                    <w:rFonts w:hint="default" w:ascii="Cambria Math" w:hAnsi="Cambria Math"/>
                    <w:i/>
                    <w:lang w:val="en-US" w:eastAsia="zh-CN"/>
                  </w:rPr>
                </m:ctrlPr>
              </m:e>
              <m:e>
                <m:r>
                  <m:rPr/>
                  <w:rPr>
                    <w:rFonts w:hint="default" w:ascii="Cambria Math" w:hAnsi="Cambria Math"/>
                    <w:lang w:val="en-US" w:eastAsia="zh-CN"/>
                  </w:rPr>
                  <m:t>−1  otℎerwise</m:t>
                </m:r>
                <m:ctrlPr>
                  <w:rPr>
                    <w:rFonts w:hint="default" w:ascii="Cambria Math" w:hAnsi="Cambria Math"/>
                    <w:i/>
                    <w:lang w:val="en-US" w:eastAsia="zh-CN"/>
                  </w:rPr>
                </m:ctrlPr>
              </m:e>
            </m:eqArr>
            <m:ctrlPr>
              <w:rPr>
                <w:rFonts w:hint="default" w:ascii="Cambria Math" w:hAnsi="Cambria Math"/>
                <w:i/>
                <w:lang w:val="en-US" w:eastAsia="zh-CN"/>
              </w:rPr>
            </m:ctrlPr>
          </m:e>
        </m:d>
      </m:oMath>
      <w:r>
        <w:rPr>
          <w:rFonts w:hint="eastAsia" w:hAnsi="Cambria Math"/>
          <w:i w:val="0"/>
          <w:lang w:val="en-US" w:eastAsia="zh-CN"/>
        </w:rPr>
        <w:tab/>
      </w:r>
      <w:r>
        <w:rPr>
          <w:rFonts w:hint="eastAsia" w:hAnsi="Cambria Math"/>
          <w:i w:val="0"/>
          <w:lang w:val="en-US" w:eastAsia="zh-CN"/>
        </w:rPr>
        <w:t>(2-3)</w:t>
      </w:r>
    </w:p>
    <w:p>
      <w:pPr>
        <w:ind w:firstLine="480" w:firstLineChars="0"/>
        <w:rPr>
          <w:rFonts w:hint="eastAsia"/>
          <w:lang w:val="en-US" w:eastAsia="zh-CN"/>
        </w:rPr>
      </w:pPr>
      <w:r>
        <w:rPr>
          <w:rFonts w:hint="eastAsia"/>
          <w:lang w:val="en-US" w:eastAsia="zh-CN"/>
        </w:rPr>
        <w:t>因为sign函数在0点出不可微分，且梯度恒为0，所以直接做后向传播是不可行的。所以在BNN的研究过程中，研究人员提出了直通式估算器（STE）方法来做后向传播，如下式2-4：</w:t>
      </w:r>
    </w:p>
    <w:p>
      <w:pPr>
        <w:pStyle w:val="102"/>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r>
              <m:rPr/>
              <w:rPr>
                <w:rFonts w:hint="default" w:ascii="Cambria Math" w:hAnsi="Cambria Math"/>
                <w:lang w:val="en-US" w:eastAsia="zh-CN"/>
              </w:rPr>
              <m:t>r</m:t>
            </m:r>
            <m:ctrlPr>
              <w:rPr>
                <w:rFonts w:ascii="Cambria Math" w:hAnsi="Cambria Math"/>
                <w:i/>
                <w:lang w:val="en-US"/>
              </w:rPr>
            </m:ctrlPr>
          </m:den>
        </m:f>
        <m:r>
          <m:rPr/>
          <w:rPr>
            <w:rFonts w:hint="default" w:ascii="Cambria Math" w:hAnsi="Cambria Math"/>
            <w:lang w:val="en-US" w:eastAsia="zh-CN"/>
          </w:rPr>
          <m:t>=</m:t>
        </m:r>
        <m:sSub>
          <m:sSubPr>
            <m:ctrlPr>
              <w:rPr>
                <w:rFonts w:hint="default" w:ascii="Cambria Math" w:hAnsi="Cambria Math"/>
                <w:i/>
                <w:lang w:val="en-US" w:eastAsia="zh-CN"/>
              </w:rPr>
            </m:ctrlPr>
          </m:sSubPr>
          <m:e>
            <m:d>
              <m:dPr>
                <m:begChr m:val=""/>
                <m:endChr m:val="|"/>
                <m:ctrlPr>
                  <w:rPr>
                    <w:rFonts w:ascii="Cambria Math" w:hAnsi="Cambria Math"/>
                    <w:i/>
                    <w:lang w:val="en-US"/>
                  </w:rPr>
                </m:ctrlPr>
              </m:dPr>
              <m:e>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sSup>
                      <m:sSupPr>
                        <m:ctrlPr>
                          <w:rPr>
                            <w:rFonts w:ascii="Cambria Math" w:hAnsi="Cambria Math"/>
                            <w:i/>
                            <w:lang w:val="en-US"/>
                          </w:rPr>
                        </m:ctrlPr>
                      </m:sSupPr>
                      <m:e>
                        <m:r>
                          <m:rPr/>
                          <w:rPr>
                            <w:rFonts w:hint="default" w:ascii="Cambria Math" w:hAnsi="Cambria Math"/>
                            <w:lang w:val="en-US" w:eastAsia="zh-CN"/>
                          </w:rPr>
                          <m:t>r</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ctrlPr>
                      <w:rPr>
                        <w:rFonts w:ascii="Cambria Math" w:hAnsi="Cambria Math"/>
                        <w:i/>
                        <w:lang w:val="en-US"/>
                      </w:rPr>
                    </m:ctrlPr>
                  </m:den>
                </m:f>
                <m:ctrlPr>
                  <w:rPr>
                    <w:rFonts w:ascii="Cambria Math" w:hAnsi="Cambria Math"/>
                    <w:i/>
                    <w:lang w:val="en-US"/>
                  </w:rPr>
                </m:ctrlPr>
              </m:e>
            </m:d>
            <m:ctrlPr>
              <w:rPr>
                <w:rFonts w:hint="default" w:ascii="Cambria Math" w:hAnsi="Cambria Math"/>
                <w:i/>
                <w:lang w:val="en-US" w:eastAsia="zh-CN"/>
              </w:rPr>
            </m:ctrlPr>
          </m:e>
          <m:sub>
            <m:r>
              <m:rPr/>
              <w:rPr>
                <w:rFonts w:hint="default" w:ascii="Cambria Math" w:hAnsi="Cambria Math"/>
                <w:lang w:val="en-US" w:eastAsia="zh-CN"/>
              </w:rPr>
              <m:t>|r|&lt;</m:t>
            </m:r>
            <m:sSub>
              <m:sSubPr>
                <m:ctrlPr>
                  <w:rPr>
                    <w:rFonts w:hint="default" w:ascii="Cambria Math" w:hAnsi="Cambria Math"/>
                    <w:i/>
                    <w:lang w:val="en-US" w:eastAsia="zh-CN"/>
                  </w:rPr>
                </m:ctrlPr>
              </m:sSubPr>
              <m:e>
                <m:r>
                  <m:rPr/>
                  <w:rPr>
                    <w:rFonts w:hint="default" w:ascii="Cambria Math" w:hAnsi="Cambria Math"/>
                    <w:lang w:val="en-US" w:eastAsia="zh-CN"/>
                  </w:rPr>
                  <m:t>t</m:t>
                </m:r>
                <m:ctrlPr>
                  <w:rPr>
                    <w:rFonts w:hint="default" w:ascii="Cambria Math" w:hAnsi="Cambria Math"/>
                    <w:i/>
                    <w:lang w:val="en-US" w:eastAsia="zh-CN"/>
                  </w:rPr>
                </m:ctrlPr>
              </m:e>
              <m:sub>
                <m:r>
                  <m:rPr/>
                  <w:rPr>
                    <w:rFonts w:hint="default" w:ascii="Cambria Math" w:hAnsi="Cambria Math"/>
                    <w:lang w:val="en-US" w:eastAsia="zh-CN"/>
                  </w:rPr>
                  <m:t>clip</m:t>
                </m:r>
                <m:ctrlPr>
                  <w:rPr>
                    <w:rFonts w:hint="default" w:ascii="Cambria Math" w:hAnsi="Cambria Math"/>
                    <w:i/>
                    <w:lang w:val="en-US" w:eastAsia="zh-CN"/>
                  </w:rPr>
                </m:ctrlPr>
              </m:sub>
            </m:sSub>
            <m:ctrlPr>
              <w:rPr>
                <w:rFonts w:hint="default" w:ascii="Cambria Math" w:hAnsi="Cambria Math"/>
                <w:i/>
                <w:lang w:val="en-US" w:eastAsia="zh-CN"/>
              </w:rPr>
            </m:ctrlPr>
          </m:sub>
        </m:sSub>
      </m:oMath>
      <w:r>
        <w:rPr>
          <w:rFonts w:hint="eastAsia" w:hAnsi="Cambria Math"/>
          <w:i w:val="0"/>
          <w:lang w:val="en-US" w:eastAsia="zh-CN"/>
        </w:rPr>
        <w:tab/>
      </w:r>
      <w:r>
        <w:rPr>
          <w:rFonts w:hint="eastAsia" w:hAnsi="Cambria Math"/>
          <w:i w:val="0"/>
          <w:lang w:val="en-US" w:eastAsia="zh-CN"/>
        </w:rPr>
        <w:t>(2-4)</w:t>
      </w:r>
    </w:p>
    <w:p>
      <w:pPr>
        <w:bidi w:val="0"/>
        <w:ind w:firstLine="480" w:firstLineChars="0"/>
        <w:rPr>
          <w:rFonts w:hint="default"/>
          <w:vertAlign w:val="baseline"/>
          <w:lang w:val="en-US" w:eastAsia="zh-CN"/>
        </w:rPr>
      </w:pPr>
      <w:r>
        <w:rPr>
          <w:rFonts w:hint="eastAsia"/>
          <w:lang w:val="en-US" w:eastAsia="zh-CN"/>
        </w:rPr>
        <w:t>其中r是全精度实数输入，r</w:t>
      </w:r>
      <w:r>
        <w:rPr>
          <w:rFonts w:hint="eastAsia"/>
          <w:vertAlign w:val="superscript"/>
          <w:lang w:val="en-US" w:eastAsia="zh-CN"/>
        </w:rPr>
        <w:t>b</w:t>
      </w:r>
      <w:r>
        <w:rPr>
          <w:rFonts w:hint="eastAsia"/>
          <w:lang w:val="en-US" w:eastAsia="zh-CN"/>
        </w:rPr>
        <w:t xml:space="preserve">  ∈ {+1，-1}是二值输出，Loss是损失函数值，t</w:t>
      </w:r>
      <w:r>
        <w:rPr>
          <w:rFonts w:hint="eastAsia"/>
          <w:vertAlign w:val="subscript"/>
          <w:lang w:val="en-US" w:eastAsia="zh-CN"/>
        </w:rPr>
        <w:t>clip</w:t>
      </w:r>
      <w:r>
        <w:rPr>
          <w:rFonts w:hint="eastAsia"/>
          <w:vertAlign w:val="baseline"/>
          <w:lang w:val="en-US" w:eastAsia="zh-CN"/>
        </w:rPr>
        <w:t>是一个剪裁的阈值（通常设置为1）。sign函数的梯度一般直接设置为一个恒等函数，当输入值变得极大时，这个阈值会将梯度取消，这对算法的优化过程很有用处。</w:t>
      </w:r>
    </w:p>
    <w:p>
      <w:pPr>
        <w:bidi w:val="0"/>
        <w:ind w:firstLine="480" w:firstLineChars="0"/>
        <w:jc w:val="center"/>
      </w:pPr>
      <w:r>
        <w:drawing>
          <wp:inline distT="0" distB="0" distL="114300" distR="114300">
            <wp:extent cx="2466975" cy="1884045"/>
            <wp:effectExtent l="0" t="0" r="9525" b="190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51"/>
                    <a:stretch>
                      <a:fillRect/>
                    </a:stretch>
                  </pic:blipFill>
                  <pic:spPr>
                    <a:xfrm>
                      <a:off x="0" y="0"/>
                      <a:ext cx="2466975" cy="1884045"/>
                    </a:xfrm>
                    <a:prstGeom prst="rect">
                      <a:avLst/>
                    </a:prstGeom>
                    <a:noFill/>
                    <a:ln>
                      <a:noFill/>
                    </a:ln>
                  </pic:spPr>
                </pic:pic>
              </a:graphicData>
            </a:graphic>
          </wp:inline>
        </w:drawing>
      </w:r>
    </w:p>
    <w:p>
      <w:pPr>
        <w:pStyle w:val="89"/>
        <w:bidi w:val="0"/>
        <w:rPr>
          <w:rFonts w:hint="default"/>
          <w:vertAlign w:val="superscript"/>
          <w:lang w:val="en-US" w:eastAsia="zh-CN"/>
        </w:rPr>
      </w:pPr>
      <w:r>
        <w:rPr>
          <w:rFonts w:hint="eastAsia"/>
          <w:lang w:val="en-US" w:eastAsia="zh-CN"/>
        </w:rPr>
        <w:t>图 BCNN算法中的象限二值化</w:t>
      </w:r>
      <w:r>
        <w:rPr>
          <w:rFonts w:hint="eastAsia"/>
          <w:vertAlign w:val="superscript"/>
          <w:lang w:val="en-US" w:eastAsia="zh-CN"/>
        </w:rPr>
        <w:t>[15]</w:t>
      </w:r>
    </w:p>
    <w:p>
      <w:pPr>
        <w:bidi w:val="0"/>
        <w:ind w:firstLine="480" w:firstLineChars="0"/>
        <w:rPr>
          <w:rFonts w:hint="eastAsia"/>
          <w:lang w:val="en-US" w:eastAsia="zh-CN"/>
        </w:rPr>
      </w:pPr>
      <w:r>
        <w:rPr>
          <w:rFonts w:hint="eastAsia"/>
          <w:lang w:val="en-US" w:eastAsia="zh-CN"/>
        </w:rPr>
        <w:t>对于二值复数而言，二值化即是将一个复数转换到二值复数的形式（{-1 - i，-1 + i，1 - i，1 + i}中的某一个值）。为此我们提出象限二值化的概念，如图所示，即象限二值化的输出仅取决于输入的复数位于二维笛卡尔坐标系的哪一个象限。从</w:t>
      </w:r>
      <w:r>
        <w:rPr>
          <w:rFonts w:hint="default"/>
          <w:lang w:val="en-US" w:eastAsia="zh-CN"/>
        </w:rPr>
        <w:t>数学</w:t>
      </w:r>
      <w:r>
        <w:rPr>
          <w:rFonts w:hint="eastAsia"/>
          <w:lang w:val="en-US" w:eastAsia="zh-CN"/>
        </w:rPr>
        <w:t>上分析</w:t>
      </w:r>
      <w:r>
        <w:rPr>
          <w:rFonts w:hint="default"/>
          <w:lang w:val="en-US" w:eastAsia="zh-CN"/>
        </w:rPr>
        <w:t>，复平面是由实轴 x 和正交虚轴 y 确定的复数的几何表示，其中两个轴将平面划分为四个象限，每个象限由两个半轴界定。</w:t>
      </w:r>
      <w:r>
        <w:rPr>
          <w:rFonts w:hint="eastAsia"/>
          <w:lang w:val="en-US" w:eastAsia="zh-CN"/>
        </w:rPr>
        <w:t>给定四个象限和四个二值复数值，这就很自然地可以将每个象限和某个二值复数值联系在一起。</w:t>
      </w:r>
    </w:p>
    <w:p>
      <w:pPr>
        <w:bidi w:val="0"/>
        <w:ind w:firstLine="480" w:firstLineChars="0"/>
        <w:rPr>
          <w:rFonts w:hint="eastAsia"/>
          <w:lang w:val="en-US" w:eastAsia="zh-CN"/>
        </w:rPr>
      </w:pPr>
      <w:r>
        <w:rPr>
          <w:rFonts w:hint="eastAsia"/>
          <w:lang w:val="en-US" w:eastAsia="zh-CN"/>
        </w:rPr>
        <w:t>从本质上来说象限二值化解耦了复数的实部和虚部，所以可以将两个部分作为普通二值化单独处理。对于前向传播来说，二值化的过程如下式2-5：</w:t>
      </w:r>
    </w:p>
    <w:p>
      <w:pPr>
        <w:pStyle w:val="102"/>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sSup>
          <m:sSupPr>
            <m:ctrlPr>
              <w:rPr>
                <w:rFonts w:ascii="Cambria Math" w:hAnsi="Cambria Math"/>
                <w:i/>
                <w:lang w:val="en-US"/>
              </w:rPr>
            </m:ctrlPr>
          </m:sSupPr>
          <m:e>
            <m:r>
              <m:rPr/>
              <w:rPr>
                <w:rFonts w:hint="default" w:ascii="Cambria Math" w:hAnsi="Cambria Math"/>
                <w:lang w:val="en-US" w:eastAsia="zh-CN"/>
              </w:rPr>
              <m:t>z</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r>
          <m:rPr/>
          <w:rPr>
            <w:rFonts w:hint="default" w:ascii="Cambria Math" w:hAnsi="Cambria Math"/>
            <w:lang w:val="en-US" w:eastAsia="zh-CN"/>
          </w:rPr>
          <m:t>=sign(x+iy)=sign(x)+isign(y)=</m:t>
        </m:r>
        <m:sSup>
          <m:sSupPr>
            <m:ctrlPr>
              <w:rPr>
                <w:rFonts w:hint="default" w:ascii="Cambria Math" w:hAnsi="Cambria Math"/>
                <w:i/>
                <w:lang w:val="en-US" w:eastAsia="zh-CN"/>
              </w:rPr>
            </m:ctrlPr>
          </m:sSupPr>
          <m:e>
            <m:r>
              <m:rPr/>
              <w:rPr>
                <w:rFonts w:hint="default" w:ascii="Cambria Math" w:hAnsi="Cambria Math"/>
                <w:lang w:val="en-US" w:eastAsia="zh-CN"/>
              </w:rPr>
              <m:t>x</m:t>
            </m:r>
            <m:ctrlPr>
              <w:rPr>
                <w:rFonts w:hint="default" w:ascii="Cambria Math" w:hAnsi="Cambria Math"/>
                <w:i/>
                <w:lang w:val="en-US" w:eastAsia="zh-CN"/>
              </w:rPr>
            </m:ctrlPr>
          </m:e>
          <m:sup>
            <m:r>
              <m:rPr/>
              <w:rPr>
                <w:rFonts w:hint="default" w:ascii="Cambria Math" w:hAnsi="Cambria Math"/>
                <w:lang w:val="en-US" w:eastAsia="zh-CN"/>
              </w:rPr>
              <m:t>b</m:t>
            </m:r>
            <m:ctrlPr>
              <w:rPr>
                <w:rFonts w:hint="default" w:ascii="Cambria Math" w:hAnsi="Cambria Math"/>
                <w:i/>
                <w:lang w:val="en-US" w:eastAsia="zh-CN"/>
              </w:rPr>
            </m:ctrlPr>
          </m:sup>
        </m:sSup>
        <m:r>
          <m:rPr/>
          <w:rPr>
            <w:rFonts w:hint="default" w:ascii="Cambria Math" w:hAnsi="Cambria Math"/>
            <w:lang w:val="en-US" w:eastAsia="zh-CN"/>
          </w:rPr>
          <m:t>+i</m:t>
        </m:r>
        <m:sSup>
          <m:sSupPr>
            <m:ctrlPr>
              <w:rPr>
                <w:rFonts w:hint="default" w:ascii="Cambria Math" w:hAnsi="Cambria Math"/>
                <w:i/>
                <w:lang w:val="en-US" w:eastAsia="zh-CN"/>
              </w:rPr>
            </m:ctrlPr>
          </m:sSupPr>
          <m:e>
            <m:r>
              <m:rPr/>
              <w:rPr>
                <w:rFonts w:hint="default" w:ascii="Cambria Math" w:hAnsi="Cambria Math"/>
                <w:lang w:val="en-US" w:eastAsia="zh-CN"/>
              </w:rPr>
              <m:t>y</m:t>
            </m:r>
            <m:ctrlPr>
              <w:rPr>
                <w:rFonts w:hint="default" w:ascii="Cambria Math" w:hAnsi="Cambria Math"/>
                <w:i/>
                <w:lang w:val="en-US" w:eastAsia="zh-CN"/>
              </w:rPr>
            </m:ctrlPr>
          </m:e>
          <m:sup>
            <m:r>
              <m:rPr/>
              <w:rPr>
                <w:rFonts w:hint="default" w:ascii="Cambria Math" w:hAnsi="Cambria Math"/>
                <w:lang w:val="en-US" w:eastAsia="zh-CN"/>
              </w:rPr>
              <m:t>b</m:t>
            </m:r>
            <m:ctrlPr>
              <w:rPr>
                <w:rFonts w:hint="default" w:ascii="Cambria Math" w:hAnsi="Cambria Math"/>
                <w:i/>
                <w:lang w:val="en-US" w:eastAsia="zh-CN"/>
              </w:rPr>
            </m:ctrlPr>
          </m:sup>
        </m:sSup>
      </m:oMath>
      <w:r>
        <w:rPr>
          <w:rFonts w:hint="eastAsia" w:hAnsi="Cambria Math"/>
          <w:i w:val="0"/>
          <w:lang w:val="en-US" w:eastAsia="zh-CN"/>
        </w:rPr>
        <w:tab/>
      </w:r>
      <w:r>
        <w:rPr>
          <w:rFonts w:hint="eastAsia" w:hAnsi="Cambria Math"/>
          <w:i w:val="0"/>
          <w:lang w:val="en-US" w:eastAsia="zh-CN"/>
        </w:rPr>
        <w:t>（2-5）</w:t>
      </w:r>
    </w:p>
    <w:p>
      <w:pPr>
        <w:ind w:firstLine="480" w:firstLineChars="0"/>
        <w:rPr>
          <w:rFonts w:hint="default"/>
          <w:vertAlign w:val="baseline"/>
          <w:lang w:val="en-US" w:eastAsia="zh-CN"/>
        </w:rPr>
      </w:pPr>
      <w:r>
        <w:rPr>
          <w:rFonts w:hint="eastAsia"/>
          <w:lang w:val="en-US" w:eastAsia="zh-CN"/>
        </w:rPr>
        <w:t>对于后向传播来说，可以通过两个STEs来得到二值化的梯度，并应用在两个独立的全精度变量x和y上，如下式2-6。这样做保证了二值化过程的简单性，进而方便了硬件实现和内存存储。且为了提高精度，现有工作还提出了二值化函数的各种变体，例如缩放因子</w:t>
      </w:r>
      <w:r>
        <w:rPr>
          <w:rFonts w:hint="eastAsia"/>
          <w:vertAlign w:val="superscript"/>
          <w:lang w:val="en-US" w:eastAsia="zh-CN"/>
        </w:rPr>
        <w:t>[29-33]</w:t>
      </w:r>
      <w:r>
        <w:rPr>
          <w:rFonts w:hint="eastAsia"/>
          <w:lang w:val="en-US" w:eastAsia="zh-CN"/>
        </w:rPr>
        <w:t>、近似sign函数</w:t>
      </w:r>
      <w:r>
        <w:rPr>
          <w:rFonts w:hint="eastAsia"/>
          <w:vertAlign w:val="superscript"/>
          <w:lang w:val="en-US" w:eastAsia="zh-CN"/>
        </w:rPr>
        <w:t>[33]</w:t>
      </w:r>
      <w:r>
        <w:rPr>
          <w:rFonts w:hint="eastAsia"/>
          <w:lang w:val="en-US" w:eastAsia="zh-CN"/>
        </w:rPr>
        <w:t>等等。但是根据文章</w:t>
      </w:r>
      <w:r>
        <w:rPr>
          <w:rFonts w:hint="eastAsia"/>
          <w:vertAlign w:val="superscript"/>
          <w:lang w:val="en-US" w:eastAsia="zh-CN"/>
        </w:rPr>
        <w:t>[38]</w:t>
      </w:r>
      <w:r>
        <w:rPr>
          <w:rFonts w:hint="eastAsia"/>
          <w:vertAlign w:val="baseline"/>
          <w:lang w:val="en-US" w:eastAsia="zh-CN"/>
        </w:rPr>
        <w:t>，这些变体函数的使用并没有显著的精度提升。</w:t>
      </w:r>
    </w:p>
    <w:p>
      <w:pPr>
        <w:pStyle w:val="102"/>
        <w:bidi w:val="0"/>
        <w:ind w:left="0" w:leftChars="0" w:firstLine="0" w:firstLineChars="0"/>
        <w:jc w:val="both"/>
        <w:rPr>
          <w:rFonts w:hint="default"/>
          <w:lang w:val="en-US" w:eastAsia="zh-CN"/>
        </w:rPr>
      </w:pPr>
      <w:r>
        <w:rPr>
          <w:rFonts w:hint="eastAsia" w:hAnsi="Cambria Math"/>
          <w:i w:val="0"/>
          <w:lang w:val="en-US" w:eastAsia="zh-CN"/>
        </w:rPr>
        <w:tab/>
      </w:r>
      <m:oMath>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r>
              <m:rPr/>
              <w:rPr>
                <w:rFonts w:hint="default" w:ascii="Cambria Math" w:hAnsi="Cambria Math"/>
                <w:lang w:val="en-US" w:eastAsia="zh-CN"/>
              </w:rPr>
              <m:t>z</m:t>
            </m:r>
            <m:ctrlPr>
              <w:rPr>
                <w:rFonts w:ascii="Cambria Math" w:hAnsi="Cambria Math"/>
                <w:i/>
                <w:lang w:val="en-US"/>
              </w:rPr>
            </m:ctrlPr>
          </m:den>
        </m:f>
        <m:r>
          <m:rPr/>
          <w:rPr>
            <w:rFonts w:hint="default" w:ascii="Cambria Math" w:hAnsi="Cambria Math"/>
            <w:lang w:val="en-US" w:eastAsia="zh-CN"/>
          </w:rPr>
          <m:t>=</m:t>
        </m:r>
        <m:sSub>
          <m:sSubPr>
            <m:ctrlPr>
              <w:rPr>
                <w:rFonts w:hint="default" w:ascii="Cambria Math" w:hAnsi="Cambria Math"/>
                <w:i/>
                <w:lang w:val="en-US" w:eastAsia="zh-CN"/>
              </w:rPr>
            </m:ctrlPr>
          </m:sSubPr>
          <m:e>
            <m:d>
              <m:dPr>
                <m:begChr m:val=""/>
                <m:endChr m:val="|"/>
                <m:ctrlPr>
                  <w:rPr>
                    <w:rFonts w:ascii="Cambria Math" w:hAnsi="Cambria Math"/>
                    <w:i/>
                    <w:lang w:val="en-US"/>
                  </w:rPr>
                </m:ctrlPr>
              </m:dPr>
              <m:e>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sSup>
                      <m:sSupPr>
                        <m:ctrlPr>
                          <w:rPr>
                            <w:rFonts w:ascii="Cambria Math" w:hAnsi="Cambria Math"/>
                            <w:i/>
                            <w:lang w:val="en-US"/>
                          </w:rPr>
                        </m:ctrlPr>
                      </m:sSupPr>
                      <m:e>
                        <m:r>
                          <m:rPr/>
                          <w:rPr>
                            <w:rFonts w:hint="default" w:ascii="Cambria Math" w:hAnsi="Cambria Math"/>
                            <w:lang w:val="en-US" w:eastAsia="zh-CN"/>
                          </w:rPr>
                          <m:t>x</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ctrlPr>
                      <w:rPr>
                        <w:rFonts w:ascii="Cambria Math" w:hAnsi="Cambria Math"/>
                        <w:i/>
                        <w:lang w:val="en-US"/>
                      </w:rPr>
                    </m:ctrlPr>
                  </m:den>
                </m:f>
                <m:ctrlPr>
                  <w:rPr>
                    <w:rFonts w:ascii="Cambria Math" w:hAnsi="Cambria Math"/>
                    <w:i/>
                    <w:lang w:val="en-US"/>
                  </w:rPr>
                </m:ctrlPr>
              </m:e>
            </m:d>
            <m:ctrlPr>
              <w:rPr>
                <w:rFonts w:hint="default" w:ascii="Cambria Math" w:hAnsi="Cambria Math"/>
                <w:i/>
                <w:lang w:val="en-US" w:eastAsia="zh-CN"/>
              </w:rPr>
            </m:ctrlPr>
          </m:e>
          <m:sub>
            <m:r>
              <m:rPr/>
              <w:rPr>
                <w:rFonts w:hint="default" w:ascii="Cambria Math" w:hAnsi="Cambria Math"/>
                <w:lang w:val="en-US" w:eastAsia="zh-CN"/>
              </w:rPr>
              <m:t>|x|&lt;</m:t>
            </m:r>
            <m:sSub>
              <m:sSubPr>
                <m:ctrlPr>
                  <w:rPr>
                    <w:rFonts w:hint="default" w:ascii="Cambria Math" w:hAnsi="Cambria Math"/>
                    <w:i/>
                    <w:lang w:val="en-US" w:eastAsia="zh-CN"/>
                  </w:rPr>
                </m:ctrlPr>
              </m:sSubPr>
              <m:e>
                <m:r>
                  <m:rPr/>
                  <w:rPr>
                    <w:rFonts w:hint="default" w:ascii="Cambria Math" w:hAnsi="Cambria Math"/>
                    <w:lang w:val="en-US" w:eastAsia="zh-CN"/>
                  </w:rPr>
                  <m:t>t</m:t>
                </m:r>
                <m:ctrlPr>
                  <w:rPr>
                    <w:rFonts w:hint="default" w:ascii="Cambria Math" w:hAnsi="Cambria Math"/>
                    <w:i/>
                    <w:lang w:val="en-US" w:eastAsia="zh-CN"/>
                  </w:rPr>
                </m:ctrlPr>
              </m:e>
              <m:sub>
                <m:r>
                  <m:rPr/>
                  <w:rPr>
                    <w:rFonts w:hint="default" w:ascii="Cambria Math" w:hAnsi="Cambria Math"/>
                    <w:lang w:val="en-US" w:eastAsia="zh-CN"/>
                  </w:rPr>
                  <m:t>clip</m:t>
                </m:r>
                <m:ctrlPr>
                  <w:rPr>
                    <w:rFonts w:hint="default" w:ascii="Cambria Math" w:hAnsi="Cambria Math"/>
                    <w:i/>
                    <w:lang w:val="en-US" w:eastAsia="zh-CN"/>
                  </w:rPr>
                </m:ctrlPr>
              </m:sub>
            </m:sSub>
            <m:ctrlPr>
              <w:rPr>
                <w:rFonts w:hint="default" w:ascii="Cambria Math" w:hAnsi="Cambria Math"/>
                <w:i/>
                <w:lang w:val="en-US" w:eastAsia="zh-CN"/>
              </w:rPr>
            </m:ctrlPr>
          </m:sub>
        </m:sSub>
        <m:r>
          <m:rPr/>
          <w:rPr>
            <w:rFonts w:hint="default" w:ascii="Cambria Math" w:hAnsi="Cambria Math"/>
            <w:lang w:val="en-US" w:eastAsia="zh-CN"/>
          </w:rPr>
          <m:t>+</m:t>
        </m:r>
        <m:sSub>
          <m:sSubPr>
            <m:ctrlPr>
              <w:rPr>
                <w:rFonts w:hint="default" w:ascii="Cambria Math" w:hAnsi="Cambria Math"/>
                <w:i/>
                <w:lang w:val="en-US" w:eastAsia="zh-CN"/>
              </w:rPr>
            </m:ctrlPr>
          </m:sSubPr>
          <m:e>
            <m:d>
              <m:dPr>
                <m:begChr m:val=""/>
                <m:endChr m:val="|"/>
                <m:ctrlPr>
                  <w:rPr>
                    <w:rFonts w:ascii="Cambria Math" w:hAnsi="Cambria Math"/>
                    <w:i/>
                    <w:lang w:val="en-US"/>
                  </w:rPr>
                </m:ctrlPr>
              </m:dPr>
              <m:e>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sSup>
                      <m:sSupPr>
                        <m:ctrlPr>
                          <w:rPr>
                            <w:rFonts w:ascii="Cambria Math" w:hAnsi="Cambria Math"/>
                            <w:i/>
                            <w:lang w:val="en-US"/>
                          </w:rPr>
                        </m:ctrlPr>
                      </m:sSupPr>
                      <m:e>
                        <m:r>
                          <m:rPr/>
                          <w:rPr>
                            <w:rFonts w:hint="default" w:ascii="Cambria Math" w:hAnsi="Cambria Math"/>
                            <w:lang w:val="en-US" w:eastAsia="zh-CN"/>
                          </w:rPr>
                          <m:t>y</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ctrlPr>
                      <w:rPr>
                        <w:rFonts w:ascii="Cambria Math" w:hAnsi="Cambria Math"/>
                        <w:i/>
                        <w:lang w:val="en-US"/>
                      </w:rPr>
                    </m:ctrlPr>
                  </m:den>
                </m:f>
                <m:ctrlPr>
                  <w:rPr>
                    <w:rFonts w:ascii="Cambria Math" w:hAnsi="Cambria Math"/>
                    <w:i/>
                    <w:lang w:val="en-US"/>
                  </w:rPr>
                </m:ctrlPr>
              </m:e>
            </m:d>
            <m:ctrlPr>
              <w:rPr>
                <w:rFonts w:hint="default" w:ascii="Cambria Math" w:hAnsi="Cambria Math"/>
                <w:i/>
                <w:lang w:val="en-US" w:eastAsia="zh-CN"/>
              </w:rPr>
            </m:ctrlPr>
          </m:e>
          <m:sub>
            <m:r>
              <m:rPr/>
              <w:rPr>
                <w:rFonts w:hint="default" w:ascii="Cambria Math" w:hAnsi="Cambria Math"/>
                <w:lang w:val="en-US" w:eastAsia="zh-CN"/>
              </w:rPr>
              <m:t>|y|&lt;</m:t>
            </m:r>
            <m:sSub>
              <m:sSubPr>
                <m:ctrlPr>
                  <w:rPr>
                    <w:rFonts w:hint="default" w:ascii="Cambria Math" w:hAnsi="Cambria Math"/>
                    <w:i/>
                    <w:lang w:val="en-US" w:eastAsia="zh-CN"/>
                  </w:rPr>
                </m:ctrlPr>
              </m:sSubPr>
              <m:e>
                <m:r>
                  <m:rPr/>
                  <w:rPr>
                    <w:rFonts w:hint="default" w:ascii="Cambria Math" w:hAnsi="Cambria Math"/>
                    <w:lang w:val="en-US" w:eastAsia="zh-CN"/>
                  </w:rPr>
                  <m:t>t</m:t>
                </m:r>
                <m:ctrlPr>
                  <w:rPr>
                    <w:rFonts w:hint="default" w:ascii="Cambria Math" w:hAnsi="Cambria Math"/>
                    <w:i/>
                    <w:lang w:val="en-US" w:eastAsia="zh-CN"/>
                  </w:rPr>
                </m:ctrlPr>
              </m:e>
              <m:sub>
                <m:r>
                  <m:rPr/>
                  <w:rPr>
                    <w:rFonts w:hint="default" w:ascii="Cambria Math" w:hAnsi="Cambria Math"/>
                    <w:lang w:val="en-US" w:eastAsia="zh-CN"/>
                  </w:rPr>
                  <m:t>clip</m:t>
                </m:r>
                <m:ctrlPr>
                  <w:rPr>
                    <w:rFonts w:hint="default" w:ascii="Cambria Math" w:hAnsi="Cambria Math"/>
                    <w:i/>
                    <w:lang w:val="en-US" w:eastAsia="zh-CN"/>
                  </w:rPr>
                </m:ctrlPr>
              </m:sub>
            </m:sSub>
            <m:ctrlPr>
              <w:rPr>
                <w:rFonts w:hint="default" w:ascii="Cambria Math" w:hAnsi="Cambria Math"/>
                <w:i/>
                <w:lang w:val="en-US" w:eastAsia="zh-CN"/>
              </w:rPr>
            </m:ctrlPr>
          </m:sub>
        </m:sSub>
      </m:oMath>
      <w:r>
        <w:rPr>
          <w:rFonts w:hint="eastAsia" w:hAnsi="Cambria Math"/>
          <w:i w:val="0"/>
          <w:lang w:val="en-US" w:eastAsia="zh-CN"/>
        </w:rPr>
        <w:tab/>
      </w:r>
      <w:r>
        <w:rPr>
          <w:rFonts w:hint="eastAsia" w:hAnsi="Cambria Math"/>
          <w:i w:val="0"/>
          <w:lang w:val="en-US" w:eastAsia="zh-CN"/>
        </w:rPr>
        <w:t>(2-6)</w:t>
      </w:r>
    </w:p>
    <w:p>
      <w:pPr>
        <w:bidi w:val="0"/>
        <w:ind w:firstLine="480" w:firstLineChars="0"/>
        <w:rPr>
          <w:rFonts w:hint="eastAsia"/>
          <w:lang w:val="en-US" w:eastAsia="zh-CN"/>
        </w:rPr>
      </w:pPr>
      <w:r>
        <w:rPr>
          <w:rFonts w:hint="eastAsia"/>
          <w:lang w:val="en-US" w:eastAsia="zh-CN"/>
        </w:rPr>
        <w:t>与之前的深度学习算法每个神经元采用32比特的全精度浮点数表示相比，BNNs中每个神经元仅采用1比特表示，不仅将内存和带宽降低了32倍，还极大的提高了计算效率。因为原先DNN中32比特或者64比特的点积运算，现在只需要一个单比特的异或（xnor）运算加上一个“记1”（popc）运算就可以实现（如下式2-7），计算效率至少提高了10-16倍：</w:t>
      </w:r>
    </w:p>
    <w:p>
      <w:pPr>
        <w:pStyle w:val="102"/>
        <w:bidi w:val="0"/>
        <w:ind w:left="0" w:leftChars="0" w:firstLine="0" w:firstLineChars="0"/>
        <w:jc w:val="both"/>
        <w:rPr>
          <w:rFonts w:hint="eastAsia"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m:oMath>
        <m:r>
          <m:rPr>
            <m:sty m:val="p"/>
          </m:rPr>
          <w:rPr>
            <w:rFonts w:hint="eastAsia" w:ascii="Cambria Math" w:hAnsi="Cambria Math" w:cs="Times New Roman"/>
            <w:kern w:val="2"/>
            <w:sz w:val="24"/>
            <w:szCs w:val="24"/>
            <w:lang w:val="en-US" w:eastAsia="zh-CN" w:bidi="ar-SA"/>
          </w:rPr>
          <m:t>x</m:t>
        </m:r>
        <m:r>
          <m:rPr>
            <m:sty m:val="p"/>
          </m:rPr>
          <w:rPr>
            <w:rFonts w:hint="default" w:ascii="Cambria Math" w:hAnsi="Cambria Math" w:cs="Times New Roman"/>
            <w:kern w:val="2"/>
            <w:sz w:val="24"/>
            <w:szCs w:val="24"/>
            <w:lang w:val="en-US" w:eastAsia="zh-CN" w:bidi="ar-SA"/>
          </w:rPr>
          <m:t>∗w</m:t>
        </m:r>
        <m:r>
          <m:rPr>
            <m:sty m:val="p"/>
          </m:rPr>
          <w:rPr>
            <w:rFonts w:ascii="Cambria Math" w:hAnsi="Cambria Math" w:cs="Times New Roman"/>
            <w:kern w:val="2"/>
            <w:sz w:val="24"/>
            <w:szCs w:val="24"/>
            <w:lang w:val="en-US" w:bidi="ar-SA"/>
          </w:rPr>
          <m:t>≈</m:t>
        </m:r>
        <m:sSup>
          <m:sSupPr>
            <m:ctrlPr>
              <w:rPr>
                <w:rFonts w:ascii="Cambria Math" w:hAnsi="Cambria Math" w:cs="Times New Roman"/>
                <w:kern w:val="2"/>
                <w:sz w:val="24"/>
                <w:szCs w:val="24"/>
                <w:lang w:val="en-US" w:bidi="ar-SA"/>
              </w:rPr>
            </m:ctrlPr>
          </m:sSupPr>
          <m:e>
            <m:r>
              <m:rPr>
                <m:sty m:val="p"/>
              </m:rPr>
              <w:rPr>
                <w:rFonts w:hint="default" w:ascii="Cambria Math" w:hAnsi="Cambria Math" w:cs="Times New Roman"/>
                <w:kern w:val="2"/>
                <w:sz w:val="24"/>
                <w:szCs w:val="24"/>
                <w:lang w:val="en-US" w:eastAsia="zh-CN" w:bidi="ar-SA"/>
              </w:rPr>
              <m:t>x</m:t>
            </m:r>
            <m:ctrlPr>
              <w:rPr>
                <w:rFonts w:ascii="Cambria Math" w:hAnsi="Cambria Math" w:cs="Times New Roman"/>
                <w:kern w:val="2"/>
                <w:sz w:val="24"/>
                <w:szCs w:val="24"/>
                <w:lang w:val="en-US" w:bidi="ar-SA"/>
              </w:rPr>
            </m:ctrlPr>
          </m:e>
          <m:sup>
            <m:r>
              <m:rPr>
                <m:sty m:val="p"/>
              </m:rPr>
              <w:rPr>
                <w:rFonts w:hint="default" w:ascii="Cambria Math" w:hAnsi="Cambria Math" w:cs="Times New Roman"/>
                <w:kern w:val="2"/>
                <w:sz w:val="24"/>
                <w:szCs w:val="24"/>
                <w:lang w:val="en-US" w:eastAsia="zh-CN" w:bidi="ar-SA"/>
              </w:rPr>
              <m:t>b</m:t>
            </m:r>
            <m:ctrlPr>
              <w:rPr>
                <w:rFonts w:ascii="Cambria Math" w:hAnsi="Cambria Math" w:cs="Times New Roman"/>
                <w:kern w:val="2"/>
                <w:sz w:val="24"/>
                <w:szCs w:val="24"/>
                <w:lang w:val="en-US" w:bidi="ar-SA"/>
              </w:rPr>
            </m:ctrlPr>
          </m:sup>
        </m:sSup>
        <m:r>
          <m:rPr>
            <m:sty m:val="p"/>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w</m:t>
            </m:r>
            <m:ctrlPr>
              <w:rPr>
                <w:rFonts w:hint="default" w:ascii="Cambria Math" w:hAnsi="Cambria Math" w:cs="Times New Roman"/>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b</m:t>
            </m:r>
            <m:ctrlPr>
              <w:rPr>
                <w:rFonts w:hint="default" w:ascii="Cambria Math" w:hAnsi="Cambria Math" w:cs="Times New Roman"/>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=popc(xnor(</m:t>
        </m:r>
        <m:sSup>
          <m:sSupPr>
            <m:ctrlPr>
              <w:rPr>
                <w:rFonts w:hint="default" w:ascii="Cambria Math" w:hAnsi="Cambria Math" w:cs="Times New Roman"/>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x</m:t>
            </m:r>
            <m:ctrlPr>
              <w:rPr>
                <w:rFonts w:hint="default" w:ascii="Cambria Math" w:hAnsi="Cambria Math" w:cs="Times New Roman"/>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b</m:t>
            </m:r>
            <m:ctrlPr>
              <w:rPr>
                <w:rFonts w:hint="default" w:ascii="Cambria Math" w:hAnsi="Cambria Math" w:cs="Times New Roman"/>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i w:val="0"/>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w</m:t>
            </m:r>
            <m:ctrlPr>
              <w:rPr>
                <w:rFonts w:hint="default" w:ascii="Cambria Math" w:hAnsi="Cambria Math" w:cs="Times New Roman"/>
                <w:i w:val="0"/>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b</m:t>
            </m:r>
            <m:ctrlPr>
              <w:rPr>
                <w:rFonts w:hint="default" w:ascii="Cambria Math" w:hAnsi="Cambria Math" w:cs="Times New Roman"/>
                <w:i w:val="0"/>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(2-7)</w:t>
      </w:r>
    </w:p>
    <w:p>
      <w:pPr>
        <w:ind w:firstLine="480" w:firstLineChars="0"/>
        <w:rPr>
          <w:rFonts w:hint="eastAsia"/>
          <w:lang w:val="en-US" w:eastAsia="zh-CN"/>
        </w:rPr>
      </w:pPr>
      <w:r>
        <w:rPr>
          <w:rFonts w:hint="eastAsia"/>
          <w:lang w:val="en-US" w:eastAsia="zh-CN"/>
        </w:rPr>
        <w:t>Popc(xnor)运算的提出，极大地提高了BNN和BCNN算法的硬件友好型，如下式2-8可见，此时一个BCNN的点积运算可以通过4个BNN点积运算（popc-xnor）外加两个全精度加法来实现。而且从硬件角度来说，这四个popc(xnor)运算可以并行执行，所以理论上来说完成一个BCNN点积运算的时间约等于一个BNN点积运算的时间。</w:t>
      </w:r>
    </w:p>
    <w:p>
      <w:pPr>
        <w:pStyle w:val="102"/>
        <w:bidi w:val="0"/>
        <w:ind w:left="0" w:leftChars="0" w:firstLine="0" w:firstLineChars="0"/>
        <w:jc w:val="both"/>
        <w:rPr>
          <w:rFonts w:hint="default"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w:r>
        <w:rPr>
          <w:rFonts w:hint="default" w:hAnsi="Cambria Math" w:cs="Times New Roman"/>
          <w:i w:val="0"/>
          <w:kern w:val="2"/>
          <w:position w:val="-64"/>
          <w:sz w:val="24"/>
          <w:szCs w:val="24"/>
          <w:lang w:val="en-US" w:eastAsia="zh-CN" w:bidi="ar-SA"/>
        </w:rPr>
        <w:object>
          <v:shape id="_x0000_i1027" o:spt="75" type="#_x0000_t75" style="height:73.75pt;width:245.45pt;" o:ole="t" filled="f" o:preferrelative="t" stroked="f" coordsize="21600,21600">
            <v:path/>
            <v:fill on="f" focussize="0,0"/>
            <v:stroke on="f"/>
            <v:imagedata r:id="rId53" o:title=""/>
            <o:lock v:ext="edit" aspectratio="t"/>
            <w10:wrap type="none"/>
            <w10:anchorlock/>
          </v:shape>
          <o:OLEObject Type="Embed" ProgID="Equation.KSEE3" ShapeID="_x0000_i1027" DrawAspect="Content" ObjectID="_1468075727" r:id="rId52">
            <o:LockedField>false</o:LockedField>
          </o:OLEObject>
        </w:object>
      </w:r>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(2-8)</w:t>
      </w:r>
    </w:p>
    <w:p>
      <w:pPr>
        <w:ind w:firstLine="480" w:firstLineChars="0"/>
        <w:rPr>
          <w:rFonts w:hint="default" w:hAnsi="Cambria Math" w:cs="Times New Roman"/>
          <w:i w:val="0"/>
          <w:kern w:val="2"/>
          <w:sz w:val="24"/>
          <w:szCs w:val="24"/>
          <w:lang w:val="en-US" w:eastAsia="zh-CN" w:bidi="ar-SA"/>
        </w:rPr>
      </w:pPr>
    </w:p>
    <w:p>
      <w:pPr>
        <w:pStyle w:val="4"/>
      </w:pPr>
      <w:r>
        <w:rPr>
          <w:rFonts w:hint="eastAsia"/>
        </w:rPr>
        <w:t>复数</w:t>
      </w:r>
      <w:r>
        <w:rPr>
          <w:rFonts w:hint="eastAsia"/>
          <w:lang w:val="en-US" w:eastAsia="zh-CN"/>
        </w:rPr>
        <w:t>高斯</w:t>
      </w:r>
      <w:r>
        <w:rPr>
          <w:rFonts w:hint="eastAsia"/>
        </w:rPr>
        <w:t>Bat</w:t>
      </w:r>
      <w:r>
        <w:t>ch Normalization</w:t>
      </w:r>
      <w:r>
        <w:rPr>
          <w:rFonts w:hint="eastAsia"/>
          <w:lang w:val="en-US" w:eastAsia="zh-CN"/>
        </w:rPr>
        <w:t>(CGBN)</w:t>
      </w:r>
    </w:p>
    <w:p>
      <w:pPr>
        <w:bidi w:val="0"/>
        <w:ind w:firstLine="480" w:firstLineChars="0"/>
        <w:rPr>
          <w:rFonts w:hint="eastAsia"/>
          <w:lang w:val="en-US" w:eastAsia="zh-CN"/>
        </w:rPr>
      </w:pPr>
      <w:r>
        <w:rPr>
          <w:rFonts w:hint="eastAsia"/>
          <w:lang w:val="en-US" w:eastAsia="zh-CN"/>
        </w:rPr>
        <w:t>为了加快训练的收敛速度和提高训练的精度，深度学习算法的研究人员提出了Batch normalization(BN)这一技术。在实数DNN算法中，首先需要使用BN将输入数据归一化在均值为0、方差为1的正态分布中。然后再通过一个可学习的增益参数来调整归一化后的输入数据，并加上一个可学习的偏置，如下式2-9，其中r是输入数据，μ是这一批数据的均值，σ是这一批数据的方差，γ是可学习的增益参数，β是可学习的偏置参数，ε是一个极小数（避免分母为0）。</w:t>
      </w:r>
    </w:p>
    <w:p>
      <w:pPr>
        <w:pStyle w:val="102"/>
        <w:bidi w:val="0"/>
        <w:ind w:left="0" w:leftChars="0" w:firstLine="0" w:firstLineChars="0"/>
        <w:jc w:val="both"/>
        <w:rPr>
          <w:rFonts w:hint="eastAsia"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m:oMath>
        <m:r>
          <m:rPr>
            <m:sty m:val="p"/>
          </m:rPr>
          <w:rPr>
            <w:rFonts w:hint="default" w:ascii="Cambria Math" w:hAnsi="Cambria Math" w:cs="Times New Roman"/>
            <w:kern w:val="2"/>
            <w:sz w:val="24"/>
            <w:szCs w:val="24"/>
            <w:lang w:val="en-US" w:eastAsia="zh-CN" w:bidi="ar-SA"/>
          </w:rPr>
          <m:t>BN(r)=</m:t>
        </m:r>
        <m:f>
          <m:fPr>
            <m:ctrlPr>
              <w:rPr>
                <w:rFonts w:hint="default" w:ascii="Cambria Math" w:hAnsi="Cambria Math" w:cs="Times New Roman"/>
                <w:kern w:val="2"/>
                <w:sz w:val="24"/>
                <w:szCs w:val="24"/>
                <w:lang w:val="en-US" w:eastAsia="zh-CN" w:bidi="ar-SA"/>
              </w:rPr>
            </m:ctrlPr>
          </m:fPr>
          <m:num>
            <m:r>
              <m:rPr>
                <m:sty m:val="p"/>
              </m:rPr>
              <w:rPr>
                <w:rFonts w:hint="default" w:ascii="Cambria Math" w:hAnsi="Cambria Math" w:cs="Times New Roman"/>
                <w:kern w:val="2"/>
                <w:sz w:val="24"/>
                <w:szCs w:val="24"/>
                <w:lang w:val="en-US" w:eastAsia="zh-CN" w:bidi="ar-SA"/>
              </w:rPr>
              <m:t>r−</m:t>
            </m:r>
            <m:r>
              <m:rPr>
                <m:sty m:val="p"/>
              </m:rPr>
              <w:rPr>
                <w:rFonts w:ascii="Cambria Math" w:hAnsi="Cambria Math" w:cs="Times New Roman"/>
                <w:kern w:val="2"/>
                <w:sz w:val="24"/>
                <w:szCs w:val="24"/>
                <w:lang w:val="en-US" w:bidi="ar-SA"/>
              </w:rPr>
              <m:t>μ</m:t>
            </m:r>
            <m:ctrlPr>
              <w:rPr>
                <w:rFonts w:hint="default" w:ascii="Cambria Math" w:hAnsi="Cambria Math" w:cs="Times New Roman"/>
                <w:kern w:val="2"/>
                <w:sz w:val="24"/>
                <w:szCs w:val="24"/>
                <w:lang w:val="en-US" w:eastAsia="zh-CN" w:bidi="ar-SA"/>
              </w:rPr>
            </m:ctrlPr>
          </m:num>
          <m:den>
            <m:rad>
              <m:radPr>
                <m:degHide m:val="1"/>
                <m:ctrlPr>
                  <w:rPr>
                    <w:rFonts w:hint="default" w:ascii="Cambria Math" w:hAnsi="Cambria Math" w:cs="Times New Roman"/>
                    <w:kern w:val="2"/>
                    <w:sz w:val="24"/>
                    <w:szCs w:val="24"/>
                    <w:lang w:val="en-US" w:eastAsia="zh-CN" w:bidi="ar-SA"/>
                  </w:rPr>
                </m:ctrlPr>
              </m:radPr>
              <m:deg>
                <m:ctrlPr>
                  <w:rPr>
                    <w:rFonts w:hint="default" w:ascii="Cambria Math" w:hAnsi="Cambria Math" w:cs="Times New Roman"/>
                    <w:kern w:val="2"/>
                    <w:sz w:val="24"/>
                    <w:szCs w:val="24"/>
                    <w:lang w:val="en-US" w:eastAsia="zh-CN" w:bidi="ar-SA"/>
                  </w:rPr>
                </m:ctrlPr>
              </m:deg>
              <m:e>
                <m:sSup>
                  <m:sSupPr>
                    <m:ctrlPr>
                      <w:rPr>
                        <w:rFonts w:hint="default" w:ascii="Cambria Math" w:hAnsi="Cambria Math" w:cs="Times New Roman"/>
                        <w:kern w:val="2"/>
                        <w:sz w:val="24"/>
                        <w:szCs w:val="24"/>
                        <w:lang w:val="en-US" w:eastAsia="zh-CN" w:bidi="ar-SA"/>
                      </w:rPr>
                    </m:ctrlPr>
                  </m:sSupPr>
                  <m:e>
                    <m:r>
                      <m:rPr>
                        <m:sty m:val="p"/>
                      </m:rPr>
                      <w:rPr>
                        <w:rFonts w:ascii="Cambria Math" w:hAnsi="Cambria Math" w:cs="Times New Roman"/>
                        <w:kern w:val="2"/>
                        <w:sz w:val="24"/>
                        <w:szCs w:val="24"/>
                        <w:lang w:val="en-US" w:bidi="ar-SA"/>
                      </w:rPr>
                      <m:t>σ</m:t>
                    </m:r>
                    <m:ctrlPr>
                      <w:rPr>
                        <w:rFonts w:hint="default" w:ascii="Cambria Math" w:hAnsi="Cambria Math" w:cs="Times New Roman"/>
                        <w:kern w:val="2"/>
                        <w:sz w:val="24"/>
                        <w:szCs w:val="24"/>
                        <w:lang w:val="en-US" w:eastAsia="zh-CN" w:bidi="ar-SA"/>
                      </w:rPr>
                    </m:ctrlPr>
                  </m:e>
                  <m:sup>
                    <m:r>
                      <m:rPr/>
                      <w:rPr>
                        <w:rFonts w:ascii="Cambria Math" w:hAnsi="Cambria Math" w:cs="Times New Roman"/>
                        <w:kern w:val="2"/>
                        <w:sz w:val="24"/>
                        <w:szCs w:val="24"/>
                        <w:lang w:val="en-US" w:bidi="ar-SA"/>
                      </w:rPr>
                      <m:t>2</m:t>
                    </m:r>
                    <m:ctrlPr>
                      <w:rPr>
                        <w:rFonts w:hint="default" w:ascii="Cambria Math" w:hAnsi="Cambria Math" w:cs="Times New Roman"/>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ϵ</m:t>
                </m:r>
                <m:ctrlPr>
                  <w:rPr>
                    <w:rFonts w:hint="default" w:ascii="Cambria Math" w:hAnsi="Cambria Math" w:cs="Times New Roman"/>
                    <w:kern w:val="2"/>
                    <w:sz w:val="24"/>
                    <w:szCs w:val="24"/>
                    <w:lang w:val="en-US" w:eastAsia="zh-CN" w:bidi="ar-SA"/>
                  </w:rPr>
                </m:ctrlPr>
              </m:e>
            </m:rad>
            <m:ctrlPr>
              <w:rPr>
                <w:rFonts w:hint="default" w:ascii="Cambria Math" w:hAnsi="Cambria Math" w:cs="Times New Roman"/>
                <w:kern w:val="2"/>
                <w:sz w:val="24"/>
                <w:szCs w:val="24"/>
                <w:lang w:val="en-US" w:eastAsia="zh-CN" w:bidi="ar-SA"/>
              </w:rPr>
            </m:ctrlPr>
          </m:den>
        </m:f>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γ</m:t>
        </m:r>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β</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(2-9)</w:t>
      </w:r>
    </w:p>
    <w:p>
      <w:pPr>
        <w:ind w:firstLine="480" w:firstLineChars="0"/>
        <w:rPr>
          <w:rFonts w:hint="eastAsia"/>
          <w:lang w:val="en-US" w:eastAsia="zh-CN"/>
        </w:rPr>
      </w:pPr>
      <w:r>
        <w:rPr>
          <w:rFonts w:hint="eastAsia"/>
          <w:lang w:val="en-US" w:eastAsia="zh-CN"/>
        </w:rPr>
        <w:t>BN层对DNNs来说是重要的，而对BNNs而言可以说是至关重要。除了对输入数据做了归一化，通过学习得到的增益参数和偏置极大地增加了模型的容量，提高了BNN的学习能力。如果没有BN层，BNNs的训练甚至不会收敛。</w:t>
      </w:r>
    </w:p>
    <w:p>
      <w:pPr>
        <w:ind w:firstLine="480" w:firstLineChars="0"/>
        <w:rPr>
          <w:rFonts w:hint="eastAsia" w:hAnsi="Cambria Math"/>
          <w:i w:val="0"/>
          <w:lang w:val="en-US" w:eastAsia="zh-CN"/>
        </w:rPr>
      </w:pPr>
      <w:r>
        <w:rPr>
          <w:rFonts w:hint="eastAsia"/>
          <w:lang w:val="en-US" w:eastAsia="zh-CN"/>
        </w:rPr>
        <w:t>与上式2-9不同，将复数输入标准化为正态复数分布要更加复杂，因为除了要对均值和方差进行归一化外，复数神经网络中的BN还需要确保实部和虚部的方差相等。在DCN中，复数的BN会被当作一个二维的白化变换——通过它们沿实部和虚部的方差的平方根来缩放复数输入。这个可以通过以 0 为中心的数据乘以协方差矩阵的逆平方根来实现的，如下式2-10，其中z是复数输入，E(z)是z的均值，V是2*2的协方差矩阵。增益参数γ是一个 2 *2的正半定矩阵，且具有三个自由度（γ</w:t>
      </w:r>
      <w:r>
        <w:rPr>
          <w:rFonts w:hint="eastAsia"/>
          <w:vertAlign w:val="subscript"/>
          <w:lang w:val="en-US" w:eastAsia="zh-CN"/>
        </w:rPr>
        <w:t>ri</w:t>
      </w:r>
      <w:r>
        <w:rPr>
          <w:rFonts w:hint="eastAsia"/>
          <w:vertAlign w:val="baseline"/>
          <w:lang w:val="en-US" w:eastAsia="zh-CN"/>
        </w:rPr>
        <w:t>和</w:t>
      </w:r>
      <w:r>
        <w:rPr>
          <w:rFonts w:hint="eastAsia"/>
          <w:lang w:val="en-US" w:eastAsia="zh-CN"/>
        </w:rPr>
        <w:t>γ</w:t>
      </w:r>
      <w:r>
        <w:rPr>
          <w:rFonts w:hint="eastAsia"/>
          <w:vertAlign w:val="subscript"/>
          <w:lang w:val="en-US" w:eastAsia="zh-CN"/>
        </w:rPr>
        <w:t>ir</w:t>
      </w:r>
      <w:r>
        <w:rPr>
          <w:rFonts w:hint="eastAsia"/>
          <w:vertAlign w:val="baseline"/>
          <w:lang w:val="en-US" w:eastAsia="zh-CN"/>
        </w:rPr>
        <w:t>相等)；偏置参数</w:t>
      </w:r>
      <w:r>
        <w:rPr>
          <w:rFonts w:hint="eastAsia"/>
          <w:lang w:val="en-US" w:eastAsia="zh-CN"/>
        </w:rPr>
        <w:t>β也是一个复数。γ</w:t>
      </w:r>
      <w:r>
        <w:rPr>
          <w:rFonts w:hint="eastAsia"/>
          <w:vertAlign w:val="subscript"/>
          <w:lang w:val="en-US" w:eastAsia="zh-CN"/>
        </w:rPr>
        <w:t xml:space="preserve">ri </w:t>
      </w:r>
      <w:r>
        <w:rPr>
          <w:rFonts w:hint="eastAsia"/>
          <w:vertAlign w:val="baseline"/>
          <w:lang w:val="en-US" w:eastAsia="zh-CN"/>
        </w:rPr>
        <w:t>，</w:t>
      </w:r>
      <w:r>
        <w:rPr>
          <w:rFonts w:hint="eastAsia"/>
          <w:lang w:val="en-US" w:eastAsia="zh-CN"/>
        </w:rPr>
        <w:t>γ</w:t>
      </w:r>
      <w:r>
        <w:rPr>
          <w:rFonts w:hint="eastAsia"/>
          <w:vertAlign w:val="subscript"/>
          <w:lang w:val="en-US" w:eastAsia="zh-CN"/>
        </w:rPr>
        <w:t>ir</w:t>
      </w:r>
      <w:r>
        <w:rPr>
          <w:rFonts w:hint="eastAsia"/>
          <w:vertAlign w:val="baseline"/>
          <w:lang w:val="en-US" w:eastAsia="zh-CN"/>
        </w:rPr>
        <w:t>和</w:t>
      </w:r>
      <w:r>
        <w:rPr>
          <w:rFonts w:hint="eastAsia"/>
          <w:lang w:val="en-US" w:eastAsia="zh-CN"/>
        </w:rPr>
        <w:t>β都初始化为0，γ</w:t>
      </w:r>
      <w:r>
        <w:rPr>
          <w:rFonts w:hint="eastAsia"/>
          <w:vertAlign w:val="subscript"/>
          <w:lang w:val="en-US" w:eastAsia="zh-CN"/>
        </w:rPr>
        <w:t>rr</w:t>
      </w:r>
      <w:r>
        <w:rPr>
          <w:rFonts w:hint="eastAsia"/>
          <w:vertAlign w:val="baseline"/>
          <w:lang w:val="en-US" w:eastAsia="zh-CN"/>
        </w:rPr>
        <w:t>和</w:t>
      </w:r>
      <w:r>
        <w:rPr>
          <w:rFonts w:hint="eastAsia"/>
          <w:lang w:val="en-US" w:eastAsia="zh-CN"/>
        </w:rPr>
        <w:t>γ</w:t>
      </w:r>
      <w:r>
        <w:rPr>
          <w:rFonts w:hint="eastAsia"/>
          <w:vertAlign w:val="subscript"/>
          <w:lang w:val="en-US" w:eastAsia="zh-CN"/>
        </w:rPr>
        <w:t>ii</w:t>
      </w:r>
      <w:r>
        <w:rPr>
          <w:rFonts w:hint="eastAsia"/>
          <w:vertAlign w:val="baseline"/>
          <w:lang w:val="en-US" w:eastAsia="zh-CN"/>
        </w:rPr>
        <w:t>都初始化为1/</w:t>
      </w:r>
      <m:oMath>
        <m:rad>
          <m:radPr>
            <m:degHide m:val="1"/>
            <m:ctrlPr>
              <w:rPr>
                <w:rFonts w:ascii="Cambria Math" w:hAnsi="Cambria Math"/>
                <w:i/>
                <w:vertAlign w:val="baseline"/>
                <w:lang w:val="en-US"/>
              </w:rPr>
            </m:ctrlPr>
          </m:radPr>
          <m:deg>
            <m:ctrlPr>
              <w:rPr>
                <w:rFonts w:ascii="Cambria Math" w:hAnsi="Cambria Math"/>
                <w:i/>
                <w:vertAlign w:val="baseline"/>
                <w:lang w:val="en-US"/>
              </w:rPr>
            </m:ctrlPr>
          </m:deg>
          <m:e>
            <m:r>
              <m:rPr/>
              <w:rPr>
                <w:rFonts w:hint="default" w:ascii="Cambria Math" w:hAnsi="Cambria Math"/>
                <w:vertAlign w:val="baseline"/>
                <w:lang w:val="en-US" w:eastAsia="zh-CN"/>
              </w:rPr>
              <m:t>2</m:t>
            </m:r>
            <m:ctrlPr>
              <w:rPr>
                <w:rFonts w:ascii="Cambria Math" w:hAnsi="Cambria Math"/>
                <w:i/>
                <w:vertAlign w:val="baseline"/>
                <w:lang w:val="en-US"/>
              </w:rPr>
            </m:ctrlPr>
          </m:e>
        </m:rad>
      </m:oMath>
      <w:r>
        <w:rPr>
          <w:rFonts w:hint="eastAsia" w:hAnsi="Cambria Math"/>
          <w:i w:val="0"/>
          <w:vertAlign w:val="baseline"/>
          <w:lang w:val="en-US" w:eastAsia="zh-CN"/>
        </w:rPr>
        <w:t>。</w:t>
      </w:r>
      <w:r>
        <w:rPr>
          <w:rFonts w:hint="eastAsia" w:hAnsi="Cambria Math"/>
          <w:i w:val="0"/>
          <w:lang w:val="en-US" w:eastAsia="zh-CN"/>
        </w:rPr>
        <w:tab/>
      </w:r>
    </w:p>
    <w:p>
      <w:pPr>
        <w:bidi w:val="0"/>
        <w:ind w:firstLine="480" w:firstLineChars="0"/>
        <w:rPr>
          <w:rFonts w:hint="default"/>
          <w:lang w:val="en-US" w:eastAsia="zh-CN"/>
        </w:rPr>
      </w:pPr>
      <w:r>
        <w:rPr>
          <w:rFonts w:hint="eastAsia"/>
          <w:lang w:val="en-US" w:eastAsia="zh-CN"/>
        </w:rPr>
        <w:t>从公式2-10中，我们发现复数BN引入了矩阵求逆和矩阵求均方根计算，这些对于硬件来说开销是很大的。除此之外，直接使用这个复数BN会导致训练精度低，甚至无法收敛等问题。所以BCNN研究人员提出了新型的BN技术——复数高斯batch normalization(CGBN)。</w:t>
      </w:r>
    </w:p>
    <w:p>
      <w:pPr>
        <w:pStyle w:val="102"/>
        <w:bidi w:val="0"/>
        <w:ind w:left="0" w:leftChars="0" w:firstLine="0" w:firstLineChars="0"/>
        <w:jc w:val="both"/>
        <w:rPr>
          <w:rFonts w:hint="default" w:eastAsia="宋体"/>
          <w:lang w:val="en-US" w:eastAsia="zh-CN"/>
        </w:rPr>
      </w:pPr>
      <w:r>
        <w:rPr>
          <w:rFonts w:hint="eastAsia" w:hAnsi="Cambria Math"/>
          <w:i w:val="0"/>
          <w:lang w:val="en-US" w:eastAsia="zh-CN"/>
        </w:rPr>
        <w:tab/>
      </w:r>
      <m:oMath>
        <m:acc>
          <m:accPr>
            <m:chr m:val="̃"/>
            <m:ctrlPr>
              <w:rPr>
                <w:rFonts w:ascii="Cambria Math" w:hAnsi="Cambria Math"/>
                <w:i/>
                <w:lang w:val="en-US"/>
              </w:rPr>
            </m:ctrlPr>
          </m:accPr>
          <m:e>
            <m:r>
              <m:rPr/>
              <w:rPr>
                <w:rFonts w:hint="default" w:ascii="Cambria Math" w:hAnsi="Cambria Math"/>
                <w:lang w:val="en-US" w:eastAsia="zh-CN"/>
              </w:rPr>
              <m:t>z</m:t>
            </m:r>
            <m:ctrlPr>
              <w:rPr>
                <w:rFonts w:ascii="Cambria Math" w:hAnsi="Cambria Math"/>
                <w:i/>
                <w:lang w:val="en-US"/>
              </w:rPr>
            </m:ctrlPr>
          </m:e>
        </m:acc>
        <m:r>
          <m:rPr/>
          <w:rPr>
            <w:rFonts w:hint="default" w:ascii="Cambria Math" w:hAnsi="Cambria Math"/>
            <w:lang w:val="en-US" w:eastAsia="zh-CN"/>
          </w:rPr>
          <m:t>=</m:t>
        </m:r>
        <m:sSup>
          <m:sSupPr>
            <m:ctrlPr>
              <w:rPr>
                <w:rFonts w:hint="default" w:ascii="Cambria Math" w:hAnsi="Cambria Math"/>
                <w:i/>
                <w:lang w:val="en-US" w:eastAsia="zh-CN"/>
              </w:rPr>
            </m:ctrlPr>
          </m:sSupPr>
          <m:e>
            <m:r>
              <m:rPr/>
              <w:rPr>
                <w:rFonts w:hint="default" w:ascii="Cambria Math" w:hAnsi="Cambria Math"/>
                <w:lang w:val="en-US" w:eastAsia="zh-CN"/>
              </w:rPr>
              <m:t>V</m:t>
            </m:r>
            <m:ctrlPr>
              <w:rPr>
                <w:rFonts w:hint="default" w:ascii="Cambria Math" w:hAnsi="Cambria Math"/>
                <w:i/>
                <w:lang w:val="en-US" w:eastAsia="zh-CN"/>
              </w:rPr>
            </m:ctrlPr>
          </m:e>
          <m:sup>
            <m:r>
              <m:rPr/>
              <w:rPr>
                <w:rFonts w:hint="default" w:ascii="Cambria Math" w:hAnsi="Cambria Math"/>
                <w:lang w:val="en-US" w:eastAsia="zh-CN"/>
              </w:rPr>
              <m:t>−1/2</m:t>
            </m:r>
            <m:ctrlPr>
              <w:rPr>
                <w:rFonts w:hint="default" w:ascii="Cambria Math" w:hAnsi="Cambria Math"/>
                <w:i/>
                <w:lang w:val="en-US" w:eastAsia="zh-CN"/>
              </w:rPr>
            </m:ctrlPr>
          </m:sup>
        </m:sSup>
        <m:r>
          <m:rPr/>
          <w:rPr>
            <w:rFonts w:hint="default" w:ascii="Cambria Math" w:hAnsi="Cambria Math"/>
            <w:lang w:val="en-US" w:eastAsia="zh-CN"/>
          </w:rPr>
          <m:t>(z−E(z))</m:t>
        </m:r>
      </m:oMath>
      <w:r>
        <w:rPr>
          <w:rFonts w:hint="eastAsia" w:hAnsi="Cambria Math"/>
          <w:i w:val="0"/>
          <w:lang w:val="en-US" w:eastAsia="zh-CN"/>
        </w:rPr>
        <w:t xml:space="preserve">      </w:t>
      </w:r>
      <m:oMath>
        <m:r>
          <m:rPr>
            <m:sty m:val="p"/>
          </m:rPr>
          <w:rPr>
            <w:rFonts w:hint="default" w:ascii="Cambria Math" w:hAnsi="Cambria Math" w:cs="Times New Roman"/>
            <w:kern w:val="2"/>
            <w:sz w:val="24"/>
            <w:szCs w:val="24"/>
            <w:lang w:val="en-US" w:eastAsia="zh-CN" w:bidi="ar-SA"/>
          </w:rPr>
          <m:t>BN(</m:t>
        </m:r>
        <m:acc>
          <m:accPr>
            <m:chr m:val="̃"/>
            <m:ctrlPr>
              <w:rPr>
                <w:rFonts w:hint="default" w:ascii="Cambria Math" w:hAnsi="Cambria Math" w:cs="Times New Roman"/>
                <w:i w:val="0"/>
                <w:kern w:val="2"/>
                <w:sz w:val="24"/>
                <w:szCs w:val="24"/>
                <w:lang w:val="en-US" w:eastAsia="zh-CN" w:bidi="ar-SA"/>
              </w:rPr>
            </m:ctrlPr>
          </m:accPr>
          <m:e>
            <m:r>
              <m:rPr>
                <m:sty m:val="p"/>
              </m:rPr>
              <w:rPr>
                <w:rFonts w:hint="default" w:ascii="Cambria Math" w:hAnsi="Cambria Math" w:cs="Times New Roman"/>
                <w:kern w:val="2"/>
                <w:sz w:val="24"/>
                <w:szCs w:val="24"/>
                <w:lang w:val="en-US" w:eastAsia="zh-CN" w:bidi="ar-SA"/>
              </w:rPr>
              <m:t>z</m:t>
            </m:r>
            <m:ctrlPr>
              <w:rPr>
                <w:rFonts w:hint="default" w:ascii="Cambria Math" w:hAnsi="Cambria Math" w:cs="Times New Roman"/>
                <w:i w:val="0"/>
                <w:kern w:val="2"/>
                <w:sz w:val="24"/>
                <w:szCs w:val="24"/>
                <w:lang w:val="en-US" w:eastAsia="zh-CN" w:bidi="ar-SA"/>
              </w:rPr>
            </m:ctrlPr>
          </m:e>
        </m:acc>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γ</m:t>
        </m:r>
        <m:acc>
          <m:accPr>
            <m:chr m:val="̃"/>
            <m:ctrlPr>
              <w:rPr>
                <w:rFonts w:ascii="Cambria Math" w:hAnsi="Cambria Math" w:cs="Times New Roman"/>
                <w:kern w:val="2"/>
                <w:sz w:val="24"/>
                <w:szCs w:val="24"/>
                <w:lang w:val="en-US" w:bidi="ar-SA"/>
              </w:rPr>
            </m:ctrlPr>
          </m:accPr>
          <m:e>
            <m:r>
              <m:rPr>
                <m:sty m:val="p"/>
              </m:rPr>
              <w:rPr>
                <w:rFonts w:hint="default" w:ascii="Cambria Math" w:hAnsi="Cambria Math" w:cs="Times New Roman"/>
                <w:kern w:val="2"/>
                <w:sz w:val="24"/>
                <w:szCs w:val="24"/>
                <w:lang w:val="en-US" w:eastAsia="zh-CN" w:bidi="ar-SA"/>
              </w:rPr>
              <m:t>z</m:t>
            </m:r>
            <m:ctrlPr>
              <w:rPr>
                <w:rFonts w:ascii="Cambria Math" w:hAnsi="Cambria Math" w:cs="Times New Roman"/>
                <w:kern w:val="2"/>
                <w:sz w:val="24"/>
                <w:szCs w:val="24"/>
                <w:lang w:val="en-US" w:bidi="ar-SA"/>
              </w:rPr>
            </m:ctrlPr>
          </m:e>
        </m:acc>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β</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(2-10)</w:t>
      </w:r>
    </w:p>
    <w:p>
      <w:pPr>
        <w:ind w:firstLine="480" w:firstLineChars="0"/>
        <w:rPr>
          <w:rFonts w:hint="default"/>
          <w:lang w:val="en-US" w:eastAsia="zh-CN"/>
        </w:rPr>
      </w:pPr>
      <w:r>
        <w:rPr>
          <w:rFonts w:hint="default"/>
          <w:lang w:val="en-US" w:eastAsia="zh-CN"/>
        </w:rPr>
        <w:t xml:space="preserve">我们的目标是将输入复数信号归一化为标准复数正态分布 (CN) 。 标准复正态随机变量，也称为标准复高斯随机变量，是一个复随机变量z，其实部和虚部都是独立的正态分布随机变量，均值为0，方差为1/2。 在数学形式中，z </w:t>
      </w:r>
      <w:r>
        <w:rPr>
          <w:rFonts w:hint="eastAsia"/>
          <w:lang w:val="en-US" w:eastAsia="zh-CN"/>
        </w:rPr>
        <w:t>~</w:t>
      </w:r>
      <w:r>
        <w:rPr>
          <w:rFonts w:hint="default"/>
          <w:lang w:val="en-US" w:eastAsia="zh-CN"/>
        </w:rPr>
        <w:t xml:space="preserve"> CN(0, 1) 意味着：</w:t>
      </w:r>
    </w:p>
    <w:p>
      <w:pPr>
        <w:ind w:firstLine="480" w:firstLineChars="0"/>
        <w:rPr>
          <w:rFonts w:hint="default" w:hAnsi="Cambria Math" w:cs="Times New Roman"/>
          <w:b w:val="0"/>
          <w:i w:val="0"/>
          <w:kern w:val="2"/>
          <w:sz w:val="24"/>
          <w:szCs w:val="24"/>
          <w:lang w:val="en-US" w:eastAsia="zh-CN" w:bidi="ar-SA"/>
        </w:rPr>
      </w:pPr>
      <m:oMathPara>
        <m:oMathParaPr>
          <m:jc m:val="center"/>
        </m:oMathParaPr>
        <m:oMath>
          <m:r>
            <m:rPr>
              <m:sty m:val="p"/>
            </m:rPr>
            <w:rPr>
              <w:rFonts w:hint="default" w:ascii="Cambria Math" w:hAnsi="Cambria Math" w:cs="Times New Roman"/>
              <w:kern w:val="2"/>
              <w:sz w:val="24"/>
              <w:szCs w:val="24"/>
              <w:lang w:val="en-US" w:eastAsia="zh-CN" w:bidi="ar-SA"/>
            </w:rPr>
            <m:t>R(</m:t>
          </m:r>
          <m:r>
            <m:rPr>
              <m:sty m:val="p"/>
            </m:rPr>
            <w:rPr>
              <w:rFonts w:hint="eastAsia" w:ascii="Cambria Math" w:hAnsi="Cambria Math" w:cs="Times New Roman"/>
              <w:kern w:val="2"/>
              <w:sz w:val="24"/>
              <w:szCs w:val="24"/>
              <w:lang w:val="en-US" w:eastAsia="zh-CN" w:bidi="ar-SA"/>
            </w:rPr>
            <m:t>z</m:t>
          </m:r>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I(z) and R(</m:t>
          </m:r>
          <m:r>
            <m:rPr>
              <m:sty m:val="p"/>
            </m:rPr>
            <w:rPr>
              <w:rFonts w:hint="eastAsia" w:ascii="Cambria Math" w:hAnsi="Cambria Math" w:cs="Times New Roman"/>
              <w:kern w:val="2"/>
              <w:sz w:val="24"/>
              <w:szCs w:val="24"/>
              <w:lang w:val="en-US" w:eastAsia="zh-CN" w:bidi="ar-SA"/>
            </w:rPr>
            <m:t>z</m:t>
          </m:r>
          <m:r>
            <m:rPr>
              <m:sty m:val="p"/>
            </m:rPr>
            <w:rPr>
              <w:rFonts w:hint="default" w:ascii="Cambria Math" w:hAnsi="Cambria Math" w:cs="Times New Roman"/>
              <w:kern w:val="2"/>
              <w:sz w:val="24"/>
              <w:szCs w:val="24"/>
              <w:lang w:val="en-US" w:eastAsia="zh-CN" w:bidi="ar-SA"/>
            </w:rPr>
            <m:t>)~N(0,1/2) and I(z)~N(0,1/2)</m:t>
          </m:r>
        </m:oMath>
      </m:oMathPara>
    </w:p>
    <w:p>
      <w:pPr>
        <w:bidi w:val="0"/>
        <w:rPr>
          <w:rFonts w:hint="eastAsia"/>
          <w:lang w:val="en-US" w:eastAsia="zh-CN"/>
        </w:rPr>
      </w:pPr>
      <w:r>
        <w:rPr>
          <w:rFonts w:hint="default"/>
          <w:lang w:val="en-US" w:eastAsia="zh-CN"/>
        </w:rPr>
        <w:t>因此，我们可以将输入复信号的实部和虚部分别归一化为均值为零且方差为 1/2 的正态分布</w:t>
      </w:r>
      <w:r>
        <w:rPr>
          <w:rFonts w:hint="eastAsia"/>
          <w:lang w:val="en-US" w:eastAsia="zh-CN"/>
        </w:rPr>
        <w:t>,如下公式2-11所示:</w:t>
      </w:r>
    </w:p>
    <w:p>
      <w:pPr>
        <w:pStyle w:val="102"/>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acc>
          <m:accPr>
            <m:chr m:val="̃"/>
            <m:ctrlPr>
              <w:rPr>
                <w:rFonts w:ascii="Cambria Math" w:hAnsi="Cambria Math"/>
                <w:i/>
                <w:sz w:val="28"/>
                <w:szCs w:val="28"/>
                <w:lang w:val="en-US"/>
              </w:rPr>
            </m:ctrlPr>
          </m:accPr>
          <m:e>
            <m:r>
              <m:rPr/>
              <w:rPr>
                <w:rFonts w:hint="default" w:ascii="Cambria Math" w:hAnsi="Cambria Math"/>
                <w:sz w:val="28"/>
                <w:szCs w:val="28"/>
                <w:lang w:val="en-US" w:eastAsia="zh-CN"/>
              </w:rPr>
              <m:t>z</m:t>
            </m:r>
            <m:ctrlPr>
              <w:rPr>
                <w:rFonts w:ascii="Cambria Math" w:hAnsi="Cambria Math"/>
                <w:i/>
                <w:sz w:val="28"/>
                <w:szCs w:val="28"/>
                <w:lang w:val="en-US"/>
              </w:rPr>
            </m:ctrlPr>
          </m:e>
        </m:acc>
        <m:r>
          <m:rPr/>
          <w:rPr>
            <w:rFonts w:hint="default" w:ascii="Cambria Math" w:hAnsi="Cambria Math"/>
            <w:sz w:val="28"/>
            <w:szCs w:val="28"/>
            <w:lang w:val="en-US" w:eastAsia="zh-CN"/>
          </w:rPr>
          <m:t>=(</m:t>
        </m:r>
        <m:f>
          <m:fPr>
            <m:ctrlPr>
              <w:rPr>
                <w:rFonts w:hint="default" w:ascii="Cambria Math" w:hAnsi="Cambria Math" w:cs="Times New Roman"/>
                <w:kern w:val="2"/>
                <w:sz w:val="28"/>
                <w:szCs w:val="28"/>
                <w:lang w:val="en-US" w:eastAsia="zh-CN" w:bidi="ar-SA"/>
              </w:rPr>
            </m:ctrlPr>
          </m:fPr>
          <m:num>
            <m:sSub>
              <m:sSubPr>
                <m:ctrlPr>
                  <w:rPr>
                    <w:rFonts w:hint="default" w:ascii="Cambria Math" w:hAnsi="Cambria Math" w:cs="Times New Roman"/>
                    <w:i w:val="0"/>
                    <w:kern w:val="2"/>
                    <w:sz w:val="28"/>
                    <w:szCs w:val="28"/>
                    <w:lang w:val="en-US" w:eastAsia="zh-CN" w:bidi="ar-SA"/>
                  </w:rPr>
                </m:ctrlPr>
              </m:sSubPr>
              <m:e>
                <m:r>
                  <m:rPr>
                    <m:sty m:val="p"/>
                  </m:rPr>
                  <w:rPr>
                    <w:rFonts w:hint="default" w:ascii="Cambria Math" w:hAnsi="Cambria Math" w:cs="Times New Roman"/>
                    <w:kern w:val="2"/>
                    <w:sz w:val="28"/>
                    <w:szCs w:val="28"/>
                    <w:lang w:val="en-US" w:eastAsia="zh-CN" w:bidi="ar-SA"/>
                  </w:rPr>
                  <m:t>z</m:t>
                </m:r>
                <m:ctrlPr>
                  <w:rPr>
                    <w:rFonts w:hint="default" w:ascii="Cambria Math" w:hAnsi="Cambria Math" w:cs="Times New Roman"/>
                    <w:i w:val="0"/>
                    <w:kern w:val="2"/>
                    <w:sz w:val="28"/>
                    <w:szCs w:val="28"/>
                    <w:lang w:val="en-US" w:eastAsia="zh-CN" w:bidi="ar-SA"/>
                  </w:rPr>
                </m:ctrlPr>
              </m:e>
              <m:sub>
                <m:r>
                  <m:rPr>
                    <m:sty m:val="p"/>
                  </m:rPr>
                  <w:rPr>
                    <w:rFonts w:hint="default" w:ascii="Cambria Math" w:hAnsi="Cambria Math" w:cs="Times New Roman"/>
                    <w:kern w:val="2"/>
                    <w:sz w:val="28"/>
                    <w:szCs w:val="28"/>
                    <w:lang w:val="en-US" w:eastAsia="zh-CN" w:bidi="ar-SA"/>
                  </w:rPr>
                  <m:t>r</m:t>
                </m:r>
                <m:ctrlPr>
                  <w:rPr>
                    <w:rFonts w:hint="default" w:ascii="Cambria Math" w:hAnsi="Cambria Math" w:cs="Times New Roman"/>
                    <w:i w:val="0"/>
                    <w:kern w:val="2"/>
                    <w:sz w:val="28"/>
                    <w:szCs w:val="28"/>
                    <w:lang w:val="en-US" w:eastAsia="zh-CN" w:bidi="ar-SA"/>
                  </w:rPr>
                </m:ctrlPr>
              </m:sub>
            </m:sSub>
            <m:r>
              <m:rPr>
                <m:sty m:val="p"/>
              </m:rPr>
              <w:rPr>
                <w:rFonts w:hint="default" w:ascii="Cambria Math" w:hAnsi="Cambria Math" w:cs="Times New Roman"/>
                <w:kern w:val="2"/>
                <w:sz w:val="28"/>
                <w:szCs w:val="28"/>
                <w:lang w:val="en-US" w:eastAsia="zh-CN" w:bidi="ar-SA"/>
              </w:rPr>
              <m:t>−</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μ</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r</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num>
          <m:den>
            <m:rad>
              <m:radPr>
                <m:degHide m:val="1"/>
                <m:ctrlPr>
                  <w:rPr>
                    <w:rFonts w:hint="default" w:ascii="Cambria Math" w:hAnsi="Cambria Math" w:cs="Times New Roman"/>
                    <w:kern w:val="2"/>
                    <w:sz w:val="28"/>
                    <w:szCs w:val="28"/>
                    <w:lang w:val="en-US" w:eastAsia="zh-CN" w:bidi="ar-SA"/>
                  </w:rPr>
                </m:ctrlPr>
              </m:radPr>
              <m:deg>
                <m:ctrlPr>
                  <w:rPr>
                    <w:rFonts w:hint="default" w:ascii="Cambria Math" w:hAnsi="Cambria Math" w:cs="Times New Roman"/>
                    <w:kern w:val="2"/>
                    <w:sz w:val="28"/>
                    <w:szCs w:val="28"/>
                    <w:lang w:val="en-US" w:eastAsia="zh-CN" w:bidi="ar-SA"/>
                  </w:rPr>
                </m:ctrlPr>
              </m:deg>
              <m:e>
                <m:sSup>
                  <m:sSupPr>
                    <m:ctrlPr>
                      <w:rPr>
                        <w:rFonts w:hint="default" w:ascii="Cambria Math" w:hAnsi="Cambria Math" w:cs="Times New Roman"/>
                        <w:kern w:val="2"/>
                        <w:sz w:val="28"/>
                        <w:szCs w:val="28"/>
                        <w:lang w:val="en-US" w:eastAsia="zh-CN" w:bidi="ar-SA"/>
                      </w:rPr>
                    </m:ctrlPr>
                  </m:sSupPr>
                  <m:e>
                    <m:r>
                      <m:rPr>
                        <m:sty m:val="p"/>
                      </m:rPr>
                      <w:rPr>
                        <w:rFonts w:hint="default" w:ascii="Cambria Math" w:hAnsi="Cambria Math" w:cs="Times New Roman"/>
                        <w:kern w:val="2"/>
                        <w:sz w:val="28"/>
                        <w:szCs w:val="28"/>
                        <w:lang w:val="en-US" w:eastAsia="zh-CN" w:bidi="ar-SA"/>
                      </w:rPr>
                      <m:t>2</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σ</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r</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e>
                  <m:sup>
                    <m:r>
                      <m:rPr/>
                      <w:rPr>
                        <w:rFonts w:ascii="Cambria Math" w:hAnsi="Cambria Math" w:cs="Times New Roman"/>
                        <w:kern w:val="2"/>
                        <w:sz w:val="28"/>
                        <w:szCs w:val="28"/>
                        <w:lang w:val="en-US" w:bidi="ar-SA"/>
                      </w:rPr>
                      <m:t>2</m:t>
                    </m:r>
                    <m:ctrlPr>
                      <w:rPr>
                        <w:rFonts w:hint="default" w:ascii="Cambria Math" w:hAnsi="Cambria Math" w:cs="Times New Roman"/>
                        <w:kern w:val="2"/>
                        <w:sz w:val="28"/>
                        <w:szCs w:val="28"/>
                        <w:lang w:val="en-US" w:eastAsia="zh-CN" w:bidi="ar-SA"/>
                      </w:rPr>
                    </m:ctrlPr>
                  </m:sup>
                </m:sSup>
                <m:r>
                  <m:rPr>
                    <m:sty m:val="p"/>
                  </m:rPr>
                  <w:rPr>
                    <w:rFonts w:hint="default" w:ascii="Cambria Math" w:hAnsi="Cambria Math" w:cs="Times New Roman"/>
                    <w:kern w:val="2"/>
                    <w:sz w:val="28"/>
                    <w:szCs w:val="28"/>
                    <w:lang w:val="en-US" w:eastAsia="zh-CN" w:bidi="ar-SA"/>
                  </w:rPr>
                  <m:t>+</m:t>
                </m:r>
                <m:r>
                  <m:rPr>
                    <m:sty m:val="p"/>
                  </m:rPr>
                  <w:rPr>
                    <w:rFonts w:ascii="Cambria Math" w:hAnsi="Cambria Math" w:cs="Times New Roman"/>
                    <w:kern w:val="2"/>
                    <w:sz w:val="28"/>
                    <w:szCs w:val="28"/>
                    <w:lang w:val="en-US" w:bidi="ar-SA"/>
                  </w:rPr>
                  <m:t>ϵ</m:t>
                </m:r>
                <m:ctrlPr>
                  <w:rPr>
                    <w:rFonts w:hint="default" w:ascii="Cambria Math" w:hAnsi="Cambria Math" w:cs="Times New Roman"/>
                    <w:kern w:val="2"/>
                    <w:sz w:val="28"/>
                    <w:szCs w:val="28"/>
                    <w:lang w:val="en-US" w:eastAsia="zh-CN" w:bidi="ar-SA"/>
                  </w:rPr>
                </m:ctrlPr>
              </m:e>
            </m:rad>
            <m:ctrlPr>
              <w:rPr>
                <w:rFonts w:hint="default" w:ascii="Cambria Math" w:hAnsi="Cambria Math" w:cs="Times New Roman"/>
                <w:kern w:val="2"/>
                <w:sz w:val="28"/>
                <w:szCs w:val="28"/>
                <w:lang w:val="en-US" w:eastAsia="zh-CN" w:bidi="ar-SA"/>
              </w:rPr>
            </m:ctrlPr>
          </m:den>
        </m:f>
        <m:r>
          <m:rPr/>
          <w:rPr>
            <w:rFonts w:hint="default" w:ascii="Cambria Math" w:hAnsi="Cambria Math"/>
            <w:sz w:val="28"/>
            <w:szCs w:val="28"/>
            <w:lang w:val="en-US" w:eastAsia="zh-CN"/>
          </w:rPr>
          <m:t>)+i(</m:t>
        </m:r>
        <m:f>
          <m:fPr>
            <m:ctrlPr>
              <w:rPr>
                <w:rFonts w:hint="default" w:ascii="Cambria Math" w:hAnsi="Cambria Math" w:cs="Times New Roman"/>
                <w:kern w:val="2"/>
                <w:sz w:val="28"/>
                <w:szCs w:val="28"/>
                <w:lang w:val="en-US" w:eastAsia="zh-CN" w:bidi="ar-SA"/>
              </w:rPr>
            </m:ctrlPr>
          </m:fPr>
          <m:num>
            <m:sSub>
              <m:sSubPr>
                <m:ctrlPr>
                  <w:rPr>
                    <w:rFonts w:hint="default" w:ascii="Cambria Math" w:hAnsi="Cambria Math" w:cs="Times New Roman"/>
                    <w:i w:val="0"/>
                    <w:kern w:val="2"/>
                    <w:sz w:val="28"/>
                    <w:szCs w:val="28"/>
                    <w:lang w:val="en-US" w:eastAsia="zh-CN" w:bidi="ar-SA"/>
                  </w:rPr>
                </m:ctrlPr>
              </m:sSubPr>
              <m:e>
                <m:r>
                  <m:rPr>
                    <m:sty m:val="p"/>
                  </m:rPr>
                  <w:rPr>
                    <w:rFonts w:hint="default" w:ascii="Cambria Math" w:hAnsi="Cambria Math" w:cs="Times New Roman"/>
                    <w:kern w:val="2"/>
                    <w:sz w:val="28"/>
                    <w:szCs w:val="28"/>
                    <w:lang w:val="en-US" w:eastAsia="zh-CN" w:bidi="ar-SA"/>
                  </w:rPr>
                  <m:t>z</m:t>
                </m:r>
                <m:ctrlPr>
                  <w:rPr>
                    <w:rFonts w:hint="default" w:ascii="Cambria Math" w:hAnsi="Cambria Math" w:cs="Times New Roman"/>
                    <w:i w:val="0"/>
                    <w:kern w:val="2"/>
                    <w:sz w:val="28"/>
                    <w:szCs w:val="28"/>
                    <w:lang w:val="en-US" w:eastAsia="zh-CN" w:bidi="ar-SA"/>
                  </w:rPr>
                </m:ctrlPr>
              </m:e>
              <m:sub>
                <m:r>
                  <m:rPr>
                    <m:sty m:val="p"/>
                  </m:rPr>
                  <w:rPr>
                    <w:rFonts w:hint="default" w:ascii="Cambria Math" w:hAnsi="Cambria Math" w:cs="Times New Roman"/>
                    <w:kern w:val="2"/>
                    <w:sz w:val="28"/>
                    <w:szCs w:val="28"/>
                    <w:lang w:val="en-US" w:eastAsia="zh-CN" w:bidi="ar-SA"/>
                  </w:rPr>
                  <m:t>i</m:t>
                </m:r>
                <m:ctrlPr>
                  <w:rPr>
                    <w:rFonts w:hint="default" w:ascii="Cambria Math" w:hAnsi="Cambria Math" w:cs="Times New Roman"/>
                    <w:i w:val="0"/>
                    <w:kern w:val="2"/>
                    <w:sz w:val="28"/>
                    <w:szCs w:val="28"/>
                    <w:lang w:val="en-US" w:eastAsia="zh-CN" w:bidi="ar-SA"/>
                  </w:rPr>
                </m:ctrlPr>
              </m:sub>
            </m:sSub>
            <m:r>
              <m:rPr>
                <m:sty m:val="p"/>
              </m:rPr>
              <w:rPr>
                <w:rFonts w:hint="default" w:ascii="Cambria Math" w:hAnsi="Cambria Math" w:cs="Times New Roman"/>
                <w:kern w:val="2"/>
                <w:sz w:val="28"/>
                <w:szCs w:val="28"/>
                <w:lang w:val="en-US" w:eastAsia="zh-CN" w:bidi="ar-SA"/>
              </w:rPr>
              <m:t>−</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μ</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i</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num>
          <m:den>
            <m:rad>
              <m:radPr>
                <m:degHide m:val="1"/>
                <m:ctrlPr>
                  <w:rPr>
                    <w:rFonts w:hint="default" w:ascii="Cambria Math" w:hAnsi="Cambria Math" w:cs="Times New Roman"/>
                    <w:kern w:val="2"/>
                    <w:sz w:val="28"/>
                    <w:szCs w:val="28"/>
                    <w:lang w:val="en-US" w:eastAsia="zh-CN" w:bidi="ar-SA"/>
                  </w:rPr>
                </m:ctrlPr>
              </m:radPr>
              <m:deg>
                <m:ctrlPr>
                  <w:rPr>
                    <w:rFonts w:hint="default" w:ascii="Cambria Math" w:hAnsi="Cambria Math" w:cs="Times New Roman"/>
                    <w:kern w:val="2"/>
                    <w:sz w:val="28"/>
                    <w:szCs w:val="28"/>
                    <w:lang w:val="en-US" w:eastAsia="zh-CN" w:bidi="ar-SA"/>
                  </w:rPr>
                </m:ctrlPr>
              </m:deg>
              <m:e>
                <m:sSup>
                  <m:sSupPr>
                    <m:ctrlPr>
                      <w:rPr>
                        <w:rFonts w:hint="default" w:ascii="Cambria Math" w:hAnsi="Cambria Math" w:cs="Times New Roman"/>
                        <w:kern w:val="2"/>
                        <w:sz w:val="28"/>
                        <w:szCs w:val="28"/>
                        <w:lang w:val="en-US" w:eastAsia="zh-CN" w:bidi="ar-SA"/>
                      </w:rPr>
                    </m:ctrlPr>
                  </m:sSupPr>
                  <m:e>
                    <m:r>
                      <m:rPr>
                        <m:sty m:val="p"/>
                      </m:rPr>
                      <w:rPr>
                        <w:rFonts w:hint="default" w:ascii="Cambria Math" w:hAnsi="Cambria Math" w:cs="Times New Roman"/>
                        <w:kern w:val="2"/>
                        <w:sz w:val="28"/>
                        <w:szCs w:val="28"/>
                        <w:lang w:val="en-US" w:eastAsia="zh-CN" w:bidi="ar-SA"/>
                      </w:rPr>
                      <m:t>2</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σ</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i</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e>
                  <m:sup>
                    <m:r>
                      <m:rPr/>
                      <w:rPr>
                        <w:rFonts w:ascii="Cambria Math" w:hAnsi="Cambria Math" w:cs="Times New Roman"/>
                        <w:kern w:val="2"/>
                        <w:sz w:val="28"/>
                        <w:szCs w:val="28"/>
                        <w:lang w:val="en-US" w:bidi="ar-SA"/>
                      </w:rPr>
                      <m:t>2</m:t>
                    </m:r>
                    <m:ctrlPr>
                      <w:rPr>
                        <w:rFonts w:hint="default" w:ascii="Cambria Math" w:hAnsi="Cambria Math" w:cs="Times New Roman"/>
                        <w:kern w:val="2"/>
                        <w:sz w:val="28"/>
                        <w:szCs w:val="28"/>
                        <w:lang w:val="en-US" w:eastAsia="zh-CN" w:bidi="ar-SA"/>
                      </w:rPr>
                    </m:ctrlPr>
                  </m:sup>
                </m:sSup>
                <m:r>
                  <m:rPr>
                    <m:sty m:val="p"/>
                  </m:rPr>
                  <w:rPr>
                    <w:rFonts w:hint="default" w:ascii="Cambria Math" w:hAnsi="Cambria Math" w:cs="Times New Roman"/>
                    <w:kern w:val="2"/>
                    <w:sz w:val="28"/>
                    <w:szCs w:val="28"/>
                    <w:lang w:val="en-US" w:eastAsia="zh-CN" w:bidi="ar-SA"/>
                  </w:rPr>
                  <m:t>+</m:t>
                </m:r>
                <m:r>
                  <m:rPr>
                    <m:sty m:val="p"/>
                  </m:rPr>
                  <w:rPr>
                    <w:rFonts w:ascii="Cambria Math" w:hAnsi="Cambria Math" w:cs="Times New Roman"/>
                    <w:kern w:val="2"/>
                    <w:sz w:val="28"/>
                    <w:szCs w:val="28"/>
                    <w:lang w:val="en-US" w:bidi="ar-SA"/>
                  </w:rPr>
                  <m:t>ϵ</m:t>
                </m:r>
                <m:ctrlPr>
                  <w:rPr>
                    <w:rFonts w:hint="default" w:ascii="Cambria Math" w:hAnsi="Cambria Math" w:cs="Times New Roman"/>
                    <w:kern w:val="2"/>
                    <w:sz w:val="28"/>
                    <w:szCs w:val="28"/>
                    <w:lang w:val="en-US" w:eastAsia="zh-CN" w:bidi="ar-SA"/>
                  </w:rPr>
                </m:ctrlPr>
              </m:e>
            </m:rad>
            <m:ctrlPr>
              <w:rPr>
                <w:rFonts w:hint="default" w:ascii="Cambria Math" w:hAnsi="Cambria Math" w:cs="Times New Roman"/>
                <w:kern w:val="2"/>
                <w:sz w:val="28"/>
                <w:szCs w:val="28"/>
                <w:lang w:val="en-US" w:eastAsia="zh-CN" w:bidi="ar-SA"/>
              </w:rPr>
            </m:ctrlPr>
          </m:den>
        </m:f>
        <m:r>
          <m:rPr/>
          <w:rPr>
            <w:rFonts w:hint="default" w:ascii="Cambria Math" w:hAnsi="Cambria Math"/>
            <w:sz w:val="28"/>
            <w:szCs w:val="28"/>
            <w:lang w:val="en-US" w:eastAsia="zh-CN"/>
          </w:rPr>
          <m:t>)</m:t>
        </m:r>
      </m:oMath>
      <w:r>
        <w:rPr>
          <w:rFonts w:hint="eastAsia" w:hAnsi="Cambria Math"/>
          <w:i w:val="0"/>
          <w:lang w:val="en-US" w:eastAsia="zh-CN"/>
        </w:rPr>
        <w:tab/>
      </w:r>
      <w:r>
        <w:rPr>
          <w:rFonts w:hint="eastAsia" w:hAnsi="Cambria Math"/>
          <w:i w:val="0"/>
          <w:lang w:val="en-US" w:eastAsia="zh-CN"/>
        </w:rPr>
        <w:t>(2-11)</w:t>
      </w:r>
    </w:p>
    <w:p>
      <w:pPr>
        <w:bidi w:val="0"/>
        <w:rPr>
          <w:rFonts w:hint="default" w:eastAsia="宋体"/>
          <w:lang w:val="en-US" w:eastAsia="zh-CN"/>
        </w:rPr>
      </w:pPr>
      <w:r>
        <w:rPr>
          <w:rFonts w:hint="eastAsia"/>
          <w:lang w:val="en-US" w:eastAsia="zh-CN"/>
        </w:rPr>
        <w:t>且增益</w:t>
      </w:r>
      <w:r>
        <w:rPr>
          <w:rFonts w:hint="default"/>
          <w:lang w:val="en-US" w:eastAsia="zh-CN"/>
        </w:rPr>
        <w:t>参数和</w:t>
      </w:r>
      <w:r>
        <w:rPr>
          <w:rFonts w:hint="eastAsia"/>
          <w:lang w:val="en-US" w:eastAsia="zh-CN"/>
        </w:rPr>
        <w:t>偏置</w:t>
      </w:r>
      <w:r>
        <w:rPr>
          <w:rFonts w:hint="default"/>
          <w:lang w:val="en-US" w:eastAsia="zh-CN"/>
        </w:rPr>
        <w:t>参数是可学习的复数值，</w:t>
      </w:r>
      <w:r>
        <w:rPr>
          <w:rFonts w:hint="eastAsia"/>
          <w:lang w:val="en-US" w:eastAsia="zh-CN"/>
        </w:rPr>
        <w:t>所以复数高斯batch normalization</w:t>
      </w:r>
      <w:r>
        <w:rPr>
          <w:rFonts w:hint="default"/>
          <w:lang w:val="en-US" w:eastAsia="zh-CN"/>
        </w:rPr>
        <w:t>如下</w:t>
      </w:r>
      <w:r>
        <w:rPr>
          <w:rFonts w:hint="eastAsia"/>
          <w:lang w:val="en-US" w:eastAsia="zh-CN"/>
        </w:rPr>
        <w:t>公式2-12所示：其中增益参数γ和偏置参数β都是在训练中学习得来的，γ被初始化为</w:t>
      </w:r>
      <m:oMath>
        <m:f>
          <m:fPr>
            <m:ctrlPr>
              <w:rPr>
                <w:rFonts w:ascii="Cambria Math" w:hAnsi="Cambria Math"/>
                <w:i/>
                <w:lang w:val="en-US"/>
              </w:rPr>
            </m:ctrlPr>
          </m:fPr>
          <m:num>
            <m:r>
              <m:rPr/>
              <w:rPr>
                <w:rFonts w:hint="default" w:ascii="Cambria Math" w:hAnsi="Cambria Math"/>
                <w:lang w:val="en-US" w:eastAsia="zh-CN"/>
              </w:rPr>
              <m:t>1</m:t>
            </m:r>
            <m:ctrlPr>
              <w:rPr>
                <w:rFonts w:ascii="Cambria Math" w:hAnsi="Cambria Math"/>
                <w:i/>
                <w:lang w:val="en-US"/>
              </w:rPr>
            </m:ctrlPr>
          </m:num>
          <m:den>
            <m:rad>
              <m:radPr>
                <m:degHide m:val="1"/>
                <m:ctrlPr>
                  <w:rPr>
                    <w:rFonts w:ascii="Cambria Math" w:hAnsi="Cambria Math"/>
                    <w:i/>
                    <w:lang w:val="en-US"/>
                  </w:rPr>
                </m:ctrlPr>
              </m:radPr>
              <m:deg>
                <m:ctrlPr>
                  <w:rPr>
                    <w:rFonts w:ascii="Cambria Math" w:hAnsi="Cambria Math"/>
                    <w:i/>
                    <w:lang w:val="en-US"/>
                  </w:rPr>
                </m:ctrlPr>
              </m:deg>
              <m:e>
                <m:r>
                  <m:rPr/>
                  <w:rPr>
                    <w:rFonts w:hint="default" w:ascii="Cambria Math" w:hAnsi="Cambria Math"/>
                    <w:lang w:val="en-US" w:eastAsia="zh-CN"/>
                  </w:rPr>
                  <m:t>2</m:t>
                </m:r>
                <m:ctrlPr>
                  <w:rPr>
                    <w:rFonts w:ascii="Cambria Math" w:hAnsi="Cambria Math"/>
                    <w:i/>
                    <w:lang w:val="en-US"/>
                  </w:rPr>
                </m:ctrlPr>
              </m:e>
            </m:rad>
            <m:ctrlPr>
              <w:rPr>
                <w:rFonts w:ascii="Cambria Math" w:hAnsi="Cambria Math"/>
                <w:i/>
                <w:lang w:val="en-US"/>
              </w:rPr>
            </m:ctrlPr>
          </m:den>
        </m:f>
        <m:r>
          <m:rPr/>
          <w:rPr>
            <w:rFonts w:hint="default" w:ascii="Cambria Math" w:hAnsi="Cambria Math"/>
            <w:lang w:val="en-US" w:eastAsia="zh-CN"/>
          </w:rPr>
          <m:t>+i</m:t>
        </m:r>
        <m:f>
          <m:fPr>
            <m:ctrlPr>
              <w:rPr>
                <w:rFonts w:hint="default" w:ascii="Cambria Math" w:hAnsi="Cambria Math"/>
                <w:i/>
                <w:lang w:val="en-US" w:eastAsia="zh-CN"/>
              </w:rPr>
            </m:ctrlPr>
          </m:fPr>
          <m:num>
            <m:r>
              <m:rPr/>
              <w:rPr>
                <w:rFonts w:hint="default" w:ascii="Cambria Math" w:hAnsi="Cambria Math"/>
                <w:lang w:val="en-US" w:eastAsia="zh-CN"/>
              </w:rPr>
              <m:t>1</m:t>
            </m:r>
            <m:ctrlPr>
              <w:rPr>
                <w:rFonts w:hint="default" w:ascii="Cambria Math" w:hAnsi="Cambria Math"/>
                <w:i/>
                <w:lang w:val="en-US" w:eastAsia="zh-CN"/>
              </w:rPr>
            </m:ctrlPr>
          </m:num>
          <m:den>
            <m:rad>
              <m:radPr>
                <m:degHide m:val="1"/>
                <m:ctrlPr>
                  <w:rPr>
                    <w:rFonts w:ascii="Cambria Math" w:hAnsi="Cambria Math"/>
                    <w:i/>
                    <w:lang w:val="en-US"/>
                  </w:rPr>
                </m:ctrlPr>
              </m:radPr>
              <m:deg>
                <m:ctrlPr>
                  <w:rPr>
                    <w:rFonts w:ascii="Cambria Math" w:hAnsi="Cambria Math"/>
                    <w:i/>
                    <w:lang w:val="en-US"/>
                  </w:rPr>
                </m:ctrlPr>
              </m:deg>
              <m:e>
                <m:r>
                  <m:rPr/>
                  <w:rPr>
                    <w:rFonts w:hint="default" w:ascii="Cambria Math" w:hAnsi="Cambria Math"/>
                    <w:lang w:val="en-US" w:eastAsia="zh-CN"/>
                  </w:rPr>
                  <m:t>2</m:t>
                </m:r>
                <m:ctrlPr>
                  <w:rPr>
                    <w:rFonts w:ascii="Cambria Math" w:hAnsi="Cambria Math"/>
                    <w:i/>
                    <w:lang w:val="en-US"/>
                  </w:rPr>
                </m:ctrlPr>
              </m:e>
            </m:rad>
            <m:ctrlPr>
              <w:rPr>
                <w:rFonts w:hint="default" w:ascii="Cambria Math" w:hAnsi="Cambria Math"/>
                <w:i/>
                <w:lang w:val="en-US" w:eastAsia="zh-CN"/>
              </w:rPr>
            </m:ctrlPr>
          </m:den>
        </m:f>
      </m:oMath>
      <w:r>
        <w:rPr>
          <w:rFonts w:hint="eastAsia" w:hAnsi="Cambria Math"/>
          <w:i w:val="0"/>
          <w:lang w:val="en-US" w:eastAsia="zh-CN"/>
        </w:rPr>
        <w:t>，</w:t>
      </w:r>
      <w:r>
        <w:rPr>
          <w:rFonts w:hint="eastAsia"/>
          <w:lang w:val="en-US" w:eastAsia="zh-CN"/>
        </w:rPr>
        <w:t>β被初始化为0+i0。</w:t>
      </w:r>
    </w:p>
    <w:p>
      <w:pPr>
        <w:pStyle w:val="102"/>
        <w:bidi w:val="0"/>
        <w:ind w:left="0" w:leftChars="0" w:firstLine="0" w:firstLineChars="0"/>
        <w:jc w:val="both"/>
        <w:rPr>
          <w:rFonts w:hint="eastAsia"/>
          <w:lang w:val="en-US" w:eastAsia="zh-CN"/>
        </w:rPr>
      </w:pPr>
      <w:r>
        <w:rPr>
          <w:rFonts w:hint="eastAsia"/>
          <w:lang w:val="en-US" w:eastAsia="zh-CN"/>
        </w:rPr>
        <w:tab/>
      </w:r>
      <w:r>
        <w:rPr>
          <w:rFonts w:hint="default"/>
          <w:position w:val="-30"/>
          <w:lang w:val="en-US" w:eastAsia="zh-CN"/>
        </w:rPr>
        <w:object>
          <v:shape id="_x0000_i1028" o:spt="75" type="#_x0000_t75" style="height:36pt;width:281pt;" o:ole="t" filled="f" o:preferrelative="t" stroked="f" coordsize="21600,21600">
            <v:path/>
            <v:fill on="f" focussize="0,0"/>
            <v:stroke on="f"/>
            <v:imagedata r:id="rId55" o:title=""/>
            <o:lock v:ext="edit" aspectratio="t"/>
            <w10:wrap type="none"/>
            <w10:anchorlock/>
          </v:shape>
          <o:OLEObject Type="Embed" ProgID="Equation.KSEE3" ShapeID="_x0000_i1028" DrawAspect="Content" ObjectID="_1468075728" r:id="rId54">
            <o:LockedField>false</o:LockedField>
          </o:OLEObject>
        </w:object>
      </w:r>
      <w:r>
        <w:rPr>
          <w:rFonts w:hint="eastAsia"/>
          <w:lang w:val="en-US" w:eastAsia="zh-CN"/>
        </w:rPr>
        <w:tab/>
      </w:r>
      <w:r>
        <w:rPr>
          <w:rFonts w:hint="eastAsia"/>
          <w:lang w:val="en-US" w:eastAsia="zh-CN"/>
        </w:rPr>
        <w:t>（2-12）</w:t>
      </w:r>
    </w:p>
    <w:p>
      <w:pPr>
        <w:ind w:firstLine="480" w:firstLineChars="0"/>
        <w:rPr>
          <w:rFonts w:hint="default"/>
          <w:lang w:val="en-US" w:eastAsia="zh-CN"/>
        </w:rPr>
      </w:pPr>
      <w:r>
        <w:rPr>
          <w:rFonts w:hint="default"/>
          <w:lang w:val="en-US" w:eastAsia="zh-CN"/>
        </w:rPr>
        <w:t>与公式</w:t>
      </w:r>
      <w:r>
        <w:rPr>
          <w:rFonts w:hint="eastAsia"/>
          <w:lang w:val="en-US" w:eastAsia="zh-CN"/>
        </w:rPr>
        <w:t>2-10</w:t>
      </w:r>
      <w:r>
        <w:rPr>
          <w:rFonts w:hint="default"/>
          <w:lang w:val="en-US" w:eastAsia="zh-CN"/>
        </w:rPr>
        <w:t xml:space="preserve"> 相比，</w:t>
      </w:r>
      <w:r>
        <w:rPr>
          <w:rFonts w:hint="eastAsia"/>
          <w:lang w:val="en-US" w:eastAsia="zh-CN"/>
        </w:rPr>
        <w:t>CGBN</w:t>
      </w:r>
      <w:r>
        <w:rPr>
          <w:rFonts w:hint="default"/>
          <w:lang w:val="en-US" w:eastAsia="zh-CN"/>
        </w:rPr>
        <w:t>通过避免计算协方差矩阵的逆平方根，显着降低了计算复杂度。并且</w:t>
      </w:r>
      <w:r>
        <w:rPr>
          <w:rFonts w:hint="eastAsia"/>
          <w:lang w:val="en-US" w:eastAsia="zh-CN"/>
        </w:rPr>
        <w:t>实验数据表明，使用CGBN可以获得</w:t>
      </w:r>
      <w:r>
        <w:rPr>
          <w:rFonts w:hint="default"/>
          <w:lang w:val="en-US" w:eastAsia="zh-CN"/>
        </w:rPr>
        <w:t>更快的收敛速度</w:t>
      </w:r>
      <w:r>
        <w:rPr>
          <w:rFonts w:hint="eastAsia"/>
          <w:vertAlign w:val="superscript"/>
          <w:lang w:val="en-US" w:eastAsia="zh-CN"/>
        </w:rPr>
        <w:t>[15]</w:t>
      </w:r>
      <w:r>
        <w:rPr>
          <w:rFonts w:hint="default"/>
          <w:lang w:val="en-US" w:eastAsia="zh-CN"/>
        </w:rPr>
        <w:t>。</w:t>
      </w:r>
    </w:p>
    <w:p>
      <w:pPr>
        <w:pStyle w:val="4"/>
      </w:pPr>
      <w:r>
        <w:rPr>
          <w:rFonts w:hint="eastAsia"/>
          <w:lang w:val="en-US" w:eastAsia="zh-CN"/>
        </w:rPr>
        <w:t>BCNN的网络结构</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下图对比了BCNN的原始的CNN的网络结构，其中图a表示原始的CNN的网络结构，由卷积层、偏置层、非线性激活函数层和池化层按顺序组成；而BCNN的网络结构不同于原始的CNN的，如图 的图b所示 ，卷积层之后紧跟着的是池化层和BN层，而且在BCNN中偏置层可以删除且不造成精度损失，最后是二值化层。对于BCNN来说，要想模型可收敛，BN层是必须存在的。</w:t>
      </w:r>
      <w:r>
        <w:rPr>
          <w:rFonts w:hint="eastAsia"/>
          <w:lang w:val="en-US" w:eastAsia="zh-CN"/>
        </w:rPr>
        <w:tab/>
      </w:r>
    </w:p>
    <w:p>
      <w:pPr>
        <w:keepNext w:val="0"/>
        <w:keepLines w:val="0"/>
        <w:pageBreakBefore w:val="0"/>
        <w:widowControl w:val="0"/>
        <w:tabs>
          <w:tab w:val="center" w:pos="2239"/>
        </w:tabs>
        <w:kinsoku/>
        <w:wordWrap/>
        <w:overflowPunct/>
        <w:topLinePunct w:val="0"/>
        <w:autoSpaceDE/>
        <w:autoSpaceDN/>
        <w:bidi w:val="0"/>
        <w:adjustRightInd/>
        <w:snapToGrid/>
        <w:jc w:val="center"/>
        <w:textAlignment w:val="auto"/>
        <w:rPr>
          <w:rFonts w:hint="eastAsia"/>
          <w:lang w:val="en-US" w:eastAsia="zh-CN"/>
        </w:rPr>
      </w:pPr>
      <w:r>
        <w:rPr>
          <w:rFonts w:hint="eastAsia"/>
          <w:lang w:val="en-US" w:eastAsia="zh-CN"/>
        </w:rPr>
        <w:drawing>
          <wp:inline distT="0" distB="0" distL="114300" distR="114300">
            <wp:extent cx="3582670" cy="2818765"/>
            <wp:effectExtent l="0" t="0" r="17780" b="635"/>
            <wp:docPr id="37" name="图片 37" descr="BCNN与CNN网络结构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BCNN与CNN网络结构对比"/>
                    <pic:cNvPicPr>
                      <a:picLocks noChangeAspect="1"/>
                    </pic:cNvPicPr>
                  </pic:nvPicPr>
                  <pic:blipFill>
                    <a:blip r:embed="rId56"/>
                    <a:stretch>
                      <a:fillRect/>
                    </a:stretch>
                  </pic:blipFill>
                  <pic:spPr>
                    <a:xfrm>
                      <a:off x="0" y="0"/>
                      <a:ext cx="3582670" cy="2818765"/>
                    </a:xfrm>
                    <a:prstGeom prst="rect">
                      <a:avLst/>
                    </a:prstGeom>
                  </pic:spPr>
                </pic:pic>
              </a:graphicData>
            </a:graphic>
          </wp:inline>
        </w:drawing>
      </w:r>
    </w:p>
    <w:p>
      <w:pPr>
        <w:pStyle w:val="89"/>
        <w:bidi w:val="0"/>
        <w:rPr>
          <w:rFonts w:hint="eastAsia"/>
          <w:lang w:val="en-US" w:eastAsia="zh-CN"/>
        </w:rPr>
      </w:pPr>
      <w:r>
        <w:rPr>
          <w:rFonts w:hint="eastAsia"/>
          <w:lang w:val="en-US" w:eastAsia="zh-CN"/>
        </w:rPr>
        <w:t>图 BCNN与原始CNN网络结构对比</w:t>
      </w:r>
    </w:p>
    <w:p>
      <w:pPr>
        <w:pStyle w:val="89"/>
        <w:bidi w:val="0"/>
        <w:rPr>
          <w:rFonts w:hint="default"/>
          <w:lang w:val="en-US" w:eastAsia="zh-CN"/>
        </w:rPr>
      </w:pPr>
      <w:r>
        <w:rPr>
          <w:rFonts w:hint="eastAsia"/>
          <w:lang w:val="en-US" w:eastAsia="zh-CN"/>
        </w:rPr>
        <w:t>（图a为原始CNN的网络结构，图b为BCNN的网络结构）</w:t>
      </w:r>
    </w:p>
    <w:p>
      <w:pPr>
        <w:bidi w:val="0"/>
        <w:ind w:firstLine="480" w:firstLineChars="0"/>
      </w:pPr>
      <w:r>
        <w:rPr>
          <w:rFonts w:hint="eastAsia"/>
        </w:rPr>
        <w:t>对于具有三通道（RGB）作为输入的图像，初始输入仅包含实部。 为了生成</w:t>
      </w:r>
      <w:r>
        <w:rPr>
          <w:rFonts w:hint="eastAsia"/>
          <w:lang w:val="en-US" w:eastAsia="zh-CN"/>
        </w:rPr>
        <w:t>复数</w:t>
      </w:r>
      <w:r>
        <w:rPr>
          <w:rFonts w:hint="eastAsia"/>
        </w:rPr>
        <w:t>输入，</w:t>
      </w:r>
      <w:r>
        <w:rPr>
          <w:rFonts w:hint="eastAsia"/>
          <w:lang w:val="en-US" w:eastAsia="zh-CN"/>
        </w:rPr>
        <w:t>BCNN需要</w:t>
      </w:r>
      <w:r>
        <w:rPr>
          <w:rFonts w:hint="eastAsia"/>
        </w:rPr>
        <w:t>一个两层残差 CNN 来学习</w:t>
      </w:r>
      <w:r>
        <w:rPr>
          <w:rFonts w:hint="eastAsia"/>
          <w:lang w:val="en-US" w:eastAsia="zh-CN"/>
        </w:rPr>
        <w:t>得到</w:t>
      </w:r>
      <w:r>
        <w:rPr>
          <w:rFonts w:hint="eastAsia"/>
        </w:rPr>
        <w:t>虚部。 生成</w:t>
      </w:r>
      <w:r>
        <w:rPr>
          <w:rFonts w:hint="eastAsia"/>
          <w:lang w:val="en-US" w:eastAsia="zh-CN"/>
        </w:rPr>
        <w:t>复数</w:t>
      </w:r>
      <w:r>
        <w:rPr>
          <w:rFonts w:hint="eastAsia"/>
        </w:rPr>
        <w:t>输入的网络如图  所示。</w:t>
      </w:r>
    </w:p>
    <w:p>
      <w:pPr>
        <w:jc w:val="center"/>
        <w:rPr>
          <w:rFonts w:hint="eastAsia" w:eastAsia="宋体"/>
          <w:lang w:eastAsia="zh-CN"/>
        </w:rPr>
      </w:pPr>
      <w:r>
        <w:rPr>
          <w:rFonts w:hint="eastAsia" w:eastAsia="宋体"/>
          <w:lang w:eastAsia="zh-CN"/>
        </w:rPr>
        <w:drawing>
          <wp:inline distT="0" distB="0" distL="114300" distR="114300">
            <wp:extent cx="4165600" cy="2133600"/>
            <wp:effectExtent l="0" t="0" r="6350" b="0"/>
            <wp:docPr id="40" name="图片 40" descr="复数虚部生成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数虚部生成层"/>
                    <pic:cNvPicPr>
                      <a:picLocks noChangeAspect="1"/>
                    </pic:cNvPicPr>
                  </pic:nvPicPr>
                  <pic:blipFill>
                    <a:blip r:embed="rId57"/>
                    <a:stretch>
                      <a:fillRect/>
                    </a:stretch>
                  </pic:blipFill>
                  <pic:spPr>
                    <a:xfrm>
                      <a:off x="0" y="0"/>
                      <a:ext cx="4165600" cy="2133600"/>
                    </a:xfrm>
                    <a:prstGeom prst="rect">
                      <a:avLst/>
                    </a:prstGeom>
                  </pic:spPr>
                </pic:pic>
              </a:graphicData>
            </a:graphic>
          </wp:inline>
        </w:drawing>
      </w:r>
    </w:p>
    <w:p>
      <w:pPr>
        <w:pStyle w:val="89"/>
        <w:bidi w:val="0"/>
        <w:rPr>
          <w:rFonts w:hint="default"/>
          <w:lang w:val="en-US" w:eastAsia="zh-CN"/>
        </w:rPr>
      </w:pPr>
      <w:r>
        <w:rPr>
          <w:rFonts w:hint="eastAsia"/>
          <w:lang w:val="en-US" w:eastAsia="zh-CN"/>
        </w:rPr>
        <w:t>图 复数虚部生成层</w:t>
      </w:r>
    </w:p>
    <w:p>
      <w:pPr>
        <w:pStyle w:val="4"/>
      </w:pPr>
      <w:r>
        <w:rPr>
          <w:rFonts w:hint="eastAsia"/>
          <w:lang w:val="en-US" w:eastAsia="zh-CN"/>
        </w:rPr>
        <w:t>矩阵向量阈值单元（MVTU）</w:t>
      </w:r>
    </w:p>
    <w:p>
      <w:pPr>
        <w:ind w:firstLine="480" w:firstLineChars="0"/>
        <w:rPr>
          <w:rFonts w:hint="eastAsia"/>
          <w:vertAlign w:val="baseline"/>
          <w:lang w:val="en-US" w:eastAsia="zh-CN"/>
        </w:rPr>
      </w:pPr>
      <w:r>
        <w:rPr>
          <w:rFonts w:hint="eastAsia"/>
          <w:lang w:val="en-US" w:eastAsia="zh-CN"/>
        </w:rPr>
        <w:t>矩阵向量阈值单元（Matrix-Vector-Threshold Unit，MVTU）由</w:t>
      </w:r>
      <w:r>
        <w:rPr>
          <w:rFonts w:hint="eastAsia"/>
        </w:rPr>
        <w:t>Yaman Umuroglu</w:t>
      </w:r>
      <w:r>
        <w:rPr>
          <w:rFonts w:hint="eastAsia"/>
          <w:lang w:val="en-US" w:eastAsia="zh-CN"/>
        </w:rPr>
        <w:t>等在文章</w:t>
      </w:r>
      <w:r>
        <w:rPr>
          <w:rFonts w:hint="eastAsia"/>
          <w:vertAlign w:val="superscript"/>
          <w:lang w:val="en-US" w:eastAsia="zh-CN"/>
        </w:rPr>
        <w:t>[46]</w:t>
      </w:r>
      <w:r>
        <w:rPr>
          <w:rFonts w:hint="eastAsia"/>
          <w:vertAlign w:val="baseline"/>
          <w:lang w:val="en-US" w:eastAsia="zh-CN"/>
        </w:rPr>
        <w:t>中提出，旨在通过MVTU单元实现BCNN结构中卷积层、池化层、BN层与二值化层的功能，其中卷积层由矩阵向量乘加运算完成，池化层通过布尔运算中的或运算完成，BN层和二值化层通过阈值比较完成。特别指出，采用阈值比较法代替原先的BN层和二值化层，可以在几乎无损失的前提下，极大地降低了硬件开销，文献中的数据表明，对于一个16比特的点积输出值，使用FPGA实现原先的BN层和sign函数（二值化层）需要2个DSP，55个FF和40LUT，而使用阈值比较法只需要6个LUT。下面对阈值比较法做出详细解释：</w:t>
      </w:r>
    </w:p>
    <w:p>
      <w:pPr>
        <w:ind w:firstLine="480" w:firstLineChars="0"/>
        <w:rPr>
          <w:rFonts w:hint="eastAsia" w:hAnsi="Cambria Math" w:cs="Times New Roman"/>
          <w:i w:val="0"/>
          <w:kern w:val="2"/>
          <w:sz w:val="24"/>
          <w:szCs w:val="24"/>
          <w:vertAlign w:val="baseline"/>
          <w:lang w:val="en-US" w:eastAsia="zh-CN" w:bidi="ar-SA"/>
        </w:rPr>
      </w:pPr>
      <w:r>
        <w:rPr>
          <w:rFonts w:hint="eastAsia"/>
          <w:vertAlign w:val="baseline"/>
          <w:lang w:val="en-US" w:eastAsia="zh-CN"/>
        </w:rPr>
        <w:t>假设a</w:t>
      </w:r>
      <w:r>
        <w:rPr>
          <w:rFonts w:hint="eastAsia"/>
          <w:vertAlign w:val="subscript"/>
          <w:lang w:val="en-US" w:eastAsia="zh-CN"/>
        </w:rPr>
        <w:t>k</w:t>
      </w:r>
      <w:r>
        <w:rPr>
          <w:rFonts w:hint="eastAsia"/>
          <w:vertAlign w:val="baseline"/>
          <w:lang w:val="en-US" w:eastAsia="zh-CN"/>
        </w:rPr>
        <w:t>是神经元k的卷积层输出</w:t>
      </w:r>
      <w:r>
        <w:rPr>
          <w:rFonts w:hint="default" w:ascii="Times New Roman" w:hAnsi="Times New Roman" w:cs="Times New Roman"/>
          <w:vertAlign w:val="baseline"/>
          <w:lang w:val="en-US" w:eastAsia="zh-CN"/>
        </w:rPr>
        <w:t>，Θ</w:t>
      </w:r>
      <w:r>
        <w:rPr>
          <w:rFonts w:hint="default" w:ascii="Times New Roman" w:hAnsi="Times New Roman" w:cs="Times New Roman"/>
          <w:vertAlign w:val="subscript"/>
          <w:lang w:val="en-US" w:eastAsia="zh-CN"/>
        </w:rPr>
        <w:t>k</w:t>
      </w:r>
      <w:r>
        <w:rPr>
          <w:rFonts w:hint="default" w:ascii="Times New Roman" w:hAnsi="Times New Roman" w:cs="Times New Roman"/>
          <w:vertAlign w:val="baseline"/>
          <w:lang w:val="en-US" w:eastAsia="zh-CN"/>
        </w:rPr>
        <w:t>=(γ</w:t>
      </w:r>
      <w:r>
        <w:rPr>
          <w:rFonts w:hint="default" w:ascii="Times New Roman" w:hAnsi="Times New Roman" w:cs="Times New Roman"/>
          <w:vertAlign w:val="subscript"/>
          <w:lang w:val="en-US" w:eastAsia="zh-CN"/>
        </w:rPr>
        <w:t>k</w:t>
      </w:r>
      <w:r>
        <w:rPr>
          <w:rFonts w:hint="eastAsia" w:cs="Times New Roman"/>
          <w:vertAlign w:val="baseline"/>
          <w:lang w:val="en-US" w:eastAsia="zh-CN"/>
        </w:rPr>
        <w:t>，</w:t>
      </w:r>
      <w:r>
        <w:rPr>
          <w:rFonts w:hint="default" w:ascii="Times New Roman" w:hAnsi="Times New Roman" w:cs="Times New Roman"/>
          <w:vertAlign w:val="baseline"/>
          <w:lang w:val="en-US" w:eastAsia="zh-CN"/>
        </w:rPr>
        <w:t>μ</w:t>
      </w:r>
      <w:r>
        <w:rPr>
          <w:rFonts w:hint="default" w:ascii="Times New Roman" w:hAnsi="Times New Roman" w:cs="Times New Roman"/>
          <w:vertAlign w:val="subscript"/>
          <w:lang w:val="en-US" w:eastAsia="zh-CN"/>
        </w:rPr>
        <w:t>k</w:t>
      </w:r>
      <w:r>
        <w:rPr>
          <w:rFonts w:hint="eastAsia" w:cs="Times New Roman"/>
          <w:vertAlign w:val="baseline"/>
          <w:lang w:val="en-US" w:eastAsia="zh-CN"/>
        </w:rPr>
        <w:t>，</w:t>
      </w:r>
      <w:r>
        <w:rPr>
          <w:rFonts w:hint="default" w:ascii="Times New Roman" w:hAnsi="Times New Roman" w:cs="Times New Roman"/>
          <w:vertAlign w:val="baseline"/>
          <w:lang w:val="en-US" w:eastAsia="zh-CN"/>
        </w:rPr>
        <w:t>i</w:t>
      </w:r>
      <w:r>
        <w:rPr>
          <w:rFonts w:hint="default" w:ascii="Times New Roman" w:hAnsi="Times New Roman" w:cs="Times New Roman"/>
          <w:vertAlign w:val="subscript"/>
          <w:lang w:val="en-US" w:eastAsia="zh-CN"/>
        </w:rPr>
        <w:t>k</w:t>
      </w:r>
      <w:r>
        <w:rPr>
          <w:rFonts w:hint="default" w:ascii="Times New Roman" w:hAnsi="Times New Roman" w:cs="Times New Roman"/>
          <w:vertAlign w:val="baseline"/>
          <w:lang w:val="en-US" w:eastAsia="zh-CN"/>
        </w:rPr>
        <w:t>，B</w:t>
      </w:r>
      <w:r>
        <w:rPr>
          <w:rFonts w:hint="default" w:ascii="Times New Roman" w:hAnsi="Times New Roman" w:cs="Times New Roman"/>
          <w:vertAlign w:val="subscript"/>
          <w:lang w:val="en-US" w:eastAsia="zh-CN"/>
        </w:rPr>
        <w:t>k</w:t>
      </w:r>
      <w:r>
        <w:rPr>
          <w:rFonts w:hint="default" w:ascii="Times New Roman" w:hAnsi="Times New Roman" w:cs="Times New Roman"/>
          <w:vertAlign w:val="baseline"/>
          <w:lang w:val="en-US" w:eastAsia="zh-CN"/>
        </w:rPr>
        <w:t>)</w:t>
      </w:r>
      <w:r>
        <w:rPr>
          <w:rFonts w:hint="eastAsia"/>
          <w:vertAlign w:val="baseline"/>
          <w:lang w:val="en-US" w:eastAsia="zh-CN"/>
        </w:rPr>
        <w:t>是该神经元在训练中学习得到BN的相关参数。所需要的BN-Sign的输出</w:t>
      </w:r>
      <m:oMath>
        <m:sSubSup>
          <m:sSubSupPr>
            <m:ctrlPr>
              <w:rPr>
                <w:rFonts w:hint="default" w:ascii="Cambria Math" w:hAnsi="Cambria Math" w:cs="Times New Roman"/>
                <w:kern w:val="2"/>
                <w:sz w:val="24"/>
                <w:szCs w:val="24"/>
                <w:vertAlign w:val="baseline"/>
                <w:lang w:val="en-US" w:eastAsia="zh-CN" w:bidi="ar-SA"/>
              </w:rPr>
            </m:ctrlPr>
          </m:sSubSupPr>
          <m:e>
            <m:r>
              <m:rPr>
                <m:sty m:val="p"/>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kern w:val="2"/>
                <w:sz w:val="24"/>
                <w:szCs w:val="24"/>
                <w:vertAlign w:val="baseline"/>
                <w:lang w:val="en-US" w:eastAsia="zh-CN" w:bidi="ar-SA"/>
              </w:rPr>
            </m:ctrlPr>
          </m:e>
          <m:sub>
            <m:r>
              <m:rPr>
                <m:sty m:val="p"/>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kern w:val="2"/>
                <w:sz w:val="24"/>
                <w:szCs w:val="24"/>
                <w:vertAlign w:val="baseline"/>
                <w:lang w:val="en-US" w:eastAsia="zh-CN" w:bidi="ar-SA"/>
              </w:rPr>
            </m:ctrlPr>
          </m:sub>
          <m:sup>
            <m:r>
              <m:rPr>
                <m:sty m:val="p"/>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kern w:val="2"/>
                <w:sz w:val="24"/>
                <w:szCs w:val="24"/>
                <w:vertAlign w:val="baseline"/>
                <w:lang w:val="en-US" w:eastAsia="zh-CN" w:bidi="ar-SA"/>
              </w:rPr>
            </m:ctrlPr>
          </m:sup>
        </m:sSubSup>
      </m:oMath>
      <w:r>
        <w:rPr>
          <w:rFonts w:hint="eastAsia" w:hAnsi="Cambria Math" w:cs="Times New Roman"/>
          <w:i w:val="0"/>
          <w:kern w:val="2"/>
          <w:sz w:val="24"/>
          <w:szCs w:val="24"/>
          <w:vertAlign w:val="baseline"/>
          <w:lang w:val="en-US" w:eastAsia="zh-CN" w:bidi="ar-SA"/>
        </w:rPr>
        <w:t>由公式2-13、2-14可得。</w:t>
      </w:r>
    </w:p>
    <w:p>
      <w:pPr>
        <w:pStyle w:val="102"/>
        <w:bidi w:val="0"/>
        <w:ind w:left="0" w:leftChars="0" w:firstLine="0" w:firstLineChars="0"/>
        <w:jc w:val="both"/>
        <w:rPr>
          <w:rFonts w:hint="default" w:hAnsi="Cambria Math"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ab/>
      </w:r>
      <m:oMath>
        <m:sSubSup>
          <m:sSubSupPr>
            <m:ctrlPr>
              <w:rPr>
                <w:rFonts w:ascii="Cambria Math" w:hAnsi="Cambria Math" w:cs="Times New Roman"/>
                <w:i/>
                <w:kern w:val="2"/>
                <w:sz w:val="24"/>
                <w:szCs w:val="24"/>
                <w:vertAlign w:val="baseline"/>
                <w:lang w:val="en-US" w:bidi="ar-SA"/>
              </w:rPr>
            </m:ctrlPr>
          </m:sSubSupPr>
          <m:e>
            <m:r>
              <m:rPr/>
              <w:rPr>
                <w:rFonts w:hint="default" w:ascii="Cambria Math" w:hAnsi="Cambria Math" w:cs="Times New Roman"/>
                <w:kern w:val="2"/>
                <w:sz w:val="24"/>
                <w:szCs w:val="24"/>
                <w:vertAlign w:val="baseline"/>
                <w:lang w:val="en-US" w:eastAsia="zh-CN" w:bidi="ar-SA"/>
              </w:rPr>
              <m:t>a</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up>
            <m:r>
              <m:rPr/>
              <w:rPr>
                <w:rFonts w:hint="default" w:ascii="Cambria Math" w:hAnsi="Cambria Math" w:cs="Times New Roman"/>
                <w:kern w:val="2"/>
                <w:sz w:val="24"/>
                <w:szCs w:val="24"/>
                <w:vertAlign w:val="baseline"/>
                <w:lang w:val="en-US" w:eastAsia="zh-CN" w:bidi="ar-SA"/>
              </w:rPr>
              <m:t>b</m:t>
            </m:r>
            <m:ctrlPr>
              <w:rPr>
                <w:rFonts w:ascii="Cambria Math" w:hAnsi="Cambria Math" w:cs="Times New Roman"/>
                <w:i/>
                <w:kern w:val="2"/>
                <w:sz w:val="24"/>
                <w:szCs w:val="24"/>
                <w:vertAlign w:val="baseline"/>
                <w:lang w:val="en-US" w:bidi="ar-SA"/>
              </w:rPr>
            </m:ctrlPr>
          </m:sup>
        </m:sSubSup>
        <m:r>
          <m:rPr/>
          <w:rPr>
            <w:rFonts w:hint="default" w:ascii="Cambria Math" w:hAnsi="Cambria Math" w:cs="Times New Roman"/>
            <w:kern w:val="2"/>
            <w:sz w:val="24"/>
            <w:szCs w:val="24"/>
            <w:vertAlign w:val="baseline"/>
            <w:lang w:val="en-US" w:eastAsia="zh-CN" w:bidi="ar-SA"/>
          </w:rPr>
          <m:t>=Sign(BatcℎNorm(</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ascii="Cambria Math" w:hAnsi="Cambria Math" w:cs="Times New Roman"/>
                <w:i/>
                <w:kern w:val="2"/>
                <w:sz w:val="24"/>
                <w:szCs w:val="24"/>
                <w:vertAlign w:val="baseline"/>
                <w:lang w:val="en-US" w:bidi="ar-SA"/>
              </w:rPr>
            </m:ctrlPr>
          </m:sSubPr>
          <m:e>
            <m:r>
              <m:rPr/>
              <w:rPr>
                <w:rFonts w:ascii="Cambria Math" w:hAnsi="Cambria Math" w:cs="Times New Roman"/>
                <w:kern w:val="2"/>
                <w:sz w:val="24"/>
                <w:szCs w:val="24"/>
                <w:vertAlign w:val="baseline"/>
                <w:lang w:val="en-US" w:bidi="ar-SA"/>
              </w:rPr>
              <m:t>θ</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Sub>
        <m:r>
          <m:rPr/>
          <w:rPr>
            <w:rFonts w:hint="default" w:ascii="Cambria Math" w:hAnsi="Cambria Math" w:cs="Times New Roman"/>
            <w:kern w:val="2"/>
            <w:sz w:val="24"/>
            <w:szCs w:val="24"/>
            <w:vertAlign w:val="baseline"/>
            <w:lang w:val="en-US" w:eastAsia="zh-CN" w:bidi="ar-SA"/>
          </w:rPr>
          <m:t>))</m:t>
        </m:r>
      </m:oMath>
      <w:r>
        <w:rPr>
          <w:rFonts w:hint="eastAsia" w:hAnsi="Cambria Math" w:cs="Times New Roman"/>
          <w:i w:val="0"/>
          <w:kern w:val="2"/>
          <w:sz w:val="24"/>
          <w:szCs w:val="24"/>
          <w:vertAlign w:val="baseline"/>
          <w:lang w:val="en-US" w:eastAsia="zh-CN" w:bidi="ar-SA"/>
        </w:rPr>
        <w:tab/>
      </w:r>
      <w:r>
        <w:rPr>
          <w:rFonts w:hint="eastAsia" w:hAnsi="Cambria Math" w:cs="Times New Roman"/>
          <w:i w:val="0"/>
          <w:kern w:val="2"/>
          <w:sz w:val="24"/>
          <w:szCs w:val="24"/>
          <w:vertAlign w:val="baseline"/>
          <w:lang w:val="en-US" w:eastAsia="zh-CN" w:bidi="ar-SA"/>
        </w:rPr>
        <w:t>(2-13)</w:t>
      </w:r>
    </w:p>
    <w:p>
      <w:pPr>
        <w:pStyle w:val="102"/>
        <w:bidi w:val="0"/>
        <w:rPr>
          <w:rFonts w:hint="eastAsia" w:hAnsi="Cambria Math"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ab/>
      </w:r>
      <m:oMath>
        <m:r>
          <m:rPr/>
          <w:rPr>
            <w:rFonts w:hint="default" w:ascii="Cambria Math" w:hAnsi="Cambria Math" w:cs="Times New Roman"/>
            <w:kern w:val="2"/>
            <w:sz w:val="24"/>
            <w:szCs w:val="24"/>
            <w:vertAlign w:val="baseline"/>
            <w:lang w:val="en-US" w:eastAsia="zh-CN" w:bidi="ar-SA"/>
          </w:rPr>
          <m:t>BatcℎNorm(</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ascii="Cambria Math" w:hAnsi="Cambria Math" w:cs="Times New Roman"/>
                <w:i/>
                <w:kern w:val="2"/>
                <w:sz w:val="24"/>
                <w:szCs w:val="24"/>
                <w:vertAlign w:val="baseline"/>
                <w:lang w:val="en-US" w:bidi="ar-SA"/>
              </w:rPr>
            </m:ctrlPr>
          </m:sSubPr>
          <m:e>
            <m:r>
              <m:rPr/>
              <w:rPr>
                <w:rFonts w:ascii="Cambria Math" w:hAnsi="Cambria Math" w:cs="Times New Roman"/>
                <w:kern w:val="2"/>
                <w:sz w:val="24"/>
                <w:szCs w:val="24"/>
                <w:vertAlign w:val="baseline"/>
                <w:lang w:val="en-US" w:bidi="ar-SA"/>
              </w:rPr>
              <m:t>θ</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γ</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μ</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i</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oMath>
      <w:r>
        <w:rPr>
          <w:rFonts w:hint="eastAsia" w:hAnsi="Cambria Math" w:cs="Times New Roman"/>
          <w:i w:val="0"/>
          <w:kern w:val="2"/>
          <w:sz w:val="24"/>
          <w:szCs w:val="24"/>
          <w:vertAlign w:val="baseline"/>
          <w:lang w:val="en-US" w:eastAsia="zh-CN" w:bidi="ar-SA"/>
        </w:rPr>
        <w:tab/>
      </w:r>
      <w:r>
        <w:rPr>
          <w:rFonts w:hint="eastAsia" w:hAnsi="Cambria Math" w:cs="Times New Roman"/>
          <w:i w:val="0"/>
          <w:kern w:val="2"/>
          <w:sz w:val="24"/>
          <w:szCs w:val="24"/>
          <w:vertAlign w:val="baseline"/>
          <w:lang w:val="en-US" w:eastAsia="zh-CN" w:bidi="ar-SA"/>
        </w:rPr>
        <w:t>(2-14)</w:t>
      </w:r>
    </w:p>
    <w:p>
      <w:pPr>
        <w:pStyle w:val="102"/>
        <w:bidi w:val="0"/>
        <w:ind w:left="0" w:leftChars="0" w:firstLine="0" w:firstLineChars="0"/>
        <w:jc w:val="both"/>
        <w:rPr>
          <w:rFonts w:hint="default" w:hAnsi="Cambria Math"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ab/>
      </w:r>
      <m:oMath>
        <m:r>
          <m:rPr/>
          <w:rPr>
            <w:rFonts w:hint="default" w:ascii="Cambria Math" w:hAnsi="Cambria Math" w:cs="Times New Roman"/>
            <w:kern w:val="2"/>
            <w:sz w:val="24"/>
            <w:szCs w:val="24"/>
            <w:vertAlign w:val="baseline"/>
            <w:lang w:val="en-US" w:eastAsia="zh-CN" w:bidi="ar-SA"/>
          </w:rPr>
          <m:t>BatcℎNorm(</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ascii="Cambria Math" w:hAnsi="Cambria Math" w:cs="Times New Roman"/>
                <w:i/>
                <w:kern w:val="2"/>
                <w:sz w:val="24"/>
                <w:szCs w:val="24"/>
                <w:vertAlign w:val="baseline"/>
                <w:lang w:val="en-US" w:bidi="ar-SA"/>
              </w:rPr>
            </m:ctrlPr>
          </m:sSubPr>
          <m:e>
            <m:r>
              <m:rPr/>
              <w:rPr>
                <w:rFonts w:ascii="Cambria Math" w:hAnsi="Cambria Math" w:cs="Times New Roman"/>
                <w:kern w:val="2"/>
                <w:sz w:val="24"/>
                <w:szCs w:val="24"/>
                <w:vertAlign w:val="baseline"/>
                <w:lang w:val="en-US" w:bidi="ar-SA"/>
              </w:rPr>
              <m:t>θ</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γ</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μ</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i</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=0</m:t>
        </m:r>
      </m:oMath>
      <w:r>
        <w:rPr>
          <w:rFonts w:hint="eastAsia" w:hAnsi="Cambria Math" w:cs="Times New Roman"/>
          <w:i w:val="0"/>
          <w:kern w:val="2"/>
          <w:sz w:val="24"/>
          <w:szCs w:val="24"/>
          <w:vertAlign w:val="baseline"/>
          <w:lang w:val="en-US" w:eastAsia="zh-CN" w:bidi="ar-SA"/>
        </w:rPr>
        <w:tab/>
      </w:r>
      <w:r>
        <w:rPr>
          <w:rFonts w:hint="eastAsia" w:hAnsi="Cambria Math" w:cs="Times New Roman"/>
          <w:i w:val="0"/>
          <w:kern w:val="2"/>
          <w:sz w:val="24"/>
          <w:szCs w:val="24"/>
          <w:vertAlign w:val="baseline"/>
          <w:lang w:val="en-US" w:eastAsia="zh-CN" w:bidi="ar-SA"/>
        </w:rPr>
        <w:t>(2-15)</w:t>
      </w:r>
    </w:p>
    <w:p>
      <w:pPr>
        <w:rPr>
          <w:rFonts w:hint="default" w:hAnsi="Cambria Math" w:eastAsia="宋体"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下图 以三个神经元A、B、C为例表明了卷积输出a</w:t>
      </w:r>
      <w:r>
        <w:rPr>
          <w:rFonts w:hint="eastAsia" w:hAnsi="Cambria Math" w:cs="Times New Roman"/>
          <w:i w:val="0"/>
          <w:kern w:val="2"/>
          <w:sz w:val="24"/>
          <w:szCs w:val="24"/>
          <w:vertAlign w:val="subscript"/>
          <w:lang w:val="en-US" w:eastAsia="zh-CN" w:bidi="ar-SA"/>
        </w:rPr>
        <w:t>k</w:t>
      </w:r>
      <w:r>
        <w:rPr>
          <w:rFonts w:hint="eastAsia" w:hAnsi="Cambria Math" w:cs="Times New Roman"/>
          <w:i w:val="0"/>
          <w:kern w:val="2"/>
          <w:sz w:val="24"/>
          <w:szCs w:val="24"/>
          <w:vertAlign w:val="baseline"/>
          <w:lang w:val="en-US" w:eastAsia="zh-CN" w:bidi="ar-SA"/>
        </w:rPr>
        <w:t>和BN-Sign的输出</w:t>
      </w:r>
      <m:oMath>
        <m:sSubSup>
          <m:sSubSupPr>
            <m:ctrlPr>
              <w:rPr>
                <w:rFonts w:ascii="Cambria Math" w:hAnsi="Cambria Math" w:cs="Times New Roman"/>
                <w:i/>
                <w:kern w:val="2"/>
                <w:sz w:val="24"/>
                <w:szCs w:val="24"/>
                <w:vertAlign w:val="baseline"/>
                <w:lang w:val="en-US" w:bidi="ar-SA"/>
              </w:rPr>
            </m:ctrlPr>
          </m:sSubSupPr>
          <m:e>
            <m:r>
              <m:rPr/>
              <w:rPr>
                <w:rFonts w:hint="default" w:ascii="Cambria Math" w:hAnsi="Cambria Math" w:cs="Times New Roman"/>
                <w:kern w:val="2"/>
                <w:sz w:val="24"/>
                <w:szCs w:val="24"/>
                <w:vertAlign w:val="baseline"/>
                <w:lang w:val="en-US" w:eastAsia="zh-CN" w:bidi="ar-SA"/>
              </w:rPr>
              <m:t>a</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up>
            <m:r>
              <m:rPr/>
              <w:rPr>
                <w:rFonts w:hint="default" w:ascii="Cambria Math" w:hAnsi="Cambria Math" w:cs="Times New Roman"/>
                <w:kern w:val="2"/>
                <w:sz w:val="24"/>
                <w:szCs w:val="24"/>
                <w:vertAlign w:val="baseline"/>
                <w:lang w:val="en-US" w:eastAsia="zh-CN" w:bidi="ar-SA"/>
              </w:rPr>
              <m:t>b</m:t>
            </m:r>
            <m:ctrlPr>
              <w:rPr>
                <w:rFonts w:ascii="Cambria Math" w:hAnsi="Cambria Math" w:cs="Times New Roman"/>
                <w:i/>
                <w:kern w:val="2"/>
                <w:sz w:val="24"/>
                <w:szCs w:val="24"/>
                <w:vertAlign w:val="baseline"/>
                <w:lang w:val="en-US" w:bidi="ar-SA"/>
              </w:rPr>
            </m:ctrlPr>
          </m:sup>
        </m:sSubSup>
      </m:oMath>
      <w:r>
        <w:rPr>
          <w:rFonts w:hint="eastAsia" w:hAnsi="Cambria Math" w:cs="Times New Roman"/>
          <w:i w:val="0"/>
          <w:kern w:val="2"/>
          <w:sz w:val="24"/>
          <w:szCs w:val="24"/>
          <w:vertAlign w:val="baseline"/>
          <w:lang w:val="en-US" w:eastAsia="zh-CN" w:bidi="ar-SA"/>
        </w:rPr>
        <w:t>的关系，根据参数值，绘图可能向左或向右移动，或水平翻转，但输出激活值变化的阈值点</w:t>
      </w:r>
      <w:r>
        <w:rPr>
          <w:rFonts w:hint="default" w:ascii="Times New Roman" w:hAnsi="Times New Roman" w:cs="Times New Roman"/>
          <w:i w:val="0"/>
          <w:kern w:val="2"/>
          <w:sz w:val="24"/>
          <w:szCs w:val="24"/>
          <w:vertAlign w:val="baseline"/>
          <w:lang w:val="en-US" w:eastAsia="zh-CN" w:bidi="ar-SA"/>
        </w:rPr>
        <w:t>τ</w:t>
      </w:r>
      <w:r>
        <w:rPr>
          <w:rFonts w:hint="eastAsia" w:cs="Times New Roman"/>
          <w:i w:val="0"/>
          <w:kern w:val="2"/>
          <w:sz w:val="24"/>
          <w:szCs w:val="24"/>
          <w:vertAlign w:val="subscript"/>
          <w:lang w:val="en-US" w:eastAsia="zh-CN" w:bidi="ar-SA"/>
        </w:rPr>
        <w:t>k</w:t>
      </w:r>
      <w:r>
        <w:rPr>
          <w:rFonts w:hint="eastAsia" w:hAnsi="Cambria Math" w:cs="Times New Roman"/>
          <w:i w:val="0"/>
          <w:kern w:val="2"/>
          <w:sz w:val="24"/>
          <w:szCs w:val="24"/>
          <w:vertAlign w:val="baseline"/>
          <w:lang w:val="en-US" w:eastAsia="zh-CN" w:bidi="ar-SA"/>
        </w:rPr>
        <w:t>始终存在。计算等式2-15可得</w:t>
      </w:r>
      <m:oMath>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μ</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γ</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i</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oMath>
      <w:r>
        <w:rPr>
          <w:rFonts w:hint="eastAsia" w:hAnsi="Cambria Math" w:cs="Times New Roman"/>
          <w:i w:val="0"/>
          <w:kern w:val="2"/>
          <w:sz w:val="24"/>
          <w:szCs w:val="24"/>
          <w:vertAlign w:val="baseline"/>
          <w:lang w:val="en-US" w:eastAsia="zh-CN" w:bidi="ar-SA"/>
        </w:rPr>
        <w:t>。为了使得阈值恒为正值便于计算，可以将计算得到的阈值与神经元的扇入S求和后再平均获得</w:t>
      </w:r>
      <m:oMath>
        <m:sSubSup>
          <m:sSubSupPr>
            <m:ctrlPr>
              <w:rPr>
                <w:rFonts w:ascii="Cambria Math" w:hAnsi="Cambria Math" w:cs="Times New Roman"/>
                <w:i/>
                <w:kern w:val="2"/>
                <w:sz w:val="24"/>
                <w:szCs w:val="24"/>
                <w:vertAlign w:val="baseline"/>
                <w:lang w:val="en-US" w:bidi="ar-SA"/>
              </w:rPr>
            </m:ctrlPr>
          </m:sSubSupPr>
          <m:e>
            <m:r>
              <m:rPr/>
              <w:rPr>
                <w:rFonts w:ascii="Cambria Math" w:hAnsi="Cambria Math" w:cs="Times New Roman"/>
                <w:kern w:val="2"/>
                <w:sz w:val="24"/>
                <w:szCs w:val="24"/>
                <w:vertAlign w:val="baseline"/>
                <w:lang w:val="en-US" w:bidi="ar-SA"/>
              </w:rPr>
              <m:t>τ</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up>
            <m:r>
              <m:rPr/>
              <w:rPr>
                <w:rFonts w:hint="default" w:ascii="Cambria Math" w:hAnsi="Cambria Math" w:cs="Times New Roman"/>
                <w:kern w:val="2"/>
                <w:sz w:val="24"/>
                <w:szCs w:val="24"/>
                <w:vertAlign w:val="baseline"/>
                <w:lang w:val="en-US" w:eastAsia="zh-CN" w:bidi="ar-SA"/>
              </w:rPr>
              <m:t>+</m:t>
            </m:r>
            <m:ctrlPr>
              <w:rPr>
                <w:rFonts w:ascii="Cambria Math" w:hAnsi="Cambria Math" w:cs="Times New Roman"/>
                <w:i/>
                <w:kern w:val="2"/>
                <w:sz w:val="24"/>
                <w:szCs w:val="24"/>
                <w:vertAlign w:val="baseline"/>
                <w:lang w:val="en-US" w:bidi="ar-SA"/>
              </w:rPr>
            </m:ctrlPr>
          </m:sup>
        </m:sSubSup>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m:t>
            </m:r>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+S)/2</m:t>
        </m:r>
      </m:oMath>
      <w:r>
        <w:rPr>
          <w:rFonts w:hint="eastAsia" w:hAnsi="Cambria Math" w:cs="Times New Roman"/>
          <w:i w:val="0"/>
          <w:kern w:val="2"/>
          <w:sz w:val="24"/>
          <w:szCs w:val="24"/>
          <w:vertAlign w:val="baseline"/>
          <w:lang w:val="en-US" w:eastAsia="zh-CN" w:bidi="ar-SA"/>
        </w:rPr>
        <w:t>。通过该技术，我们仅使用一个无符号数的比较就避免了在神经网络的推理过程中进行复杂的BN层计算。</w:t>
      </w:r>
    </w:p>
    <w:p>
      <w:pPr>
        <w:ind w:firstLine="480" w:firstLineChars="0"/>
        <w:jc w:val="center"/>
        <w:rPr>
          <w:rFonts w:hint="default"/>
          <w:vertAlign w:val="baseline"/>
          <w:lang w:val="en-US" w:eastAsia="zh-CN"/>
        </w:rPr>
      </w:pPr>
      <w:r>
        <w:drawing>
          <wp:inline distT="0" distB="0" distL="114300" distR="114300">
            <wp:extent cx="2988310" cy="1066800"/>
            <wp:effectExtent l="0" t="0" r="2540" b="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58"/>
                    <a:stretch>
                      <a:fillRect/>
                    </a:stretch>
                  </pic:blipFill>
                  <pic:spPr>
                    <a:xfrm>
                      <a:off x="0" y="0"/>
                      <a:ext cx="2988310" cy="1066800"/>
                    </a:xfrm>
                    <a:prstGeom prst="rect">
                      <a:avLst/>
                    </a:prstGeom>
                    <a:noFill/>
                    <a:ln>
                      <a:noFill/>
                    </a:ln>
                  </pic:spPr>
                </pic:pic>
              </a:graphicData>
            </a:graphic>
          </wp:inline>
        </w:drawing>
      </w:r>
    </w:p>
    <w:p>
      <w:pPr>
        <w:pStyle w:val="89"/>
        <w:bidi w:val="0"/>
        <w:rPr>
          <w:rFonts w:hint="eastAsia"/>
          <w:lang w:val="en-US" w:eastAsia="zh-CN"/>
        </w:rPr>
      </w:pPr>
      <w:r>
        <w:rPr>
          <w:rFonts w:hint="eastAsia"/>
          <w:lang w:val="en-US" w:eastAsia="zh-CN"/>
        </w:rPr>
        <w:t>图 三个采用BN的二值神经网络的输入与输出，</w:t>
      </w:r>
    </w:p>
    <w:p>
      <w:pPr>
        <w:pStyle w:val="89"/>
        <w:bidi w:val="0"/>
        <w:rPr>
          <w:rFonts w:hint="eastAsia"/>
          <w:vertAlign w:val="superscript"/>
          <w:lang w:val="en-US" w:eastAsia="zh-CN"/>
        </w:rPr>
      </w:pPr>
      <w:r>
        <w:rPr>
          <w:rFonts w:hint="eastAsia"/>
          <w:lang w:val="en-US" w:eastAsia="zh-CN"/>
        </w:rPr>
        <w:t>为了更好的说明，输出上稍加了偏置</w:t>
      </w:r>
      <w:r>
        <w:rPr>
          <w:rFonts w:hint="eastAsia"/>
          <w:vertAlign w:val="superscript"/>
          <w:lang w:val="en-US" w:eastAsia="zh-CN"/>
        </w:rPr>
        <w:t>[46]</w:t>
      </w:r>
    </w:p>
    <w:p>
      <w:pPr>
        <w:bidi w:val="0"/>
        <w:ind w:firstLine="480" w:firstLineChars="0"/>
        <w:rPr>
          <w:rFonts w:hint="default"/>
          <w:lang w:val="en-US" w:eastAsia="zh-CN"/>
        </w:rPr>
      </w:pPr>
      <w:r>
        <w:rPr>
          <w:rFonts w:hint="eastAsia"/>
          <w:lang w:val="en-US" w:eastAsia="zh-CN"/>
        </w:rPr>
        <w:t>采用了阈值比较法的MVTU结构如下图 所示，MVTU的内部含有一个输入和输出缓冲器和一个计算单元（PE）阵列（每个PE都含有多个SIMD通道）。其中PE和SIMD通道的个数都是可配置的，配置参数由所需的吞吐量决定。卷积运算所需的权重矩阵保存分布在PE之间的片上存储（On-Chip Memory,OCM）中。每个PE每次接收完全相同的控制信号和输入向量数据，每个输入向量与矩阵向量中的不同部分分别进行乘加计算。且架构中的PE既是权重固定型（因为权重都固定保存在PE的存储中）也是输出固定型（因为每个popcount计算的结构也保存在PE的存储中）。</w:t>
      </w:r>
    </w:p>
    <w:p>
      <w:pPr>
        <w:bidi w:val="0"/>
        <w:ind w:firstLine="480" w:firstLineChars="0"/>
        <w:jc w:val="center"/>
        <w:rPr>
          <w:rFonts w:hint="default"/>
          <w:lang w:val="en-US" w:eastAsia="zh-CN"/>
        </w:rPr>
      </w:pPr>
      <w:r>
        <w:rPr>
          <w:rFonts w:hint="default"/>
          <w:lang w:val="en-US" w:eastAsia="zh-CN"/>
        </w:rPr>
        <w:drawing>
          <wp:inline distT="0" distB="0" distL="114300" distR="114300">
            <wp:extent cx="4185920" cy="1583690"/>
            <wp:effectExtent l="0" t="0" r="5080" b="16510"/>
            <wp:docPr id="43" name="图片 43" descr="MVTU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VTU结构"/>
                    <pic:cNvPicPr>
                      <a:picLocks noChangeAspect="1"/>
                    </pic:cNvPicPr>
                  </pic:nvPicPr>
                  <pic:blipFill>
                    <a:blip r:embed="rId59"/>
                    <a:stretch>
                      <a:fillRect/>
                    </a:stretch>
                  </pic:blipFill>
                  <pic:spPr>
                    <a:xfrm>
                      <a:off x="0" y="0"/>
                      <a:ext cx="4185920" cy="1583690"/>
                    </a:xfrm>
                    <a:prstGeom prst="rect">
                      <a:avLst/>
                    </a:prstGeom>
                  </pic:spPr>
                </pic:pic>
              </a:graphicData>
            </a:graphic>
          </wp:inline>
        </w:drawing>
      </w:r>
    </w:p>
    <w:p>
      <w:pPr>
        <w:pStyle w:val="89"/>
        <w:bidi w:val="0"/>
        <w:rPr>
          <w:rFonts w:hint="eastAsia"/>
          <w:vertAlign w:val="superscript"/>
          <w:lang w:val="en-US" w:eastAsia="zh-CN"/>
        </w:rPr>
      </w:pPr>
      <w:r>
        <w:rPr>
          <w:rFonts w:hint="eastAsia"/>
          <w:lang w:val="en-US" w:eastAsia="zh-CN"/>
        </w:rPr>
        <w:t>图 MVTU的整体框架图</w:t>
      </w:r>
      <w:r>
        <w:rPr>
          <w:rFonts w:hint="eastAsia"/>
          <w:vertAlign w:val="superscript"/>
          <w:lang w:val="en-US" w:eastAsia="zh-CN"/>
        </w:rPr>
        <w:t>[46]</w:t>
      </w:r>
    </w:p>
    <w:p>
      <w:pPr>
        <w:bidi w:val="0"/>
        <w:ind w:firstLine="480" w:firstLineChars="0"/>
        <w:rPr>
          <w:rFonts w:hint="eastAsia"/>
          <w:lang w:val="en-US" w:eastAsia="zh-CN"/>
        </w:rPr>
      </w:pPr>
      <w:r>
        <w:rPr>
          <w:rFonts w:hint="eastAsia"/>
          <w:lang w:val="en-US" w:eastAsia="zh-CN"/>
        </w:rPr>
        <w:t>图 显示了 MVTU 中PE的数据路径。 它用于输入向量和权重矩阵的点积计算，并将结果与阈值进行比较，产生单比特输出。 点积计算本身是两个向量之间的乘法累加运算，可使用 XNOR 门实现。 随后，通过POPCOUNT计算XNOR的结果中“1”（也可以配置为“0”）的个数并添加到累加器寄存器中。 当完成所有点积计算的累加，就会对其进行阈值处理。 累加器、加法器和阈值存储器均为 T 位宽，可按比例缩小至 T = 1+log2(Y ) 以节省更多资源，其中Y为该神经元输入的位宽。</w:t>
      </w:r>
    </w:p>
    <w:p>
      <w:pPr>
        <w:bidi w:val="0"/>
        <w:ind w:firstLine="480" w:firstLineChars="0"/>
        <w:jc w:val="center"/>
        <w:rPr>
          <w:rFonts w:hint="eastAsia"/>
          <w:lang w:val="en-US" w:eastAsia="zh-CN"/>
        </w:rPr>
      </w:pPr>
      <w:r>
        <w:rPr>
          <w:rFonts w:hint="eastAsia"/>
          <w:lang w:val="en-US" w:eastAsia="zh-CN"/>
        </w:rPr>
        <w:drawing>
          <wp:inline distT="0" distB="0" distL="114300" distR="114300">
            <wp:extent cx="3409950" cy="1957070"/>
            <wp:effectExtent l="0" t="0" r="0" b="5080"/>
            <wp:docPr id="50" name="图片 50" descr="MVTU PE数据通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MVTU PE数据通路"/>
                    <pic:cNvPicPr>
                      <a:picLocks noChangeAspect="1"/>
                    </pic:cNvPicPr>
                  </pic:nvPicPr>
                  <pic:blipFill>
                    <a:blip r:embed="rId60"/>
                    <a:stretch>
                      <a:fillRect/>
                    </a:stretch>
                  </pic:blipFill>
                  <pic:spPr>
                    <a:xfrm>
                      <a:off x="0" y="0"/>
                      <a:ext cx="3409950" cy="1957070"/>
                    </a:xfrm>
                    <a:prstGeom prst="rect">
                      <a:avLst/>
                    </a:prstGeom>
                  </pic:spPr>
                </pic:pic>
              </a:graphicData>
            </a:graphic>
          </wp:inline>
        </w:drawing>
      </w:r>
    </w:p>
    <w:p>
      <w:pPr>
        <w:pStyle w:val="89"/>
        <w:bidi w:val="0"/>
      </w:pPr>
      <w:r>
        <w:rPr>
          <w:rFonts w:hint="eastAsia"/>
          <w:lang w:val="en-US" w:eastAsia="zh-CN"/>
        </w:rPr>
        <w:t>图 MVTU中PE的数据流示意图</w:t>
      </w:r>
    </w:p>
    <w:p>
      <w:pPr>
        <w:pStyle w:val="3"/>
      </w:pPr>
      <w:bookmarkStart w:id="131" w:name="_Toc541"/>
      <w:r>
        <w:rPr>
          <w:rFonts w:hint="eastAsia"/>
        </w:rPr>
        <w:t>本章小结</w:t>
      </w:r>
      <w:bookmarkEnd w:id="131"/>
    </w:p>
    <w:p>
      <w:pPr>
        <w:bidi w:val="0"/>
        <w:ind w:firstLine="480" w:firstLineChars="0"/>
        <w:rPr>
          <w:rFonts w:hint="default" w:eastAsia="宋体"/>
          <w:lang w:val="en-US" w:eastAsia="zh-CN"/>
        </w:rPr>
      </w:pPr>
      <w:r>
        <w:rPr>
          <w:rFonts w:hint="eastAsia"/>
          <w:lang w:val="en-US" w:eastAsia="zh-CN"/>
        </w:rPr>
        <w:t>本节主要介绍BCNN算法结构及其相关基础理论，首先我们对二值复数进行定义，并讨论了二值复数如何进行卷积计算；其次我们又说明了复数的二值化过程以及复数的Batch Normalization；基于上述理论我们提出了BCNN算法的网络结构；最后我们介绍了FINN中提出的</w:t>
      </w:r>
      <w:r>
        <w:rPr>
          <w:rFonts w:hint="eastAsia"/>
        </w:rPr>
        <w:t>矩阵向量阈值</w:t>
      </w:r>
      <w:r>
        <w:rPr>
          <w:rFonts w:hint="eastAsia"/>
          <w:lang w:val="en-US" w:eastAsia="zh-CN"/>
        </w:rPr>
        <w:t>单元（MVTU），并提出采用了MVTU后的BCNN算法的网络结构。</w:t>
      </w:r>
    </w:p>
    <w:p>
      <w:pPr>
        <w:ind w:firstLine="480" w:firstLineChars="200"/>
      </w:pPr>
    </w:p>
    <w:p>
      <w:pPr>
        <w:ind w:firstLine="480" w:firstLineChars="200"/>
      </w:pPr>
    </w:p>
    <w:p>
      <w:pPr>
        <w:pStyle w:val="2"/>
        <w:ind w:left="578" w:hanging="578"/>
      </w:pPr>
      <w:bookmarkStart w:id="132" w:name="_Toc18583"/>
      <w:r>
        <w:rPr>
          <w:rFonts w:hint="eastAsia"/>
        </w:rPr>
        <w:t>面向B</w:t>
      </w:r>
      <w:r>
        <w:t>CNN</w:t>
      </w:r>
      <w:r>
        <w:rPr>
          <w:rFonts w:hint="eastAsia"/>
        </w:rPr>
        <w:t>算法的协处理器设计</w:t>
      </w:r>
      <w:bookmarkEnd w:id="132"/>
    </w:p>
    <w:p>
      <w:pPr>
        <w:pStyle w:val="3"/>
        <w:rPr>
          <w:rFonts w:hint="default"/>
          <w:lang w:val="en-US" w:eastAsia="zh-CN"/>
        </w:rPr>
      </w:pPr>
      <w:bookmarkStart w:id="133" w:name="_Toc10821"/>
      <w:r>
        <w:rPr>
          <w:rFonts w:hint="eastAsia"/>
        </w:rPr>
        <w:t>引言</w:t>
      </w:r>
      <w:bookmarkEnd w:id="133"/>
    </w:p>
    <w:p>
      <w:pPr>
        <w:keepNext w:val="0"/>
        <w:keepLines w:val="0"/>
        <w:pageBreakBefore w:val="0"/>
        <w:widowControl w:val="0"/>
        <w:kinsoku/>
        <w:wordWrap/>
        <w:overflowPunct/>
        <w:topLinePunct w:val="0"/>
        <w:autoSpaceDE/>
        <w:autoSpaceDN/>
        <w:bidi w:val="0"/>
        <w:adjustRightInd/>
        <w:snapToGrid/>
        <w:ind w:firstLine="482" w:firstLineChars="0"/>
        <w:textAlignment w:val="auto"/>
        <w:rPr>
          <w:rFonts w:hint="eastAsia"/>
          <w:lang w:val="en-US" w:eastAsia="zh-CN"/>
        </w:rPr>
      </w:pPr>
      <w:r>
        <w:rPr>
          <w:rFonts w:hint="eastAsia"/>
          <w:lang w:val="en-US" w:eastAsia="zh-CN"/>
        </w:rPr>
        <w:t>近些年前</w:t>
      </w:r>
      <w:r>
        <w:rPr>
          <w:rFonts w:hint="default" w:eastAsia="宋体"/>
          <w:lang w:val="en-US" w:eastAsia="zh-CN"/>
        </w:rPr>
        <w:t>，</w:t>
      </w:r>
      <w:r>
        <w:rPr>
          <w:rFonts w:hint="eastAsia"/>
          <w:lang w:val="en-US" w:eastAsia="zh-CN"/>
        </w:rPr>
        <w:t>基于深度神经网络的AI芯片（又被成为深度学习加速器）行业正在蓬勃发展。目前主流的AI芯片，主要用于云端（数据中心）和边缘测（智能手机、无人机、自动驾驶汽车等），而面向不同应用场景的设计需求各不相同，设计的产品也是各异的，但设计方法和流程都大同小异。总的来说，一款深度学习加速器的设计流程一般分为五个步骤：基本思路、数据集、神经网络算法与架构、芯片架构设计、电路实现，如下图 所示。</w:t>
      </w:r>
    </w:p>
    <w:p>
      <w:pPr>
        <w:keepNext w:val="0"/>
        <w:keepLines w:val="0"/>
        <w:pageBreakBefore w:val="0"/>
        <w:widowControl w:val="0"/>
        <w:kinsoku/>
        <w:wordWrap/>
        <w:overflowPunct/>
        <w:topLinePunct w:val="0"/>
        <w:autoSpaceDE/>
        <w:autoSpaceDN/>
        <w:bidi w:val="0"/>
        <w:adjustRightInd/>
        <w:snapToGrid/>
        <w:ind w:firstLine="482" w:firstLineChars="0"/>
        <w:jc w:val="center"/>
        <w:textAlignment w:val="auto"/>
        <w:rPr>
          <w:rFonts w:hint="default"/>
          <w:lang w:val="en-US" w:eastAsia="zh-CN"/>
        </w:rPr>
      </w:pPr>
      <w:r>
        <w:rPr>
          <w:rFonts w:hint="default"/>
          <w:lang w:val="en-US" w:eastAsia="zh-CN"/>
        </w:rPr>
        <w:drawing>
          <wp:inline distT="0" distB="0" distL="114300" distR="114300">
            <wp:extent cx="5212715" cy="710565"/>
            <wp:effectExtent l="0" t="0" r="6985" b="13335"/>
            <wp:docPr id="33" name="图片 33" descr="芯片设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芯片设计流程"/>
                    <pic:cNvPicPr>
                      <a:picLocks noChangeAspect="1"/>
                    </pic:cNvPicPr>
                  </pic:nvPicPr>
                  <pic:blipFill>
                    <a:blip r:embed="rId61"/>
                    <a:stretch>
                      <a:fillRect/>
                    </a:stretch>
                  </pic:blipFill>
                  <pic:spPr>
                    <a:xfrm>
                      <a:off x="0" y="0"/>
                      <a:ext cx="5212715" cy="710565"/>
                    </a:xfrm>
                    <a:prstGeom prst="rect">
                      <a:avLst/>
                    </a:prstGeom>
                  </pic:spPr>
                </pic:pic>
              </a:graphicData>
            </a:graphic>
          </wp:inline>
        </w:drawing>
      </w:r>
    </w:p>
    <w:p>
      <w:pPr>
        <w:pStyle w:val="89"/>
        <w:bidi w:val="0"/>
        <w:rPr>
          <w:rFonts w:hint="default"/>
          <w:lang w:val="en-US" w:eastAsia="zh-CN"/>
        </w:rPr>
      </w:pPr>
      <w:r>
        <w:rPr>
          <w:rFonts w:hint="eastAsia"/>
          <w:lang w:val="en-US" w:eastAsia="zh-CN"/>
        </w:rPr>
        <w:t>图 AI芯片的设计流程</w:t>
      </w:r>
    </w:p>
    <w:p>
      <w:pPr>
        <w:keepNext w:val="0"/>
        <w:keepLines w:val="0"/>
        <w:pageBreakBefore w:val="0"/>
        <w:widowControl w:val="0"/>
        <w:kinsoku/>
        <w:wordWrap/>
        <w:overflowPunct/>
        <w:topLinePunct w:val="0"/>
        <w:autoSpaceDE/>
        <w:autoSpaceDN/>
        <w:bidi w:val="0"/>
        <w:adjustRightInd/>
        <w:snapToGrid/>
        <w:ind w:firstLine="482" w:firstLineChars="0"/>
        <w:textAlignment w:val="auto"/>
        <w:rPr>
          <w:rFonts w:hint="default"/>
          <w:lang w:val="en-US" w:eastAsia="zh-CN"/>
        </w:rPr>
      </w:pPr>
      <w:r>
        <w:rPr>
          <w:rFonts w:hint="eastAsia"/>
          <w:lang w:val="en-US" w:eastAsia="zh-CN"/>
        </w:rPr>
        <w:t>其中基本思路阶段就是根据芯片的应用场景，对整个研发阶段进行一个统筹的规划，之后准备好数据集，并选择合适的神经网络架构和算法，前面这一部分都属于软件部分的工作，而后续的芯片架构设计和电路实现就是硬件部分的工作，这个流程就是一个标准的“软件定义硬件”流程。而在硬件电路的设计过程中，考虑到电路的实际应用，又不免需要采用“软硬件协同设计”的设计思想。由此可见，当下的深度学习加速器的设计是区别于传统的数字电路设计的，设计人员无法再独立地专注于算法或者硬件电路，而是需要统筹兼顾。</w:t>
      </w:r>
    </w:p>
    <w:p>
      <w:pPr>
        <w:keepNext w:val="0"/>
        <w:keepLines w:val="0"/>
        <w:pageBreakBefore w:val="0"/>
        <w:widowControl w:val="0"/>
        <w:kinsoku/>
        <w:wordWrap/>
        <w:overflowPunct/>
        <w:topLinePunct w:val="0"/>
        <w:autoSpaceDE/>
        <w:autoSpaceDN/>
        <w:bidi w:val="0"/>
        <w:adjustRightInd/>
        <w:snapToGrid/>
        <w:ind w:firstLine="482" w:firstLineChars="0"/>
        <w:textAlignment w:val="auto"/>
        <w:rPr>
          <w:rFonts w:hint="eastAsia"/>
          <w:lang w:val="en-US" w:eastAsia="zh-CN"/>
        </w:rPr>
      </w:pPr>
      <w:r>
        <w:rPr>
          <w:rFonts w:hint="eastAsia"/>
          <w:lang w:val="en-US" w:eastAsia="zh-CN"/>
        </w:rPr>
        <w:t>本文也是受此启发，从软硬件协同的角度提出了面向BCNN算法的人工智能加速器的解决方案，本章主要介绍人工智能加速器的协处理器部分的设计，主要包括协处理器设计的目标与整体架构、数据通路及其并行性设计、内存与数据存储方式设计、脉动阵列阈值单元设计（SATU）。</w:t>
      </w:r>
    </w:p>
    <w:p>
      <w:pPr>
        <w:pStyle w:val="3"/>
        <w:keepNext w:val="0"/>
        <w:keepLines w:val="0"/>
        <w:pageBreakBefore w:val="0"/>
        <w:widowControl w:val="0"/>
        <w:kinsoku/>
        <w:wordWrap/>
        <w:overflowPunct/>
        <w:topLinePunct w:val="0"/>
        <w:autoSpaceDE/>
        <w:autoSpaceDN/>
        <w:bidi w:val="0"/>
        <w:adjustRightInd/>
        <w:snapToGrid/>
        <w:textAlignment w:val="auto"/>
      </w:pPr>
      <w:bookmarkStart w:id="134" w:name="_Toc18649"/>
      <w:r>
        <w:rPr>
          <w:rFonts w:hint="eastAsia"/>
        </w:rPr>
        <w:t>协处理器设计目标与架构</w:t>
      </w:r>
      <w:bookmarkEnd w:id="134"/>
    </w:p>
    <w:p>
      <w:pPr>
        <w:ind w:firstLine="480" w:firstLineChars="0"/>
        <w:rPr>
          <w:rFonts w:hint="eastAsia"/>
          <w:lang w:val="en-US" w:eastAsia="zh-CN"/>
        </w:rPr>
      </w:pPr>
      <w:r>
        <w:rPr>
          <w:rFonts w:hint="eastAsia"/>
          <w:lang w:val="en-US" w:eastAsia="zh-CN"/>
        </w:rPr>
        <w:t>根据上述的AI芯片的设计流程，在确定了神经网络架构和算法后，就需要对加速器的硬件架构进行设计。芯片架构的设计就是将神经网络算法映射到硬件设计中，主要包括计算引擎设计和存储系统设计两个部分，往下又可划分为多个任务，例如计算单元的设计与优化、计算单元阵列以及网络拓扑的设计与优化、高效合理的存储系统设计、充分利用数据并行性和可重用性以及确定数据流（权重固定或输出固定等）等等。</w:t>
      </w:r>
    </w:p>
    <w:p>
      <w:pPr>
        <w:ind w:firstLine="480" w:firstLineChars="0"/>
        <w:rPr>
          <w:rFonts w:hint="default"/>
          <w:lang w:val="en-US" w:eastAsia="zh-CN"/>
        </w:rPr>
      </w:pPr>
      <w:r>
        <w:rPr>
          <w:rFonts w:hint="eastAsia"/>
          <w:lang w:val="en-US" w:eastAsia="zh-CN"/>
        </w:rPr>
        <w:t>经过第二章的铺垫后，我们已经确定了本次设计的加速器的协处理器是针对BCNN算法，且已经对BCNN算法的架构和理论基础有了一定的了解。所以本节就针对BCNN算法和架构和特点，并借鉴了众多了现存的深度学习加速器，提出了一种新型的面向BCNN的专用加速器的系统架构。</w:t>
      </w:r>
    </w:p>
    <w:p>
      <w:pPr>
        <w:pStyle w:val="4"/>
        <w:keepNext w:val="0"/>
        <w:keepLines w:val="0"/>
        <w:pageBreakBefore w:val="0"/>
        <w:widowControl w:val="0"/>
        <w:kinsoku/>
        <w:wordWrap/>
        <w:overflowPunct/>
        <w:topLinePunct w:val="0"/>
        <w:autoSpaceDE/>
        <w:autoSpaceDN/>
        <w:bidi w:val="0"/>
        <w:adjustRightInd/>
        <w:snapToGrid/>
        <w:textAlignment w:val="auto"/>
      </w:pPr>
      <w:r>
        <w:rPr>
          <w:rFonts w:hint="eastAsia"/>
        </w:rPr>
        <w:t>设计目标</w:t>
      </w:r>
    </w:p>
    <w:p/>
    <w:p>
      <w:pPr>
        <w:pStyle w:val="4"/>
        <w:keepNext w:val="0"/>
        <w:keepLines w:val="0"/>
        <w:pageBreakBefore w:val="0"/>
        <w:widowControl w:val="0"/>
        <w:kinsoku/>
        <w:wordWrap/>
        <w:overflowPunct/>
        <w:topLinePunct w:val="0"/>
        <w:autoSpaceDE/>
        <w:autoSpaceDN/>
        <w:bidi w:val="0"/>
        <w:adjustRightInd/>
        <w:snapToGrid/>
        <w:textAlignment w:val="auto"/>
      </w:pPr>
      <w:r>
        <w:rPr>
          <w:rFonts w:hint="eastAsia"/>
        </w:rPr>
        <w:t>设计架构</w:t>
      </w:r>
    </w:p>
    <w:p>
      <w:pPr>
        <w:ind w:firstLine="480" w:firstLineChars="0"/>
        <w:rPr>
          <w:rFonts w:ascii="Helvetica" w:hAnsi="Helvetica" w:eastAsia="Helvetica" w:cs="Helvetica"/>
          <w:i w:val="0"/>
          <w:iCs w:val="0"/>
          <w:caps w:val="0"/>
          <w:color w:val="333333"/>
          <w:spacing w:val="0"/>
          <w:sz w:val="24"/>
          <w:szCs w:val="24"/>
          <w:shd w:val="clear" w:fill="FFFFFF"/>
        </w:rPr>
      </w:pPr>
      <w:r>
        <w:rPr>
          <w:rFonts w:hint="eastAsia"/>
          <w:lang w:val="en-US" w:eastAsia="zh-CN"/>
        </w:rPr>
        <w:t>本次设计的BCNN加速器的协处理器采用了软硬件协同的设计思想，主要包括计算引擎、存储系统、数据通路以及各控制模块的设计。下图为本次设计的加速器的协处理器的整体架构框图，该协处理器的架构参考了Thierry等人设计的Versatile Tensor Accelerator（VTA），采用了访问执行解耦合（Decoupled Access/Execute）架构，这就意味着”内存访问“和”执行“指令可以在硬件的不同区域同时执行，该机制可以极大的提高指令执行效率。我们把硬件分解为三个控制模块，分别是负责处理”excute"指令的Execute Controller模块、负责处理“load”指令的Load Controller模块和负责处理“store"指令的Store Controller模块</w:t>
      </w:r>
      <w:r>
        <w:rPr>
          <w:rFonts w:ascii="Helvetica" w:hAnsi="Helvetica" w:eastAsia="Helvetica" w:cs="Helvetica"/>
          <w:i w:val="0"/>
          <w:iCs w:val="0"/>
          <w:caps w:val="0"/>
          <w:color w:val="333333"/>
          <w:spacing w:val="0"/>
          <w:sz w:val="24"/>
          <w:szCs w:val="24"/>
          <w:shd w:val="clear" w:fill="FFFFFF"/>
        </w:rPr>
        <w:t>。</w:t>
      </w:r>
    </w:p>
    <w:p>
      <w:pPr>
        <w:bidi w:val="0"/>
        <w:ind w:firstLine="480" w:firstLineChars="0"/>
        <w:jc w:val="center"/>
        <w:rPr>
          <w:rFonts w:hint="eastAsia" w:eastAsia="宋体"/>
          <w:lang w:eastAsia="zh-CN"/>
        </w:rPr>
      </w:pPr>
      <w:r>
        <w:rPr>
          <w:rFonts w:hint="eastAsia" w:eastAsia="宋体"/>
          <w:lang w:eastAsia="zh-CN"/>
        </w:rPr>
        <w:drawing>
          <wp:inline distT="0" distB="0" distL="114300" distR="114300">
            <wp:extent cx="5686425" cy="4508500"/>
            <wp:effectExtent l="0" t="0" r="9525" b="6350"/>
            <wp:docPr id="73" name="图片 73" descr="BCNN协处理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CNN协处理器架构"/>
                    <pic:cNvPicPr>
                      <a:picLocks noChangeAspect="1"/>
                    </pic:cNvPicPr>
                  </pic:nvPicPr>
                  <pic:blipFill>
                    <a:blip r:embed="rId62"/>
                    <a:stretch>
                      <a:fillRect/>
                    </a:stretch>
                  </pic:blipFill>
                  <pic:spPr>
                    <a:xfrm>
                      <a:off x="0" y="0"/>
                      <a:ext cx="5686425" cy="4508500"/>
                    </a:xfrm>
                    <a:prstGeom prst="rect">
                      <a:avLst/>
                    </a:prstGeom>
                  </pic:spPr>
                </pic:pic>
              </a:graphicData>
            </a:graphic>
          </wp:inline>
        </w:drawing>
      </w:r>
    </w:p>
    <w:p>
      <w:pPr>
        <w:pStyle w:val="89"/>
        <w:bidi w:val="0"/>
        <w:rPr>
          <w:rFonts w:hint="default"/>
          <w:lang w:val="en-US" w:eastAsia="zh-CN"/>
        </w:rPr>
      </w:pPr>
      <w:r>
        <w:rPr>
          <w:rFonts w:hint="eastAsia"/>
          <w:lang w:val="en-US" w:eastAsia="zh-CN"/>
        </w:rPr>
        <w:t>图 面向BCNN的深度学习加速器的协处理器的架构框图</w:t>
      </w:r>
    </w:p>
    <w:p>
      <w:pPr>
        <w:bidi w:val="0"/>
        <w:ind w:firstLine="480" w:firstLineChars="0"/>
        <w:rPr>
          <w:rFonts w:hint="eastAsia" w:eastAsia="宋体"/>
          <w:lang w:val="en-US" w:eastAsia="zh-CN"/>
        </w:rPr>
      </w:pPr>
    </w:p>
    <w:p>
      <w:pPr>
        <w:ind w:firstLine="480" w:firstLineChars="0"/>
        <w:rPr>
          <w:rFonts w:hint="default"/>
          <w:lang w:val="en-US" w:eastAsia="zh-CN"/>
        </w:rPr>
      </w:pPr>
      <w:r>
        <w:rPr>
          <w:rFonts w:hint="eastAsia"/>
          <w:lang w:val="en-US" w:eastAsia="zh-CN"/>
        </w:rPr>
        <w:t>除了这三个控制模块，本次设计的架构也有与VTA架构的不同之处，例如VTA架构中使用一个取指令模块（Instruction Fetch Module），直接与片外DRAM交互并取指令，这样的设计虽然简洁方便，但直接截断了与CPU集成的可能，无法将加速器在边缘智能设备中实际应用。为此我们引用并设计了保留站（Reservation Station）模块，保留站技术是计算机科学中常用技术，主要用于解决连续进入指令流水线的指令之间的数据和资源的相关性问题。我们引入的保留站模块可以同时缓存多条指令，并监测不同类型的指令是否存在冒险，一旦检测到某一条指令与其他控制器中的指令间没有依赖关系，就将其送往对应的指令队列中，解决了相关性问题；除此之外，本次设计的保留站还含有RoCC接口，便于后续将协处理器与主处理器的集成，极大提高了硬件的可实用性。</w:t>
      </w:r>
    </w:p>
    <w:p>
      <w:pPr>
        <w:ind w:firstLine="480" w:firstLineChars="0"/>
        <w:rPr>
          <w:rFonts w:hint="default"/>
          <w:lang w:val="en-US" w:eastAsia="zh-CN"/>
        </w:rPr>
      </w:pPr>
      <w:r>
        <w:rPr>
          <w:rFonts w:hint="eastAsia"/>
          <w:lang w:val="en-US" w:eastAsia="zh-CN"/>
        </w:rPr>
        <w:t>与VTA架构另一个不同之处在于，VTA架构中忽略了片上存储SRAM的使用，直接在DRAM进行数据的访存，极大的降低了硬件的执行效率且增加了功耗，而我们为了提高计算的执行效率和数据的复用性，在架构中添加了一块很大的片上存储，其中包括简单的单端口SRAM组成的Databuffer、和双端口SRAM构成的拥有累加功能的Accumulator。且设计针对的BCNN算法，将每个像素的权重参数和输入数据压缩至2比特（实部和虚部各1比特），极大缩小了对存储空间的需求，在实现高吞吐量的同时降低了成本和功耗，也为我们将激活和权重数据迁移至片上SRAM存储提供了理论依据。</w:t>
      </w:r>
    </w:p>
    <w:p>
      <w:pPr>
        <w:ind w:firstLine="480" w:firstLineChars="0"/>
        <w:rPr>
          <w:rFonts w:hint="eastAsia"/>
          <w:lang w:val="en-US" w:eastAsia="zh-CN"/>
        </w:rPr>
      </w:pPr>
      <w:r>
        <w:rPr>
          <w:rFonts w:hint="eastAsia"/>
          <w:lang w:val="en-US" w:eastAsia="zh-CN"/>
        </w:rPr>
        <w:t>上文中我们提出了本次设计与VTA架构的两点不同，而在指令保留站完成对指令的预处理并将各指令按类别（如数据Load、数据Store、计算执行）分配到相应的队列后，各个模块会对队列中指令依次进行译码和执行，下面我们分别简要地介绍三个控制模块（Execute Controller模块、Load Controller模块、Store Controller模</w:t>
      </w:r>
      <w:r>
        <w:rPr>
          <w:rFonts w:ascii="Helvetica" w:hAnsi="Helvetica" w:eastAsia="Helvetica" w:cs="Helvetica"/>
          <w:i w:val="0"/>
          <w:iCs w:val="0"/>
          <w:caps w:val="0"/>
          <w:color w:val="333333"/>
          <w:spacing w:val="0"/>
          <w:sz w:val="24"/>
          <w:szCs w:val="24"/>
          <w:shd w:val="clear" w:fill="FFFFFF"/>
        </w:rPr>
        <w:t>块</w:t>
      </w:r>
      <w:r>
        <w:rPr>
          <w:rFonts w:hint="eastAsia"/>
          <w:lang w:val="en-US" w:eastAsia="zh-CN"/>
        </w:rPr>
        <w:t>）的结构和功能。</w:t>
      </w:r>
    </w:p>
    <w:p>
      <w:pPr>
        <w:numPr>
          <w:ilvl w:val="0"/>
          <w:numId w:val="7"/>
        </w:numPr>
        <w:ind w:left="425" w:leftChars="0" w:hanging="425" w:firstLineChars="0"/>
        <w:rPr>
          <w:rFonts w:hint="eastAsia"/>
          <w:lang w:val="en-US" w:eastAsia="zh-CN"/>
        </w:rPr>
      </w:pPr>
      <w:r>
        <w:rPr>
          <w:rFonts w:hint="eastAsia"/>
          <w:lang w:val="en-US" w:eastAsia="zh-CN"/>
        </w:rPr>
        <w:t>Execute Controller模块</w:t>
      </w:r>
    </w:p>
    <w:p>
      <w:pPr>
        <w:ind w:firstLine="480" w:firstLineChars="0"/>
        <w:rPr>
          <w:rFonts w:hint="eastAsia"/>
          <w:lang w:val="en-US" w:eastAsia="zh-CN"/>
        </w:rPr>
      </w:pPr>
      <w:r>
        <w:rPr>
          <w:rFonts w:hint="eastAsia"/>
          <w:lang w:val="en-US" w:eastAsia="zh-CN"/>
        </w:rPr>
        <w:t>该部分主要负责执行”execute"类型的ISA指令，例如矩阵乘法。该模块主要包含脉动阵列阈值单元（Systolic Array Threshold Unit，SATU）和循环展开单元（Loop Unroller Unit,LUU），其中循环展开单元用于处理长指令（CISC）并将其展开为多条精简指令（RISC），便于后续的计算执行；脉动阵列阈值单元作为本次设计的核心，参考自TPU中的脉动阵列和FINN中的矩阵向量阈值单元（MVTU），可同时完成DIM*DIM个元素的点积运算（其中DIM指脉动阵列中每行或者每列计算单元的个数），且其中各个计算单元采用了简单的popcount(xnor)计算代替了复杂的乘加计算，极大的提高了数据的并行计算能力和硬件友好性，进而提高了计算效率，而阈值单元使用一个比较器即可完成复杂的batch normalization和二值化的过程，极大的降低了硬件开销。</w:t>
      </w:r>
    </w:p>
    <w:p>
      <w:pPr>
        <w:ind w:firstLine="480" w:firstLineChars="0"/>
        <w:rPr>
          <w:rFonts w:hint="default"/>
          <w:lang w:val="en-US" w:eastAsia="zh-CN"/>
        </w:rPr>
      </w:pPr>
      <w:r>
        <w:rPr>
          <w:rFonts w:hint="eastAsia"/>
          <w:lang w:val="en-US" w:eastAsia="zh-CN"/>
        </w:rPr>
        <w:t>虽然Execute Controller模块的功能比较复杂，但是其状态机十分简洁，只有“等待指令”、“preload数据”和“计算”三个状态。状态机的默认状态为“等待指令”状态，在收到数据预取指令后进入“preload数据”状态并预取数据，等待数据预取完成后又返回“等待指令”状态；再收到数据计算指令后，进入“计算”状态，通过SATU单元完成卷积计算和二值化过程。状态机设计之所以简单，是因为我们将复杂的逻辑功能直接映射成硬件电路，例如乘加操作在时间（数据流在同一个PE上的串行顺序）和空间上（数据流在PE之间的并行顺序）、计算的执行顺序和周期数等等。</w:t>
      </w:r>
    </w:p>
    <w:p>
      <w:pPr>
        <w:ind w:firstLine="480" w:firstLineChars="0"/>
        <w:jc w:val="center"/>
        <w:rPr>
          <w:rFonts w:hint="eastAsia"/>
          <w:lang w:val="en-US" w:eastAsia="zh-CN"/>
        </w:rPr>
      </w:pPr>
      <w:r>
        <w:rPr>
          <w:rFonts w:hint="eastAsia"/>
          <w:lang w:val="en-US" w:eastAsia="zh-CN"/>
        </w:rPr>
        <w:drawing>
          <wp:inline distT="0" distB="0" distL="114300" distR="114300">
            <wp:extent cx="4281805" cy="1383665"/>
            <wp:effectExtent l="0" t="0" r="4445" b="6985"/>
            <wp:docPr id="52" name="图片 52" descr="ex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xcontroller状态机"/>
                    <pic:cNvPicPr>
                      <a:picLocks noChangeAspect="1"/>
                    </pic:cNvPicPr>
                  </pic:nvPicPr>
                  <pic:blipFill>
                    <a:blip r:embed="rId63"/>
                    <a:stretch>
                      <a:fillRect/>
                    </a:stretch>
                  </pic:blipFill>
                  <pic:spPr>
                    <a:xfrm>
                      <a:off x="0" y="0"/>
                      <a:ext cx="4281805" cy="1383665"/>
                    </a:xfrm>
                    <a:prstGeom prst="rect">
                      <a:avLst/>
                    </a:prstGeom>
                  </pic:spPr>
                </pic:pic>
              </a:graphicData>
            </a:graphic>
          </wp:inline>
        </w:drawing>
      </w:r>
    </w:p>
    <w:p>
      <w:pPr>
        <w:pStyle w:val="89"/>
        <w:bidi w:val="0"/>
        <w:rPr>
          <w:rFonts w:hint="default"/>
          <w:lang w:val="en-US" w:eastAsia="zh-CN"/>
        </w:rPr>
      </w:pPr>
      <w:r>
        <w:rPr>
          <w:rFonts w:hint="eastAsia"/>
          <w:lang w:val="en-US" w:eastAsia="zh-CN"/>
        </w:rPr>
        <w:t>图 ExecuteController模块状态机</w:t>
      </w:r>
    </w:p>
    <w:p>
      <w:pPr>
        <w:numPr>
          <w:ilvl w:val="0"/>
          <w:numId w:val="7"/>
        </w:numPr>
        <w:ind w:left="425" w:leftChars="0" w:hanging="425" w:firstLineChars="0"/>
        <w:rPr>
          <w:rFonts w:hint="eastAsia"/>
          <w:lang w:val="en-US" w:eastAsia="zh-CN"/>
        </w:rPr>
      </w:pPr>
      <w:r>
        <w:rPr>
          <w:rFonts w:hint="eastAsia"/>
          <w:lang w:val="en-US" w:eastAsia="zh-CN"/>
        </w:rPr>
        <w:t>LoadController模块</w:t>
      </w:r>
    </w:p>
    <w:p>
      <w:pPr>
        <w:ind w:firstLine="480" w:firstLineChars="0"/>
        <w:rPr>
          <w:rFonts w:hint="eastAsia"/>
          <w:lang w:val="en-US" w:eastAsia="zh-CN"/>
        </w:rPr>
      </w:pPr>
      <w:r>
        <w:rPr>
          <w:rFonts w:hint="eastAsia"/>
          <w:lang w:val="en-US" w:eastAsia="zh-CN"/>
        </w:rPr>
        <w:t>该部分负责执行从DRAM向协处理器的Databuffer或者accumulator传输数据的指令。该模块主要包含一个DMA和数据传输的控制寄存器（如读取数据的行数、列数、步长、源地址、目的地址等）。特别指出，DMA可以对虚拟地址进行操作，从指令保留站中获取地址（虚拟地址）后会将其送入高速缓存（Translation Lookaside Buffer，TLB），经过映射得到DRAM的物理地址。如果在TLB未命中后，该虚拟地址将直接转回主处理器中的页表查找模块（Page Table Walker，PTW）来获取物理地址。</w:t>
      </w:r>
    </w:p>
    <w:p>
      <w:pPr>
        <w:bidi w:val="0"/>
        <w:ind w:firstLine="480" w:firstLineChars="0"/>
        <w:rPr>
          <w:rFonts w:hint="default"/>
          <w:lang w:val="en-US" w:eastAsia="zh-CN"/>
        </w:rPr>
      </w:pPr>
      <w:r>
        <w:rPr>
          <w:rFonts w:hint="eastAsia"/>
          <w:lang w:val="en-US" w:eastAsia="zh-CN"/>
        </w:rPr>
        <w:t xml:space="preserve"> LoadController模块的功能也是由状态机控制，状态机的默认状态是“等待指令”状态，在该状态下可以完成对控制寄存器的配置；当存储器准备就绪后，如果DMA未有请求任务则进入“等待DMA请求”状态，如果DMA有请求任务则直接进入“load数据”状态，并通过DMA将DRAM中源地址对应的数据送到本地存储（Databuffer或者Accumulator）中目的地址对应的位置。直至最后一行数据传输完成，则返回“等待指令“状态。</w:t>
      </w:r>
    </w:p>
    <w:p>
      <w:pPr>
        <w:ind w:firstLine="480" w:firstLineChars="0"/>
        <w:jc w:val="center"/>
        <w:rPr>
          <w:rFonts w:hint="eastAsia"/>
          <w:lang w:val="en-US" w:eastAsia="zh-CN"/>
        </w:rPr>
      </w:pPr>
      <w:r>
        <w:rPr>
          <w:rFonts w:hint="eastAsia"/>
          <w:lang w:val="en-US" w:eastAsia="zh-CN"/>
        </w:rPr>
        <w:drawing>
          <wp:inline distT="0" distB="0" distL="114300" distR="114300">
            <wp:extent cx="3366770" cy="1794510"/>
            <wp:effectExtent l="0" t="0" r="5080" b="15240"/>
            <wp:docPr id="46" name="图片 46" descr="ld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dcontroller状态机"/>
                    <pic:cNvPicPr>
                      <a:picLocks noChangeAspect="1"/>
                    </pic:cNvPicPr>
                  </pic:nvPicPr>
                  <pic:blipFill>
                    <a:blip r:embed="rId64"/>
                    <a:stretch>
                      <a:fillRect/>
                    </a:stretch>
                  </pic:blipFill>
                  <pic:spPr>
                    <a:xfrm>
                      <a:off x="0" y="0"/>
                      <a:ext cx="3366770" cy="1794510"/>
                    </a:xfrm>
                    <a:prstGeom prst="rect">
                      <a:avLst/>
                    </a:prstGeom>
                  </pic:spPr>
                </pic:pic>
              </a:graphicData>
            </a:graphic>
          </wp:inline>
        </w:drawing>
      </w:r>
    </w:p>
    <w:p>
      <w:pPr>
        <w:pStyle w:val="89"/>
        <w:bidi w:val="0"/>
        <w:rPr>
          <w:rFonts w:hint="default"/>
          <w:lang w:val="en-US" w:eastAsia="zh-CN"/>
        </w:rPr>
      </w:pPr>
      <w:r>
        <w:rPr>
          <w:rFonts w:hint="eastAsia"/>
          <w:lang w:val="en-US" w:eastAsia="zh-CN"/>
        </w:rPr>
        <w:t>图 LoadController模块状态机</w:t>
      </w:r>
    </w:p>
    <w:p>
      <w:pPr>
        <w:numPr>
          <w:ilvl w:val="0"/>
          <w:numId w:val="7"/>
        </w:numPr>
        <w:ind w:left="425" w:leftChars="0" w:hanging="425" w:firstLineChars="0"/>
        <w:rPr>
          <w:rFonts w:hint="eastAsia"/>
          <w:lang w:val="en-US" w:eastAsia="zh-CN"/>
        </w:rPr>
      </w:pPr>
      <w:r>
        <w:rPr>
          <w:rFonts w:hint="eastAsia"/>
          <w:lang w:val="en-US" w:eastAsia="zh-CN"/>
        </w:rPr>
        <w:t>StoreController模块</w:t>
      </w:r>
    </w:p>
    <w:p>
      <w:pPr>
        <w:ind w:firstLine="480" w:firstLineChars="0"/>
      </w:pPr>
      <w:r>
        <w:rPr>
          <w:rFonts w:hint="eastAsia"/>
          <w:lang w:val="en-US" w:eastAsia="zh-CN"/>
        </w:rPr>
        <w:t>该部分负责执行从协处理器的Databuffer或者Accumulator向DRAM传输数据的指令。结构和状态机都与LoadController模块类似，这里不再赘述。</w:t>
      </w:r>
    </w:p>
    <w:p>
      <w:pPr>
        <w:pStyle w:val="3"/>
      </w:pPr>
      <w:bookmarkStart w:id="135" w:name="_Toc14712"/>
      <w:r>
        <w:rPr>
          <w:rFonts w:hint="eastAsia"/>
        </w:rPr>
        <w:t>指令集（I</w:t>
      </w:r>
      <w:r>
        <w:t>SA</w:t>
      </w:r>
      <w:r>
        <w:rPr>
          <w:rFonts w:hint="eastAsia"/>
        </w:rPr>
        <w:t>）设计</w:t>
      </w:r>
      <w:bookmarkEnd w:id="135"/>
    </w:p>
    <w:p>
      <w:pPr>
        <w:ind w:firstLine="480" w:firstLineChars="0"/>
        <w:rPr>
          <w:rFonts w:hint="default"/>
          <w:lang w:val="en-US" w:eastAsia="zh-CN"/>
        </w:rPr>
      </w:pPr>
      <w:r>
        <w:rPr>
          <w:rFonts w:hint="eastAsia"/>
          <w:lang w:val="en-US" w:eastAsia="zh-CN"/>
        </w:rPr>
        <w:t>指令集指的是计算机中央处理器机器码所使用的指令的集合以及其背后的寄存器体系、总线设计等逻辑框架，作为软件设计和硬件设计的基础和纽带，指令集架构在整个设计过程中的地位可谓是举足轻重。常见的指令集架构大体可分为复杂指令集（CISC）和精简指令集（RISC），本次协处理器设计中涉及的指令集是依据RISC-V指令集架构中的扩展指令集设计的，且利用了单指令多数据（SIMD）的形式，主要包括三个类型的指令：数据移动指令、配置指令、计算指令。</w:t>
      </w:r>
    </w:p>
    <w:p>
      <w:pPr>
        <w:pStyle w:val="4"/>
      </w:pPr>
      <w:r>
        <w:rPr>
          <w:rFonts w:hint="eastAsia"/>
        </w:rPr>
        <w:t>数据移动指令</w:t>
      </w:r>
    </w:p>
    <w:p>
      <w:pPr>
        <w:bidi w:val="0"/>
        <w:ind w:firstLine="480" w:firstLineChars="0"/>
        <w:rPr>
          <w:rFonts w:hint="default"/>
          <w:lang w:val="en-US" w:eastAsia="zh-CN"/>
        </w:rPr>
      </w:pPr>
      <w:r>
        <w:rPr>
          <w:rFonts w:hint="eastAsia"/>
          <w:lang w:val="en-US" w:eastAsia="zh-CN"/>
        </w:rPr>
        <w:t>数据移动指令主要分为“mvin”和“mvout”两个，其中mvin指令主要负责将DRAM中的数据按照要求传输到协处理器中的片上存储中（Databuffer或者Accumulator），mvout指令则相反，主要负责将片上存储的数据传输到DRAM中。经过保留站处理后，mvin指令将送往Load Controller模块，mvout指令将送到Store Controller模块。</w:t>
      </w:r>
    </w:p>
    <w:p>
      <w:pPr>
        <w:ind w:firstLine="480" w:firstLineChars="0"/>
        <w:rPr>
          <w:rFonts w:hint="default"/>
          <w:lang w:val="en-US" w:eastAsia="zh-CN"/>
        </w:rPr>
      </w:pPr>
      <w:r>
        <w:rPr>
          <w:rFonts w:hint="eastAsia"/>
          <w:lang w:val="en-US" w:eastAsia="zh-CN"/>
        </w:rPr>
        <w:t>为了更好的说明数据移动指令，以下图mvin指令为例进行说明，该指令从DRAM中起始地址x出发，连续读取DIM个数据，作为一行数据送往SRAM中地址为Z的那一行；之后跳过步长mm_stride直接到地址x+mm_stride，并再次读取DIM个数据，送往SRAM中地址Z+1的那一行，以此类推，读取完设置的行数后，则说明该指令任务完成。</w:t>
      </w:r>
    </w:p>
    <w:p>
      <w:pPr>
        <w:ind w:firstLine="480" w:firstLineChars="0"/>
        <w:jc w:val="center"/>
        <w:rPr>
          <w:rFonts w:hint="default"/>
          <w:lang w:val="en-US" w:eastAsia="zh-CN"/>
        </w:rPr>
      </w:pPr>
      <w:r>
        <w:rPr>
          <w:rFonts w:hint="default"/>
          <w:lang w:val="en-US" w:eastAsia="zh-CN"/>
        </w:rPr>
        <w:drawing>
          <wp:inline distT="0" distB="0" distL="114300" distR="114300">
            <wp:extent cx="4585335" cy="1692910"/>
            <wp:effectExtent l="0" t="0" r="5715" b="2540"/>
            <wp:docPr id="58" name="图片 58" descr="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memory"/>
                    <pic:cNvPicPr>
                      <a:picLocks noChangeAspect="1"/>
                    </pic:cNvPicPr>
                  </pic:nvPicPr>
                  <pic:blipFill>
                    <a:blip r:embed="rId65"/>
                    <a:stretch>
                      <a:fillRect/>
                    </a:stretch>
                  </pic:blipFill>
                  <pic:spPr>
                    <a:xfrm>
                      <a:off x="0" y="0"/>
                      <a:ext cx="4585335" cy="1692910"/>
                    </a:xfrm>
                    <a:prstGeom prst="rect">
                      <a:avLst/>
                    </a:prstGeom>
                  </pic:spPr>
                </pic:pic>
              </a:graphicData>
            </a:graphic>
          </wp:inline>
        </w:drawing>
      </w:r>
    </w:p>
    <w:p>
      <w:pPr>
        <w:pStyle w:val="89"/>
        <w:bidi w:val="0"/>
        <w:rPr>
          <w:rFonts w:hint="eastAsia"/>
          <w:lang w:val="en-US" w:eastAsia="zh-CN"/>
        </w:rPr>
      </w:pPr>
      <w:r>
        <w:rPr>
          <w:rFonts w:hint="eastAsia"/>
          <w:lang w:val="en-US" w:eastAsia="zh-CN"/>
        </w:rPr>
        <w:t>图 mvin指令的示意图</w:t>
      </w:r>
    </w:p>
    <w:p>
      <w:pPr>
        <w:pStyle w:val="4"/>
      </w:pPr>
      <w:r>
        <w:rPr>
          <w:rFonts w:hint="eastAsia"/>
          <w:lang w:val="en-US" w:eastAsia="zh-CN"/>
        </w:rPr>
        <w:t>计算</w:t>
      </w:r>
      <w:r>
        <w:rPr>
          <w:rFonts w:hint="eastAsia"/>
        </w:rPr>
        <w:t>指令</w:t>
      </w:r>
    </w:p>
    <w:p>
      <w:pPr>
        <w:ind w:firstLine="480" w:firstLineChars="0"/>
        <w:rPr>
          <w:rFonts w:hint="eastAsia"/>
          <w:lang w:val="en-US" w:eastAsia="zh-CN"/>
        </w:rPr>
      </w:pPr>
      <w:r>
        <w:rPr>
          <w:rFonts w:hint="eastAsia"/>
          <w:lang w:val="en-US" w:eastAsia="zh-CN"/>
        </w:rPr>
        <w:t>计算指令，顾名思义，即完成一次卷积计算，包括对数据的移动和计算，这一过程功能较为复杂，如果使用一条指令来完成该功能，那指令长度势必非常长，且在译码过程中也会耗时很久，所以我们将该计算指令分为preload、compute.preloaded、compute.accumulated三个子指令，这三个子指令都将送往Execute Controller模块中依次执行。</w:t>
      </w:r>
    </w:p>
    <w:p>
      <w:pPr>
        <w:ind w:firstLine="480" w:firstLineChars="0"/>
        <w:rPr>
          <w:rFonts w:hint="default"/>
          <w:lang w:val="en-US" w:eastAsia="zh-CN"/>
        </w:rPr>
      </w:pPr>
      <w:r>
        <w:rPr>
          <w:rFonts w:hint="eastAsia"/>
          <w:lang w:val="en-US" w:eastAsia="zh-CN"/>
        </w:rPr>
        <w:t>其中preload指令负责将SRAM中存储的权重或者偏置数据提前加载到脉动阵列的寄存器中并固定，因为我们本此设计的脉动阵列采用的是权重固定的数据流（本章3.4节将会详细说明），所以preload指令会提前加载特定数量的权重数据。compute.preloaded指令会将存储于SRAM中的输入激活值和偏置数据依次送往脉动阵列中PE的乘加计算输入端口，并与之前固定的权重数据完成popcount(xnor)计算，每列的计算结果经过不同的移位寄存器缓冲后进入阈值单元（也可以选择不通过阈值单元，例如BCNN算法中的倒数第二层输入是二值复数，而输出是全精度数），在完成阈值比较-拼接后，同步输出到Databuffer或者Accumulator中。computed.accumulated指令与compute.preloaded类似，都是将输入激活值与和偏置数据与之前preloaded的权重进行卷积，不同的是输出激活值将会和目的地址的数据进行累加操作，而compute.preloaded的输出激活值将会覆盖目的地址的数据。</w:t>
      </w:r>
    </w:p>
    <w:p>
      <w:pPr>
        <w:pStyle w:val="4"/>
      </w:pPr>
      <w:r>
        <w:rPr>
          <w:rFonts w:hint="eastAsia"/>
        </w:rPr>
        <w:t>配置指令</w:t>
      </w:r>
    </w:p>
    <w:p>
      <w:pPr>
        <w:ind w:firstLine="480" w:firstLineChars="0"/>
        <w:rPr>
          <w:rFonts w:hint="default" w:eastAsia="宋体"/>
          <w:lang w:val="en-US" w:eastAsia="zh-CN"/>
        </w:rPr>
      </w:pPr>
      <w:r>
        <w:rPr>
          <w:rFonts w:hint="eastAsia"/>
          <w:lang w:val="en-US" w:eastAsia="zh-CN"/>
        </w:rPr>
        <w:t>配置指令是对上述两类有数据操作的指令进行参数配置，可分为config_ex、config_mvin、config_mvout三种。其中config_ex是对计算指令进行参数配置，包括是否需要激活函数、输入和权重矩阵是否转置、输入矩阵输入时步长等等，该指令将送往Execute Controller模块中。而config_mvin和config_mvout主要是配置数据在片外存储DRAM和片上存储SRAM传输时的步长等，将分别送往Load Controller模块和Store Controller模块。</w:t>
      </w:r>
    </w:p>
    <w:p>
      <w:pPr>
        <w:keepNext/>
        <w:keepLines/>
        <w:pageBreakBefore w:val="0"/>
        <w:widowControl w:val="0"/>
        <w:kinsoku/>
        <w:wordWrap/>
        <w:overflowPunct/>
        <w:topLinePunct w:val="0"/>
        <w:autoSpaceDE/>
        <w:autoSpaceDN/>
        <w:bidi w:val="0"/>
        <w:adjustRightInd/>
        <w:snapToGrid/>
        <w:textAlignment w:val="auto"/>
      </w:pPr>
    </w:p>
    <w:p>
      <w:pPr>
        <w:pStyle w:val="3"/>
        <w:keepNext/>
        <w:keepLines/>
        <w:pageBreakBefore w:val="0"/>
        <w:widowControl w:val="0"/>
        <w:kinsoku/>
        <w:wordWrap/>
        <w:overflowPunct/>
        <w:topLinePunct w:val="0"/>
        <w:autoSpaceDE/>
        <w:autoSpaceDN/>
        <w:bidi w:val="0"/>
        <w:adjustRightInd/>
        <w:snapToGrid/>
        <w:textAlignment w:val="auto"/>
      </w:pPr>
      <w:bookmarkStart w:id="136" w:name="_Toc31991"/>
      <w:r>
        <w:rPr>
          <w:rFonts w:hint="eastAsia"/>
          <w:lang w:val="en-US" w:eastAsia="zh-CN"/>
        </w:rPr>
        <w:t>SATU</w:t>
      </w:r>
      <w:r>
        <w:rPr>
          <w:rFonts w:hint="eastAsia"/>
        </w:rPr>
        <w:t>设计</w:t>
      </w:r>
      <w:bookmarkEnd w:id="136"/>
    </w:p>
    <w:p>
      <w:pPr>
        <w:bidi w:val="0"/>
        <w:ind w:firstLine="480" w:firstLineChars="0"/>
        <w:rPr>
          <w:rFonts w:hint="eastAsia"/>
          <w:lang w:val="en-US" w:eastAsia="zh-CN"/>
        </w:rPr>
      </w:pPr>
      <w:r>
        <w:rPr>
          <w:rFonts w:hint="eastAsia"/>
          <w:lang w:val="en-US" w:eastAsia="zh-CN"/>
        </w:rPr>
        <w:t>当下的深度学习加速器一般都是面向DNN实现的，而DNN中最主要的且最关键的组件就是卷积层，这一点在BCNN中也不例外。下表展示了某款加速器芯片在实际应用中的计算量统计结果，由表中可见，在芯片执行算法的过程中，卷积计算占了总计算量的98.1%，所以深度学习加速器的设计步骤中，计算引擎的设计十分关键。</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3367"/>
        <w:gridCol w:w="2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259" w:type="dxa"/>
            <w:shd w:val="clear" w:color="auto" w:fill="8EAADB" w:themeFill="accent5" w:themeFillTint="99"/>
            <w:vAlign w:val="center"/>
          </w:tcPr>
          <w:p>
            <w:pPr>
              <w:bidi w:val="0"/>
              <w:spacing w:line="240" w:lineRule="auto"/>
              <w:jc w:val="center"/>
              <w:rPr>
                <w:rFonts w:hint="default"/>
                <w:color w:val="auto"/>
                <w:highlight w:val="none"/>
                <w:vertAlign w:val="baseline"/>
                <w:lang w:val="en-US" w:eastAsia="zh-CN"/>
              </w:rPr>
            </w:pPr>
            <w:r>
              <w:rPr>
                <w:rFonts w:hint="eastAsia"/>
                <w:color w:val="auto"/>
                <w:highlight w:val="none"/>
                <w:vertAlign w:val="baseline"/>
                <w:lang w:val="en-US" w:eastAsia="zh-CN"/>
              </w:rPr>
              <w:t>计算类型</w:t>
            </w:r>
          </w:p>
        </w:tc>
        <w:tc>
          <w:tcPr>
            <w:tcW w:w="3367" w:type="dxa"/>
            <w:shd w:val="clear" w:color="auto" w:fill="8EAADB" w:themeFill="accent5" w:themeFillTint="99"/>
            <w:vAlign w:val="center"/>
          </w:tcPr>
          <w:p>
            <w:pPr>
              <w:bidi w:val="0"/>
              <w:spacing w:line="240" w:lineRule="auto"/>
              <w:jc w:val="center"/>
              <w:rPr>
                <w:rFonts w:hint="default"/>
                <w:color w:val="auto"/>
                <w:highlight w:val="none"/>
                <w:vertAlign w:val="baseline"/>
                <w:lang w:val="en-US" w:eastAsia="zh-CN"/>
              </w:rPr>
            </w:pPr>
            <w:r>
              <w:rPr>
                <w:rFonts w:hint="eastAsia"/>
                <w:color w:val="auto"/>
                <w:highlight w:val="none"/>
                <w:vertAlign w:val="baseline"/>
                <w:lang w:val="en-US" w:eastAsia="zh-CN"/>
              </w:rPr>
              <w:t>计算量（MOPS）</w:t>
            </w:r>
          </w:p>
        </w:tc>
        <w:tc>
          <w:tcPr>
            <w:tcW w:w="2132" w:type="dxa"/>
            <w:shd w:val="clear" w:color="auto" w:fill="8EAADB" w:themeFill="accent5" w:themeFillTint="99"/>
            <w:vAlign w:val="center"/>
          </w:tcPr>
          <w:p>
            <w:pPr>
              <w:bidi w:val="0"/>
              <w:spacing w:line="240" w:lineRule="auto"/>
              <w:jc w:val="center"/>
              <w:rPr>
                <w:rFonts w:hint="default"/>
                <w:color w:val="auto"/>
                <w:highlight w:val="none"/>
                <w:vertAlign w:val="baseline"/>
                <w:lang w:val="en-US" w:eastAsia="zh-CN"/>
              </w:rPr>
            </w:pPr>
            <w:r>
              <w:rPr>
                <w:rFonts w:hint="eastAsia"/>
                <w:color w:val="auto"/>
                <w:highlight w:val="none"/>
                <w:vertAlign w:val="baseline"/>
                <w:lang w:val="en-US" w:eastAsia="zh-CN"/>
              </w:rPr>
              <w:t>占比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9" w:type="dxa"/>
            <w:vAlign w:val="center"/>
          </w:tcPr>
          <w:p>
            <w:pPr>
              <w:bidi w:val="0"/>
              <w:spacing w:line="240" w:lineRule="auto"/>
              <w:jc w:val="center"/>
              <w:rPr>
                <w:rFonts w:hint="default"/>
                <w:vertAlign w:val="baseline"/>
                <w:lang w:val="en-US" w:eastAsia="zh-CN"/>
              </w:rPr>
            </w:pPr>
            <w:r>
              <w:rPr>
                <w:rFonts w:hint="eastAsia"/>
                <w:vertAlign w:val="baseline"/>
                <w:lang w:val="en-US" w:eastAsia="zh-CN"/>
              </w:rPr>
              <w:t>卷积</w:t>
            </w:r>
          </w:p>
        </w:tc>
        <w:tc>
          <w:tcPr>
            <w:tcW w:w="3367" w:type="dxa"/>
            <w:vAlign w:val="center"/>
          </w:tcPr>
          <w:p>
            <w:pPr>
              <w:bidi w:val="0"/>
              <w:spacing w:line="240" w:lineRule="auto"/>
              <w:jc w:val="center"/>
              <w:rPr>
                <w:rFonts w:hint="default"/>
                <w:vertAlign w:val="baseline"/>
                <w:lang w:val="en-US" w:eastAsia="zh-CN"/>
              </w:rPr>
            </w:pPr>
            <w:r>
              <w:rPr>
                <w:rFonts w:hint="eastAsia"/>
                <w:vertAlign w:val="baseline"/>
                <w:lang w:val="en-US" w:eastAsia="zh-CN"/>
              </w:rPr>
              <w:t>34,275</w:t>
            </w:r>
          </w:p>
        </w:tc>
        <w:tc>
          <w:tcPr>
            <w:tcW w:w="2132" w:type="dxa"/>
            <w:vAlign w:val="center"/>
          </w:tcPr>
          <w:p>
            <w:pPr>
              <w:bidi w:val="0"/>
              <w:spacing w:line="240" w:lineRule="auto"/>
              <w:jc w:val="center"/>
              <w:rPr>
                <w:rFonts w:hint="default"/>
                <w:vertAlign w:val="baseline"/>
                <w:lang w:val="en-US" w:eastAsia="zh-CN"/>
              </w:rPr>
            </w:pPr>
            <w:r>
              <w:rPr>
                <w:rFonts w:hint="eastAsia"/>
                <w:vertAlign w:val="baseline"/>
                <w:lang w:val="en-US" w:eastAsia="zh-CN"/>
              </w:rPr>
              <w:t>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9" w:type="dxa"/>
            <w:vAlign w:val="center"/>
          </w:tcPr>
          <w:p>
            <w:pPr>
              <w:bidi w:val="0"/>
              <w:spacing w:line="240" w:lineRule="auto"/>
              <w:jc w:val="center"/>
              <w:rPr>
                <w:rFonts w:hint="default"/>
                <w:vertAlign w:val="baseline"/>
                <w:lang w:val="en-US" w:eastAsia="zh-CN"/>
              </w:rPr>
            </w:pPr>
            <w:r>
              <w:rPr>
                <w:rFonts w:hint="eastAsia"/>
                <w:vertAlign w:val="baseline"/>
                <w:lang w:val="en-US" w:eastAsia="zh-CN"/>
              </w:rPr>
              <w:t>反卷积</w:t>
            </w:r>
          </w:p>
        </w:tc>
        <w:tc>
          <w:tcPr>
            <w:tcW w:w="3367" w:type="dxa"/>
            <w:vAlign w:val="center"/>
          </w:tcPr>
          <w:p>
            <w:pPr>
              <w:bidi w:val="0"/>
              <w:spacing w:line="240" w:lineRule="auto"/>
              <w:jc w:val="center"/>
              <w:rPr>
                <w:rFonts w:hint="default"/>
                <w:vertAlign w:val="baseline"/>
                <w:lang w:val="en-US" w:eastAsia="zh-CN"/>
              </w:rPr>
            </w:pPr>
            <w:r>
              <w:rPr>
                <w:rFonts w:hint="eastAsia"/>
                <w:vertAlign w:val="baseline"/>
                <w:lang w:val="en-US" w:eastAsia="zh-CN"/>
              </w:rPr>
              <w:t>576</w:t>
            </w:r>
          </w:p>
        </w:tc>
        <w:tc>
          <w:tcPr>
            <w:tcW w:w="2132" w:type="dxa"/>
            <w:vAlign w:val="center"/>
          </w:tcPr>
          <w:p>
            <w:pPr>
              <w:bidi w:val="0"/>
              <w:spacing w:line="240" w:lineRule="auto"/>
              <w:jc w:val="center"/>
              <w:rPr>
                <w:rFonts w:hint="default"/>
                <w:vertAlign w:val="baseline"/>
                <w:lang w:val="en-US" w:eastAsia="zh-CN"/>
              </w:rPr>
            </w:pPr>
            <w:r>
              <w:rPr>
                <w:rFonts w:hint="eastAsia"/>
                <w:vertAlign w:val="baseline"/>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9" w:type="dxa"/>
            <w:vAlign w:val="center"/>
          </w:tcPr>
          <w:p>
            <w:pPr>
              <w:bidi w:val="0"/>
              <w:spacing w:line="240" w:lineRule="auto"/>
              <w:jc w:val="center"/>
              <w:rPr>
                <w:rFonts w:hint="default"/>
                <w:vertAlign w:val="baseline"/>
                <w:lang w:val="en-US" w:eastAsia="zh-CN"/>
              </w:rPr>
            </w:pPr>
            <w:r>
              <w:rPr>
                <w:rFonts w:hint="eastAsia"/>
                <w:vertAlign w:val="baseline"/>
                <w:lang w:val="en-US" w:eastAsia="zh-CN"/>
              </w:rPr>
              <w:t>ReLU</w:t>
            </w:r>
          </w:p>
        </w:tc>
        <w:tc>
          <w:tcPr>
            <w:tcW w:w="3367" w:type="dxa"/>
            <w:vAlign w:val="center"/>
          </w:tcPr>
          <w:p>
            <w:pPr>
              <w:bidi w:val="0"/>
              <w:spacing w:line="240" w:lineRule="auto"/>
              <w:jc w:val="center"/>
              <w:rPr>
                <w:rFonts w:hint="default"/>
                <w:vertAlign w:val="baseline"/>
                <w:lang w:val="en-US" w:eastAsia="zh-CN"/>
              </w:rPr>
            </w:pPr>
            <w:r>
              <w:rPr>
                <w:rFonts w:hint="eastAsia"/>
                <w:vertAlign w:val="baseline"/>
                <w:lang w:val="en-US" w:eastAsia="zh-CN"/>
              </w:rPr>
              <w:t>123</w:t>
            </w:r>
          </w:p>
        </w:tc>
        <w:tc>
          <w:tcPr>
            <w:tcW w:w="2132" w:type="dxa"/>
            <w:vAlign w:val="center"/>
          </w:tcPr>
          <w:p>
            <w:pPr>
              <w:bidi w:val="0"/>
              <w:spacing w:line="240" w:lineRule="auto"/>
              <w:jc w:val="center"/>
              <w:rPr>
                <w:rFonts w:hint="default"/>
                <w:vertAlign w:val="baseline"/>
                <w:lang w:val="en-US" w:eastAsia="zh-CN"/>
              </w:rPr>
            </w:pPr>
            <w:r>
              <w:rPr>
                <w:rFonts w:hint="eastAsia"/>
                <w:vertAlign w:val="baseline"/>
                <w:lang w:val="en-US" w:eastAsia="zh-CN"/>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2259" w:type="dxa"/>
            <w:vAlign w:val="center"/>
          </w:tcPr>
          <w:p>
            <w:pPr>
              <w:bidi w:val="0"/>
              <w:spacing w:line="240" w:lineRule="auto"/>
              <w:jc w:val="center"/>
              <w:rPr>
                <w:rFonts w:hint="default"/>
                <w:vertAlign w:val="baseline"/>
                <w:lang w:val="en-US" w:eastAsia="zh-CN"/>
              </w:rPr>
            </w:pPr>
            <w:r>
              <w:rPr>
                <w:rFonts w:hint="eastAsia"/>
                <w:vertAlign w:val="baseline"/>
                <w:lang w:val="en-US" w:eastAsia="zh-CN"/>
              </w:rPr>
              <w:t>池化</w:t>
            </w:r>
          </w:p>
        </w:tc>
        <w:tc>
          <w:tcPr>
            <w:tcW w:w="3367" w:type="dxa"/>
            <w:vAlign w:val="center"/>
          </w:tcPr>
          <w:p>
            <w:pPr>
              <w:bidi w:val="0"/>
              <w:spacing w:line="240" w:lineRule="auto"/>
              <w:jc w:val="center"/>
              <w:rPr>
                <w:rFonts w:hint="default"/>
                <w:vertAlign w:val="baseline"/>
                <w:lang w:val="en-US" w:eastAsia="zh-CN"/>
              </w:rPr>
            </w:pPr>
            <w:r>
              <w:rPr>
                <w:rFonts w:hint="eastAsia"/>
                <w:vertAlign w:val="baseline"/>
                <w:lang w:val="en-US" w:eastAsia="zh-CN"/>
              </w:rPr>
              <w:t>13</w:t>
            </w:r>
          </w:p>
        </w:tc>
        <w:tc>
          <w:tcPr>
            <w:tcW w:w="2132" w:type="dxa"/>
            <w:vAlign w:val="center"/>
          </w:tcPr>
          <w:p>
            <w:pPr>
              <w:bidi w:val="0"/>
              <w:spacing w:line="240" w:lineRule="auto"/>
              <w:jc w:val="center"/>
              <w:rPr>
                <w:rFonts w:hint="default"/>
                <w:vertAlign w:val="baseline"/>
                <w:lang w:val="en-US" w:eastAsia="zh-CN"/>
              </w:rPr>
            </w:pPr>
            <w:r>
              <w:rPr>
                <w:rFonts w:hint="eastAsia"/>
                <w:vertAlign w:val="baseline"/>
                <w:lang w:val="en-US" w:eastAsia="zh-CN"/>
              </w:rPr>
              <w:t>0.1%</w:t>
            </w:r>
          </w:p>
        </w:tc>
      </w:tr>
    </w:tbl>
    <w:p>
      <w:pPr>
        <w:pStyle w:val="89"/>
        <w:bidi w:val="0"/>
        <w:rPr>
          <w:rFonts w:hint="eastAsia"/>
          <w:lang w:val="en-US" w:eastAsia="zh-CN"/>
        </w:rPr>
      </w:pPr>
      <w:r>
        <w:rPr>
          <w:rFonts w:hint="eastAsia"/>
          <w:lang w:val="en-US" w:eastAsia="zh-CN"/>
        </w:rPr>
        <w:t>表 某加速器芯片的计算量实际测试结果</w:t>
      </w:r>
    </w:p>
    <w:p>
      <w:pPr>
        <w:bidi w:val="0"/>
        <w:ind w:firstLine="480" w:firstLineChars="0"/>
        <w:rPr>
          <w:rFonts w:hint="default"/>
          <w:lang w:val="en-US" w:eastAsia="zh-CN"/>
        </w:rPr>
      </w:pPr>
      <w:r>
        <w:rPr>
          <w:rFonts w:hint="eastAsia"/>
          <w:lang w:val="en-US" w:eastAsia="zh-CN"/>
        </w:rPr>
        <w:t>从基本需求出发，卷积层的本质就是要完成对数据的加权求和，这一过程就需要MAC（对应电路中的一个PE）来完成。AI芯片中常以TOPS来衡量性能，即该芯片可实现的峰值吞吐量，因为芯片电路中大多数的操作是MAC，所以TOPS也常用下面公式  来计算。所以为了充分利用性能，芯片设计中就需要最大限度地保证在运行时间每一个PE处于忙碌状态，这就是实现高吞吐量的关键。基于此想法，芯片研究人员开始重新使用20世纪80年代比较流行的脉动式阵列，将MAC处理单元分布到复杂且精细的脉动数据流中，例如2015年谷歌的TPU中就首次采用了这一方法，目前这一方法也广泛应用于深度学习加速器领域。</w:t>
      </w:r>
    </w:p>
    <w:p>
      <w:pPr>
        <w:pStyle w:val="102"/>
        <w:bidi w:val="0"/>
        <w:ind w:left="0" w:leftChars="0" w:firstLine="0" w:firstLineChars="0"/>
        <w:jc w:val="both"/>
        <w:rPr>
          <w:rFonts w:hint="default" w:eastAsia="宋体"/>
          <w:lang w:val="en-US" w:eastAsia="zh-CN"/>
        </w:rPr>
      </w:pPr>
      <w:r>
        <w:rPr>
          <w:rFonts w:hint="eastAsia" w:hAnsi="Cambria Math" w:cs="Times New Roman"/>
          <w:i w:val="0"/>
          <w:kern w:val="2"/>
          <w:sz w:val="24"/>
          <w:szCs w:val="24"/>
          <w:lang w:val="en-US" w:eastAsia="zh-CN" w:bidi="ar-SA"/>
        </w:rPr>
        <w:tab/>
      </w:r>
      <m:oMath>
        <m:r>
          <m:rPr>
            <m:sty m:val="p"/>
          </m:rPr>
          <w:rPr>
            <w:rFonts w:hint="default" w:ascii="Cambria Math" w:hAnsi="Cambria Math" w:cs="Times New Roman"/>
            <w:kern w:val="2"/>
            <w:sz w:val="24"/>
            <w:szCs w:val="24"/>
            <w:lang w:val="en-US" w:eastAsia="zh-CN" w:bidi="ar-SA"/>
          </w:rPr>
          <m:t>TOPS=MAC</m:t>
        </m:r>
        <m:r>
          <m:rPr>
            <m:sty m:val="p"/>
          </m:rPr>
          <w:rPr>
            <w:rFonts w:hint="eastAsia" w:ascii="Cambria Math" w:hAnsi="Cambria Math" w:cs="Times New Roman"/>
            <w:kern w:val="2"/>
            <w:sz w:val="24"/>
            <w:szCs w:val="24"/>
            <w:lang w:val="en-US" w:eastAsia="zh-CN" w:bidi="ar-SA"/>
          </w:rPr>
          <m:t>单元数</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MAC</m:t>
        </m:r>
        <m:r>
          <m:rPr>
            <m:sty m:val="p"/>
          </m:rPr>
          <w:rPr>
            <w:rFonts w:hint="eastAsia" w:ascii="Cambria Math" w:hAnsi="Cambria Math" w:cs="Times New Roman"/>
            <w:kern w:val="2"/>
            <w:sz w:val="24"/>
            <w:szCs w:val="24"/>
            <w:lang w:val="en-US" w:eastAsia="zh-CN" w:bidi="ar-SA"/>
          </w:rPr>
          <m:t>操作频率</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2</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（3-1）</w:t>
      </w:r>
    </w:p>
    <w:p>
      <w:pPr>
        <w:bidi w:val="0"/>
        <w:ind w:firstLine="480" w:firstLineChars="0"/>
        <w:rPr>
          <w:rFonts w:hint="default"/>
          <w:lang w:val="en-US" w:eastAsia="zh-CN"/>
        </w:rPr>
      </w:pPr>
      <w:r>
        <w:rPr>
          <w:rFonts w:hint="eastAsia"/>
          <w:lang w:val="en-US" w:eastAsia="zh-CN"/>
        </w:rPr>
        <w:t>本节设计的脉动阵列阈值单元中也是采用了脉动阵列的方法，利用数据计算的并行性和连续性，提高了计算效率并降低了功耗。该单元针对BCNN算法进行设计，不同于平常的PE中采用了全精度浮点数的乘加计算，脉动阵列阈值单元中的PE采用了二值复数的popcount(xnor)计算，能效性和硬件友好性得到了大幅提升。而在脉动阵列附近增加的阈值单元，可直接对卷积结果进行batch normalization和二值化过程，通过添加一个简单的</w:t>
      </w:r>
      <w:r>
        <w:fldChar w:fldCharType="begin"/>
      </w:r>
      <w:r>
        <w:instrText xml:space="preserve"> HYPERLINK "https://cn.bing.com/dict/search?q=comparator&amp;FORM=BDVSP6&amp;cc=cn" </w:instrText>
      </w:r>
      <w:r>
        <w:fldChar w:fldCharType="separate"/>
      </w:r>
      <w:r>
        <w:rPr>
          <w:rFonts w:hint="default"/>
        </w:rPr>
        <w:t>comparator</w:t>
      </w:r>
      <w:r>
        <w:rPr>
          <w:rFonts w:hint="default"/>
        </w:rPr>
        <w:fldChar w:fldCharType="end"/>
      </w:r>
      <w:r>
        <w:rPr>
          <w:rFonts w:hint="eastAsia"/>
          <w:lang w:eastAsia="zh-CN"/>
        </w:rPr>
        <w:t>，</w:t>
      </w:r>
      <w:r>
        <w:rPr>
          <w:rFonts w:hint="eastAsia"/>
          <w:lang w:val="en-US" w:eastAsia="zh-CN"/>
        </w:rPr>
        <w:t>而避免了复杂的bn和sign计算，降低了芯片的功耗和成本。</w:t>
      </w:r>
    </w:p>
    <w:p>
      <w:pPr>
        <w:pStyle w:val="4"/>
        <w:keepNext/>
        <w:keepLines/>
        <w:pageBreakBefore w:val="0"/>
        <w:widowControl w:val="0"/>
        <w:kinsoku/>
        <w:wordWrap/>
        <w:overflowPunct/>
        <w:topLinePunct w:val="0"/>
        <w:autoSpaceDE/>
        <w:autoSpaceDN/>
        <w:bidi w:val="0"/>
        <w:adjustRightInd/>
        <w:snapToGrid/>
        <w:textAlignment w:val="auto"/>
      </w:pPr>
      <w:r>
        <w:rPr>
          <w:rFonts w:hint="eastAsia"/>
          <w:lang w:val="en-US" w:eastAsia="zh-CN"/>
        </w:rPr>
        <w:t>SATU结构设计</w:t>
      </w:r>
    </w:p>
    <w:p>
      <w:pPr>
        <w:ind w:firstLine="480" w:firstLineChars="0"/>
        <w:rPr>
          <w:rFonts w:hint="default"/>
          <w:lang w:val="en-US" w:eastAsia="zh-CN"/>
        </w:rPr>
      </w:pPr>
      <w:r>
        <w:rPr>
          <w:rFonts w:hint="eastAsia"/>
          <w:lang w:val="en-US" w:eastAsia="zh-CN"/>
        </w:rPr>
        <w:t>脉动阵列阈值单元（SATU）是为二值复数神经网络加速器芯片提供强大算力的核心单元，通过该单元可快速地将二值复数输入特征图输入到单元中并进行卷积计算得到二值复数输出特征图或者全精度输出特征图，结构框图如下图所示，主要包括专用于二值复数点积计算的脉动阵列、权重输入FIFO、输入激活值FIFO、阈值FFO、输出激活值FIFO、片上存储和Threshold模块。SATU结构设计参考自MVTU，细节可见于2.3.5节。</w:t>
      </w:r>
    </w:p>
    <w:p>
      <w:pPr>
        <w:ind w:firstLine="480" w:firstLineChars="0"/>
        <w:rPr>
          <w:rFonts w:hint="eastAsia"/>
          <w:lang w:val="en-US" w:eastAsia="zh-CN"/>
        </w:rPr>
      </w:pPr>
      <w:r>
        <w:rPr>
          <w:rFonts w:hint="eastAsia"/>
          <w:lang w:val="en-US" w:eastAsia="zh-CN"/>
        </w:rPr>
        <w:t>片上存储（OCM）作为SATU的数据来源，从DRAM中以矩阵向量的形式缓存输入、权重、阈值数据到片上存储空间，在预取或计算指令到来后通过相应的FIFO将待计算数据送往脉动阵列中的指定位置，在脉动阵列完成矩阵乘法（如果脉动阵列为输出固定模式，则可能还需要在脉动阵列内部的Compare Splicer模块完成阈值计算）后保存中间数据或者最终输出激活值；得到最终输出激活值后，可通过“mvout”指令将结果传输回DRAM（如果脉动阵列为权重固定模式，则可能还需要送往threshold模块完成阈值比较-拼接计算）。</w:t>
      </w:r>
    </w:p>
    <w:p>
      <w:pPr>
        <w:ind w:firstLine="480" w:firstLineChars="0"/>
        <w:rPr>
          <w:rFonts w:hint="default"/>
          <w:b/>
          <w:bCs/>
          <w:lang w:val="en-US" w:eastAsia="zh-CN"/>
        </w:rPr>
      </w:pPr>
      <w:r>
        <w:rPr>
          <w:rFonts w:hint="eastAsia"/>
          <w:lang w:val="en-US" w:eastAsia="zh-CN"/>
        </w:rPr>
        <w:t>通过以上对数据通路的描述中，我们不难发现本次设计的SATU中存在两套完成 阈值比较-拼接计算的通路，这是因为为了适应不同的模型和微架构需要，本次设计的协处理器中SATU的脉动阵列满足权重固定（weight stationary）和输出固定（output stationary）两种模式，这两种模式可以通过配置指令完成选择；所以为了适配两种数据流模式，我们提出了两套完成阈值比较-拼接计算的方案。阈值比较计算我们在2.3.5节作出过解释，而之所以还需要进行拼接操作，是因为我们的设计中采用了类NHWC的新型数据存储方式（详见3.5.2），即多个通道的对应像素点的数据存储在一个存储单元中，所以为了保证每层的输出特征图可以直接作为下一层的输入特征图，我们就要通过拼接操作将阈值比较后多通道的二值复数的输出结果归结起来，恢复类NHWC的存储方式。</w:t>
      </w:r>
    </w:p>
    <w:p>
      <w:pPr>
        <w:rPr>
          <w:rFonts w:hint="eastAsia" w:eastAsia="宋体"/>
          <w:lang w:eastAsia="zh-CN"/>
        </w:rPr>
      </w:pPr>
      <w:r>
        <w:rPr>
          <w:rFonts w:hint="eastAsia" w:eastAsia="宋体"/>
          <w:lang w:eastAsia="zh-CN"/>
        </w:rPr>
        <w:drawing>
          <wp:inline distT="0" distB="0" distL="114300" distR="114300">
            <wp:extent cx="5682615" cy="2534920"/>
            <wp:effectExtent l="0" t="0" r="13335" b="17780"/>
            <wp:docPr id="74" name="图片 74" descr="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ATU"/>
                    <pic:cNvPicPr>
                      <a:picLocks noChangeAspect="1"/>
                    </pic:cNvPicPr>
                  </pic:nvPicPr>
                  <pic:blipFill>
                    <a:blip r:embed="rId66"/>
                    <a:stretch>
                      <a:fillRect/>
                    </a:stretch>
                  </pic:blipFill>
                  <pic:spPr>
                    <a:xfrm>
                      <a:off x="0" y="0"/>
                      <a:ext cx="5682615" cy="2534920"/>
                    </a:xfrm>
                    <a:prstGeom prst="rect">
                      <a:avLst/>
                    </a:prstGeom>
                  </pic:spPr>
                </pic:pic>
              </a:graphicData>
            </a:graphic>
          </wp:inline>
        </w:drawing>
      </w:r>
    </w:p>
    <w:p>
      <w:pPr>
        <w:pStyle w:val="89"/>
        <w:bidi w:val="0"/>
        <w:rPr>
          <w:rFonts w:hint="default"/>
          <w:lang w:val="en-US" w:eastAsia="zh-CN"/>
        </w:rPr>
      </w:pPr>
      <w:r>
        <w:rPr>
          <w:rFonts w:hint="eastAsia"/>
          <w:lang w:val="en-US" w:eastAsia="zh-CN"/>
        </w:rPr>
        <w:t>图 SATU的结构框图（OCM为片上存储，Threshold阈值单元）</w:t>
      </w:r>
    </w:p>
    <w:p>
      <w:pPr>
        <w:bidi w:val="0"/>
        <w:ind w:firstLine="480" w:firstLineChars="0"/>
        <w:rPr>
          <w:rFonts w:hint="eastAsia"/>
          <w:lang w:val="en-US" w:eastAsia="zh-CN"/>
        </w:rPr>
      </w:pPr>
      <w:r>
        <w:rPr>
          <w:rFonts w:hint="eastAsia"/>
          <w:lang w:val="en-US" w:eastAsia="zh-CN"/>
        </w:rPr>
        <w:t>以上我们介绍了SATU的主要结构和数据通路，下面我们针对其中的脉动阵列的设计展开详细讨论，其中包括此次设计的新型脉动阵列的结构描述以及两种数据流模式下的脉动阵列的运行机制。</w:t>
      </w:r>
    </w:p>
    <w:p>
      <w:pPr>
        <w:numPr>
          <w:ilvl w:val="0"/>
          <w:numId w:val="8"/>
        </w:numPr>
        <w:bidi w:val="0"/>
        <w:ind w:left="425" w:leftChars="0" w:hanging="425" w:firstLineChars="0"/>
        <w:rPr>
          <w:rFonts w:hint="default"/>
          <w:lang w:val="en-US" w:eastAsia="zh-CN"/>
        </w:rPr>
      </w:pPr>
      <w:r>
        <w:rPr>
          <w:rFonts w:hint="eastAsia"/>
          <w:lang w:val="en-US" w:eastAsia="zh-CN"/>
        </w:rPr>
        <w:t>新型脉动阵列的结构</w:t>
      </w:r>
    </w:p>
    <w:p>
      <w:pPr>
        <w:bidi w:val="0"/>
        <w:ind w:firstLine="480" w:firstLineChars="0"/>
        <w:rPr>
          <w:rFonts w:hint="eastAsia"/>
          <w:lang w:val="en-US" w:eastAsia="zh-CN"/>
        </w:rPr>
      </w:pPr>
      <w:r>
        <w:rPr>
          <w:rFonts w:hint="eastAsia"/>
          <w:lang w:val="en-US" w:eastAsia="zh-CN"/>
        </w:rPr>
        <w:t>脉动阵列作为计算核心——SATU的核心计算模块，为协处理器提供了强大的并行乘加计算能力，主要用于处理深度神经网络中大量的矩阵乘加计算，结构图如下图 所示。该结构的设计参考了谷歌TPU的脉动阵列模块，但是与其相比又存在不同之处。</w:t>
      </w:r>
    </w:p>
    <w:p>
      <w:pPr>
        <w:numPr>
          <w:ilvl w:val="0"/>
          <w:numId w:val="9"/>
        </w:numPr>
        <w:bidi w:val="0"/>
        <w:ind w:left="420" w:leftChars="0" w:hanging="420" w:firstLineChars="0"/>
        <w:rPr>
          <w:rFonts w:hint="eastAsia" w:ascii="Arial" w:hAnsi="Arial" w:cs="Arial"/>
          <w:lang w:val="en-US" w:eastAsia="zh-CN"/>
        </w:rPr>
      </w:pPr>
      <w:r>
        <w:rPr>
          <w:rFonts w:hint="eastAsia"/>
          <w:lang w:val="en-US" w:eastAsia="zh-CN"/>
        </w:rPr>
        <w:t>一方面在于TPU中采用的脉动阵列单元尺寸为256</w:t>
      </w:r>
      <w:r>
        <w:rPr>
          <w:rFonts w:hint="default" w:ascii="Arial" w:hAnsi="Arial" w:cs="Arial"/>
          <w:lang w:val="en-US" w:eastAsia="zh-CN"/>
        </w:rPr>
        <w:t>×</w:t>
      </w:r>
      <w:r>
        <w:rPr>
          <w:rFonts w:hint="eastAsia" w:cs="Times New Roman"/>
          <w:lang w:val="en-US" w:eastAsia="zh-CN"/>
        </w:rPr>
        <w:t>256，这对边缘智能设备来说太庞大了。因为TPU主要是用于云端上神经网络的训练和推断任务，而本次设计的边缘智能设备主要用于完成二值复数神经网络的推理任务，所以对算力的要求远小于TPU，且出于低成本、低功耗的考虑，我们只需要将阵列的尺寸设置为16</w:t>
      </w:r>
      <w:r>
        <w:rPr>
          <w:rFonts w:hint="default" w:ascii="Arial" w:hAnsi="Arial" w:cs="Arial"/>
          <w:lang w:val="en-US" w:eastAsia="zh-CN"/>
        </w:rPr>
        <w:t>×</w:t>
      </w:r>
      <w:r>
        <w:rPr>
          <w:rFonts w:hint="eastAsia" w:ascii="Arial" w:hAnsi="Arial" w:cs="Arial"/>
          <w:lang w:val="en-US" w:eastAsia="zh-CN"/>
        </w:rPr>
        <w:t>16；</w:t>
      </w:r>
    </w:p>
    <w:p>
      <w:pPr>
        <w:numPr>
          <w:ilvl w:val="0"/>
          <w:numId w:val="9"/>
        </w:numPr>
        <w:bidi w:val="0"/>
        <w:ind w:left="420" w:leftChars="0" w:hanging="420" w:firstLineChars="0"/>
        <w:rPr>
          <w:rFonts w:hint="eastAsia" w:ascii="Arial" w:hAnsi="Arial" w:cs="Arial"/>
          <w:lang w:val="en-US" w:eastAsia="zh-CN"/>
        </w:rPr>
      </w:pPr>
      <w:r>
        <w:rPr>
          <w:rFonts w:hint="eastAsia" w:ascii="Arial" w:hAnsi="Arial" w:cs="Arial"/>
          <w:lang w:val="en-US" w:eastAsia="zh-CN"/>
        </w:rPr>
        <w:t>另一方面为了让输出固定模式下的脉动阵列完成卷积计算后，可以直接进行阈值比较计算并将得到的多个单比特二值结果进行“拼接”，再将结果输出到存储单元，我们在脉动阵列中又额外的增加了Compare Splicer模块，如下图 所示，通过config_ex指令可配置是否进行阈值比较-拼接计算；</w:t>
      </w:r>
    </w:p>
    <w:p>
      <w:pPr>
        <w:numPr>
          <w:ilvl w:val="0"/>
          <w:numId w:val="9"/>
        </w:numPr>
        <w:bidi w:val="0"/>
        <w:ind w:left="420" w:leftChars="0" w:hanging="420" w:firstLineChars="0"/>
        <w:rPr>
          <w:rFonts w:hint="eastAsia" w:ascii="Arial" w:hAnsi="Arial" w:cs="Arial"/>
          <w:lang w:val="en-US" w:eastAsia="zh-CN"/>
        </w:rPr>
      </w:pPr>
      <w:r>
        <w:rPr>
          <w:rFonts w:hint="eastAsia" w:ascii="Arial" w:hAnsi="Arial" w:cs="Arial"/>
          <w:lang w:val="en-US" w:eastAsia="zh-CN"/>
        </w:rPr>
        <w:t>再者由于本次设计是面向BCNN算法，所以PE中的核心计算范式需要从整数或者全精度的乘加运算修改为二值复数的乘加计算，具体见3.4.2节。</w:t>
      </w:r>
    </w:p>
    <w:p>
      <w:pPr>
        <w:bidi w:val="0"/>
        <w:ind w:firstLine="480" w:firstLineChars="0"/>
        <w:jc w:val="center"/>
        <w:rPr>
          <w:rFonts w:hint="default" w:ascii="Arial" w:hAnsi="Arial" w:cs="Arial"/>
          <w:lang w:val="en-US" w:eastAsia="zh-CN"/>
        </w:rPr>
      </w:pPr>
      <w:r>
        <w:rPr>
          <w:rFonts w:hint="default" w:ascii="Arial" w:hAnsi="Arial" w:cs="Arial"/>
          <w:lang w:val="en-US" w:eastAsia="zh-CN"/>
        </w:rPr>
        <w:drawing>
          <wp:inline distT="0" distB="0" distL="114300" distR="114300">
            <wp:extent cx="5347970" cy="3728720"/>
            <wp:effectExtent l="0" t="0" r="5080" b="5080"/>
            <wp:docPr id="17" name="图片 17" descr="新型脉动阵列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新型脉动阵列示意图"/>
                    <pic:cNvPicPr>
                      <a:picLocks noChangeAspect="1"/>
                    </pic:cNvPicPr>
                  </pic:nvPicPr>
                  <pic:blipFill>
                    <a:blip r:embed="rId67"/>
                    <a:stretch>
                      <a:fillRect/>
                    </a:stretch>
                  </pic:blipFill>
                  <pic:spPr>
                    <a:xfrm>
                      <a:off x="0" y="0"/>
                      <a:ext cx="5347970" cy="3728720"/>
                    </a:xfrm>
                    <a:prstGeom prst="rect">
                      <a:avLst/>
                    </a:prstGeom>
                  </pic:spPr>
                </pic:pic>
              </a:graphicData>
            </a:graphic>
          </wp:inline>
        </w:drawing>
      </w:r>
    </w:p>
    <w:p>
      <w:pPr>
        <w:pStyle w:val="89"/>
        <w:bidi w:val="0"/>
        <w:rPr>
          <w:rFonts w:hint="default"/>
          <w:lang w:val="en-US" w:eastAsia="zh-CN"/>
        </w:rPr>
      </w:pPr>
      <w:r>
        <w:rPr>
          <w:rFonts w:hint="eastAsia"/>
          <w:lang w:val="en-US" w:eastAsia="zh-CN"/>
        </w:rPr>
        <w:t>图 面向BCNN的新型脉动阵列结构示意图</w:t>
      </w:r>
    </w:p>
    <w:p>
      <w:pPr>
        <w:bidi w:val="0"/>
        <w:ind w:firstLine="480" w:firstLineChars="0"/>
        <w:rPr>
          <w:rFonts w:hint="eastAsia"/>
          <w:lang w:val="en-US" w:eastAsia="zh-CN"/>
        </w:rPr>
      </w:pPr>
    </w:p>
    <w:p>
      <w:pPr>
        <w:bidi w:val="0"/>
        <w:ind w:firstLine="480" w:firstLineChars="0"/>
        <w:rPr>
          <w:rFonts w:hint="default"/>
          <w:lang w:val="en-US" w:eastAsia="zh-CN"/>
        </w:rPr>
      </w:pPr>
      <w:r>
        <w:rPr>
          <w:rFonts w:hint="eastAsia"/>
          <w:lang w:val="en-US" w:eastAsia="zh-CN"/>
        </w:rPr>
        <w:t>除了上述区别外，新型脉动阵列的结构与传统的结构无本质区别，</w:t>
      </w:r>
      <w:r>
        <w:rPr>
          <w:rFonts w:ascii="Helvetica" w:hAnsi="Helvetica" w:eastAsia="Helvetica" w:cs="Helvetica"/>
          <w:i w:val="0"/>
          <w:iCs w:val="0"/>
          <w:caps w:val="0"/>
          <w:color w:val="333333"/>
          <w:spacing w:val="0"/>
          <w:sz w:val="24"/>
          <w:szCs w:val="24"/>
          <w:shd w:val="clear" w:fill="FFFFFF"/>
        </w:rPr>
        <w:t>每个</w:t>
      </w:r>
      <w:r>
        <w:rPr>
          <w:rFonts w:hint="eastAsia" w:ascii="Helvetica" w:hAnsi="Helvetica" w:cs="Helvetica"/>
          <w:i w:val="0"/>
          <w:iCs w:val="0"/>
          <w:caps w:val="0"/>
          <w:color w:val="333333"/>
          <w:spacing w:val="0"/>
          <w:sz w:val="24"/>
          <w:szCs w:val="24"/>
          <w:shd w:val="clear" w:fill="FFFFFF"/>
          <w:lang w:val="en-US" w:eastAsia="zh-CN"/>
        </w:rPr>
        <w:t>PE</w:t>
      </w:r>
      <w:r>
        <w:rPr>
          <w:rFonts w:ascii="Helvetica" w:hAnsi="Helvetica" w:eastAsia="Helvetica" w:cs="Helvetica"/>
          <w:i w:val="0"/>
          <w:iCs w:val="0"/>
          <w:caps w:val="0"/>
          <w:color w:val="333333"/>
          <w:spacing w:val="0"/>
          <w:sz w:val="24"/>
          <w:szCs w:val="24"/>
          <w:shd w:val="clear" w:fill="FFFFFF"/>
        </w:rPr>
        <w:t>通过流水线寄存器和相邻的</w:t>
      </w:r>
      <w:r>
        <w:rPr>
          <w:rFonts w:hint="eastAsia" w:ascii="Helvetica" w:hAnsi="Helvetica" w:cs="Helvetica"/>
          <w:i w:val="0"/>
          <w:iCs w:val="0"/>
          <w:caps w:val="0"/>
          <w:color w:val="333333"/>
          <w:spacing w:val="0"/>
          <w:sz w:val="24"/>
          <w:szCs w:val="24"/>
          <w:shd w:val="clear" w:fill="FFFFFF"/>
          <w:lang w:val="en-US" w:eastAsia="zh-CN"/>
        </w:rPr>
        <w:t>PE</w:t>
      </w:r>
      <w:r>
        <w:rPr>
          <w:rFonts w:ascii="Helvetica" w:hAnsi="Helvetica" w:eastAsia="Helvetica" w:cs="Helvetica"/>
          <w:i w:val="0"/>
          <w:iCs w:val="0"/>
          <w:caps w:val="0"/>
          <w:color w:val="333333"/>
          <w:spacing w:val="0"/>
          <w:sz w:val="24"/>
          <w:szCs w:val="24"/>
          <w:shd w:val="clear" w:fill="FFFFFF"/>
        </w:rPr>
        <w:t>连接</w:t>
      </w:r>
      <w:r>
        <w:rPr>
          <w:rFonts w:hint="eastAsia" w:ascii="Helvetica" w:hAnsi="Helvetica" w:cs="Helvetica"/>
          <w:i w:val="0"/>
          <w:iCs w:val="0"/>
          <w:caps w:val="0"/>
          <w:color w:val="333333"/>
          <w:spacing w:val="0"/>
          <w:sz w:val="24"/>
          <w:szCs w:val="24"/>
          <w:shd w:val="clear" w:fill="FFFFFF"/>
          <w:lang w:eastAsia="zh-CN"/>
        </w:rPr>
        <w:t>，</w:t>
      </w:r>
      <w:r>
        <w:rPr>
          <w:rFonts w:hint="eastAsia" w:ascii="Helvetica" w:hAnsi="Helvetica" w:cs="Helvetica"/>
          <w:i w:val="0"/>
          <w:iCs w:val="0"/>
          <w:caps w:val="0"/>
          <w:color w:val="333333"/>
          <w:spacing w:val="0"/>
          <w:sz w:val="24"/>
          <w:szCs w:val="24"/>
          <w:shd w:val="clear" w:fill="FFFFFF"/>
          <w:lang w:val="en-US" w:eastAsia="zh-CN"/>
        </w:rPr>
        <w:t>每个周期完成一次popcount（xnor）运算，</w:t>
      </w:r>
      <w:r>
        <w:rPr>
          <w:rFonts w:hint="eastAsia"/>
          <w:lang w:val="en-US" w:eastAsia="zh-CN"/>
        </w:rPr>
        <w:t>计算结果从一个PE直接传输到另一个PE，不经过寄存器的读写并自动完成乘加计算，相比于CPU中的标量计算，功耗可以降低10到15倍。在脉动阵列的输入和输出端口还包含了一系列的移位寄存器，用于实现数据的同步。</w:t>
      </w:r>
    </w:p>
    <w:p>
      <w:pPr>
        <w:numPr>
          <w:ilvl w:val="0"/>
          <w:numId w:val="8"/>
        </w:numPr>
        <w:bidi w:val="0"/>
        <w:ind w:left="425" w:leftChars="0" w:hanging="425" w:firstLineChars="0"/>
        <w:rPr>
          <w:rFonts w:hint="default" w:ascii="Helvetica" w:hAnsi="Helvetica" w:eastAsia="Helvetica" w:cs="Helvetica"/>
          <w:i w:val="0"/>
          <w:iCs w:val="0"/>
          <w:caps w:val="0"/>
          <w:color w:val="333333"/>
          <w:spacing w:val="0"/>
          <w:sz w:val="24"/>
          <w:szCs w:val="24"/>
          <w:shd w:val="clear" w:fill="FFFFFF"/>
          <w:lang w:val="en-US" w:eastAsia="zh-CN"/>
        </w:rPr>
      </w:pPr>
      <w:r>
        <w:rPr>
          <w:rFonts w:hint="eastAsia" w:ascii="Helvetica" w:hAnsi="Helvetica" w:eastAsia="Helvetica" w:cs="Helvetica"/>
          <w:i w:val="0"/>
          <w:iCs w:val="0"/>
          <w:caps w:val="0"/>
          <w:color w:val="333333"/>
          <w:spacing w:val="0"/>
          <w:sz w:val="24"/>
          <w:szCs w:val="24"/>
          <w:shd w:val="clear" w:fill="FFFFFF"/>
          <w:lang w:val="en-US" w:eastAsia="zh-CN"/>
        </w:rPr>
        <w:t>不同数据流模式下的运行机制</w:t>
      </w:r>
    </w:p>
    <w:p>
      <w:pPr>
        <w:numPr>
          <w:ilvl w:val="0"/>
          <w:numId w:val="0"/>
        </w:numPr>
        <w:bidi w:val="0"/>
        <w:ind w:leftChars="0" w:firstLine="480" w:firstLineChars="0"/>
        <w:rPr>
          <w:rFonts w:hint="eastAsia" w:ascii="Helvetica" w:hAnsi="Helvetica" w:eastAsia="Helvetica" w:cs="Helvetica"/>
          <w:i w:val="0"/>
          <w:iCs w:val="0"/>
          <w:caps w:val="0"/>
          <w:color w:val="333333"/>
          <w:spacing w:val="0"/>
          <w:sz w:val="24"/>
          <w:szCs w:val="24"/>
          <w:shd w:val="clear" w:fill="FFFFFF"/>
          <w:lang w:val="en-US" w:eastAsia="zh-CN"/>
        </w:rPr>
      </w:pPr>
      <w:r>
        <w:rPr>
          <w:rFonts w:hint="eastAsia" w:ascii="Helvetica" w:hAnsi="Helvetica" w:eastAsia="Helvetica" w:cs="Helvetica"/>
          <w:i w:val="0"/>
          <w:iCs w:val="0"/>
          <w:caps w:val="0"/>
          <w:color w:val="333333"/>
          <w:spacing w:val="0"/>
          <w:sz w:val="24"/>
          <w:szCs w:val="24"/>
          <w:shd w:val="clear" w:fill="FFFFFF"/>
          <w:lang w:val="en-US" w:eastAsia="zh-CN"/>
        </w:rPr>
        <w:t>新型脉动阵列结构支持权重固定和输出固定两种数据流模式，下面从ISA角度简要介绍一下两种模式下新型脉动阵列的运行机制，如图 所示。</w:t>
      </w:r>
    </w:p>
    <w:p>
      <w:pPr>
        <w:numPr>
          <w:ilvl w:val="0"/>
          <w:numId w:val="0"/>
        </w:numPr>
        <w:bidi w:val="0"/>
        <w:ind w:leftChars="0" w:firstLine="480" w:firstLineChars="0"/>
        <w:jc w:val="center"/>
        <w:rPr>
          <w:rFonts w:hint="default" w:ascii="Helvetica" w:hAnsi="Helvetica" w:eastAsia="Helvetica" w:cs="Helvetica"/>
          <w:i w:val="0"/>
          <w:iCs w:val="0"/>
          <w:caps w:val="0"/>
          <w:color w:val="333333"/>
          <w:spacing w:val="0"/>
          <w:sz w:val="24"/>
          <w:szCs w:val="24"/>
          <w:shd w:val="clear" w:fill="FFFFFF"/>
          <w:lang w:val="en-US" w:eastAsia="zh-CN"/>
        </w:rPr>
      </w:pPr>
      <w:r>
        <w:rPr>
          <w:rFonts w:hint="default" w:ascii="Helvetica" w:hAnsi="Helvetica" w:eastAsia="Helvetica" w:cs="Helvetica"/>
          <w:i w:val="0"/>
          <w:iCs w:val="0"/>
          <w:caps w:val="0"/>
          <w:color w:val="333333"/>
          <w:spacing w:val="0"/>
          <w:sz w:val="24"/>
          <w:szCs w:val="24"/>
          <w:shd w:val="clear" w:fill="FFFFFF"/>
          <w:lang w:val="en-US" w:eastAsia="zh-CN"/>
        </w:rPr>
        <w:drawing>
          <wp:inline distT="0" distB="0" distL="114300" distR="114300">
            <wp:extent cx="5685790" cy="3183890"/>
            <wp:effectExtent l="0" t="0" r="10160" b="16510"/>
            <wp:docPr id="30" name="图片 30" descr="WS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WS OS"/>
                    <pic:cNvPicPr>
                      <a:picLocks noChangeAspect="1"/>
                    </pic:cNvPicPr>
                  </pic:nvPicPr>
                  <pic:blipFill>
                    <a:blip r:embed="rId68"/>
                    <a:stretch>
                      <a:fillRect/>
                    </a:stretch>
                  </pic:blipFill>
                  <pic:spPr>
                    <a:xfrm>
                      <a:off x="0" y="0"/>
                      <a:ext cx="5685790" cy="3183890"/>
                    </a:xfrm>
                    <a:prstGeom prst="rect">
                      <a:avLst/>
                    </a:prstGeom>
                  </pic:spPr>
                </pic:pic>
              </a:graphicData>
            </a:graphic>
          </wp:inline>
        </w:drawing>
      </w:r>
    </w:p>
    <w:p>
      <w:pPr>
        <w:pStyle w:val="89"/>
        <w:bidi w:val="0"/>
        <w:rPr>
          <w:rFonts w:hint="eastAsia"/>
          <w:lang w:val="en-US" w:eastAsia="zh-CN"/>
        </w:rPr>
      </w:pPr>
      <w:r>
        <w:rPr>
          <w:rFonts w:hint="eastAsia"/>
          <w:lang w:val="en-US" w:eastAsia="zh-CN"/>
        </w:rPr>
        <w:t>图 不同数据流模式下的运行机制</w:t>
      </w:r>
    </w:p>
    <w:p>
      <w:pPr>
        <w:pStyle w:val="89"/>
        <w:bidi w:val="0"/>
        <w:rPr>
          <w:rFonts w:hint="eastAsia"/>
          <w:lang w:val="en-US" w:eastAsia="zh-CN"/>
        </w:rPr>
      </w:pPr>
      <w:r>
        <w:rPr>
          <w:rFonts w:hint="eastAsia"/>
          <w:lang w:val="en-US" w:eastAsia="zh-CN"/>
        </w:rPr>
        <w:t>图a为输出固定模式下，图b为权重固定模式下</w:t>
      </w:r>
    </w:p>
    <w:p>
      <w:pPr>
        <w:bidi w:val="0"/>
        <w:ind w:firstLine="480" w:firstLineChars="0"/>
        <w:rPr>
          <w:rFonts w:hint="default"/>
          <w:lang w:val="en-US" w:eastAsia="zh-CN"/>
        </w:rPr>
      </w:pPr>
      <w:r>
        <w:rPr>
          <w:rFonts w:hint="eastAsia"/>
          <w:lang w:val="en-US" w:eastAsia="zh-CN"/>
        </w:rPr>
        <w:t>首先介绍输出固定模式下的ISA运行机制，假设在此之前我们已经将相应的输入激活值、权重、偏置数据（虽然BCNN中没有偏置层，但我们还是需要写入全零的数据来清空目标存储单元的原始数据，只可以通过将偏置数据的寻址地址配为全1完成，详见3.5.1节的寻址策略）已经通过mvin指令存储进Databuffer中，下面通过计算指令来完成矩阵乘加计算，如公式3-2，其中A为输入特征图矩阵，B为权重矩阵，D为偏置矩阵，C为输出特征图矩阵。</w:t>
      </w:r>
    </w:p>
    <w:p>
      <w:pPr>
        <w:pStyle w:val="102"/>
        <w:bidi w:val="0"/>
        <w:jc w:val="both"/>
        <w:rPr>
          <w:rFonts w:hint="eastAsia"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m:oMath>
        <m:r>
          <m:rPr>
            <m:sty m:val="p"/>
          </m:rPr>
          <w:rPr>
            <w:rFonts w:hint="default" w:ascii="Cambria Math" w:hAnsi="Cambria Math" w:cs="Times New Roman"/>
            <w:kern w:val="2"/>
            <w:sz w:val="24"/>
            <w:szCs w:val="24"/>
            <w:lang w:val="en-US" w:eastAsia="zh-CN" w:bidi="ar-SA"/>
          </w:rPr>
          <m:t>C=A∗B+D</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（3-2）</w:t>
      </w:r>
    </w:p>
    <w:p>
      <w:pPr>
        <w:ind w:firstLine="480" w:firstLineChars="0"/>
        <w:rPr>
          <w:rFonts w:hint="eastAsia"/>
          <w:lang w:val="en-US" w:eastAsia="zh-CN"/>
        </w:rPr>
      </w:pPr>
      <w:r>
        <w:rPr>
          <w:rFonts w:hint="eastAsia"/>
          <w:lang w:val="en-US" w:eastAsia="zh-CN"/>
        </w:rPr>
        <w:t>第一步我们先将全零的偏置矩阵D通过preload指令预加载进入PE的缓存器中；第二步和第三步中将矩阵A和矩阵B通过compute.preloaded指令按行依次加载进入脉动阵列，不断向前传播，在PE中完成popcount(xnor)计算并将结果与之前的部分和累加，且每个PE中的部分和固定保留在各自的PE中；在完成矩阵A和矩阵B的乘加计算后，最后一步我们将输出特征图C读出到Databuffer中，过程中根据功能控制信号THS（Threshold，由config_ex指令配置）判断是否需要进行阈值比较-拼接计算。</w:t>
      </w:r>
    </w:p>
    <w:p>
      <w:pPr>
        <w:ind w:firstLine="480" w:firstLineChars="0"/>
        <w:rPr>
          <w:rFonts w:hint="default"/>
          <w:lang w:val="en-US" w:eastAsia="zh-CN"/>
        </w:rPr>
      </w:pPr>
      <w:r>
        <w:rPr>
          <w:rFonts w:hint="eastAsia"/>
          <w:lang w:val="en-US" w:eastAsia="zh-CN"/>
        </w:rPr>
        <w:t>本段主要介绍权重固定模式下的ISA运行机制，与权重固定模式不同，该模式下的第一步首先通过mvin指令将偏置矩阵D预加载到Accumulator中；第二步通过preload指令将矩阵B预加载进入相应PE的缓存器中并固定；紧随其后第三步和第四步通过compute.preloaded指令将矩阵A按行送入脉动阵列中并不断向前传播，此过程中每个周期每个PE完成一次popcount(xnor)计算并与上一级PE传播来的部分和进行累加，然后将得到的部分和结果向下一级传播；等待矩阵乘法完成后，将Accumulator中的输出特征图C通过数据移动指令返回DRAM或者Databuffer中，此过程中也是通过功能控制信号THS判断是否需要进行阈值比较-拼接计算。</w:t>
      </w:r>
    </w:p>
    <w:p>
      <w:pPr>
        <w:pStyle w:val="4"/>
        <w:keepNext/>
        <w:keepLines/>
        <w:pageBreakBefore w:val="0"/>
        <w:widowControl w:val="0"/>
        <w:kinsoku/>
        <w:wordWrap/>
        <w:overflowPunct/>
        <w:topLinePunct w:val="0"/>
        <w:autoSpaceDE/>
        <w:autoSpaceDN/>
        <w:bidi w:val="0"/>
        <w:adjustRightInd/>
        <w:snapToGrid/>
        <w:textAlignment w:val="auto"/>
      </w:pPr>
      <w:r>
        <w:rPr>
          <w:rFonts w:hint="eastAsia"/>
        </w:rPr>
        <w:t>复数卷积运算单元设计</w:t>
      </w:r>
    </w:p>
    <w:p>
      <w:pPr>
        <w:ind w:firstLine="480" w:firstLineChars="0"/>
        <w:rPr>
          <w:rFonts w:hint="eastAsia"/>
          <w:lang w:val="en-US" w:eastAsia="zh-CN"/>
        </w:rPr>
      </w:pPr>
      <w:r>
        <w:rPr>
          <w:rFonts w:hint="eastAsia"/>
          <w:lang w:val="en-US" w:eastAsia="zh-CN"/>
        </w:rPr>
        <w:t>上一小节中我们从SATU出发，先说明了SATU的整体结构和数据通路，然后进一步阐述了针对BCNN设计的新型脉动阵列的结构以及其不同模式下的运行机制，这一小节我们将深入到脉动阵列内部的PE中，从电路层面阐述不同模式下PE的结构和运行机制，并介绍多通道并行的popcount(xnor)计算模块。</w:t>
      </w:r>
    </w:p>
    <w:p>
      <w:pPr>
        <w:numPr>
          <w:ilvl w:val="0"/>
          <w:numId w:val="10"/>
        </w:numPr>
        <w:ind w:left="425" w:leftChars="0" w:hanging="425" w:firstLineChars="0"/>
        <w:rPr>
          <w:rFonts w:hint="default"/>
          <w:lang w:val="en-US" w:eastAsia="zh-CN"/>
        </w:rPr>
      </w:pPr>
      <w:r>
        <w:rPr>
          <w:rFonts w:hint="eastAsia"/>
          <w:lang w:val="en-US" w:eastAsia="zh-CN"/>
        </w:rPr>
        <w:t>输出固定模式的PE</w:t>
      </w:r>
    </w:p>
    <w:p>
      <w:pPr>
        <w:ind w:firstLine="480" w:firstLineChars="0"/>
        <w:rPr>
          <w:rFonts w:hint="default"/>
          <w:lang w:val="en-US" w:eastAsia="zh-CN"/>
        </w:rPr>
      </w:pPr>
      <w:r>
        <w:rPr>
          <w:rFonts w:hint="eastAsia"/>
          <w:lang w:val="en-US" w:eastAsia="zh-CN"/>
        </w:rPr>
        <w:t>首先介绍输出固定模式 下的PE，其电路结构如图 所示。每个PE中包含了一个32位（其中16位为实部，另外16位为虚部）的popcount(xnor)计算模块和两个32位（其中16位为实部，另外16位为虚部）的进位保留加法器（CSA）。之所以使用32位的加法器就是为了避免计算过程的精度损失。除此之外还有一些其他的组件，例如双缓冲（double buffer）和外围逻辑电路（peripheral logic,PL)。双缓冲主要用于缓冲输入数据便于后续的计算，且通过双缓冲可以在当前计算周期未完成的情况下将先前的计算结果从脉动阵列输出，实现了non-stop计算，极大的提高了计算效率。外围逻辑电路可用于对输出结果进行移位操作，以达到缩减位宽的作用。为了减少关键路径的延迟，每个PE都拥有两个加法器、寄存器和两套独立的数据通路，每个通路负责一个寄存器。因此每个寄存器有一个独立的加法器和一个外围逻辑电路。针对两条数据通路，我们在电路的输入端和输出端各添加两个二选一mux和一个二选一mux，电路还有一个1比特控制信号PROP（Propagation）作为mux的选择信号，通过此三者可选择哪条通路用于计算，哪条通路用于传播。</w:t>
      </w:r>
    </w:p>
    <w:p>
      <w:pPr>
        <w:ind w:firstLine="480" w:firstLineChars="0"/>
        <w:jc w:val="center"/>
        <w:rPr>
          <w:rFonts w:hint="default"/>
          <w:lang w:val="en-US" w:eastAsia="zh-CN"/>
        </w:rPr>
      </w:pPr>
      <w:r>
        <w:rPr>
          <w:rFonts w:hint="default"/>
          <w:lang w:val="en-US" w:eastAsia="zh-CN"/>
        </w:rPr>
        <w:drawing>
          <wp:inline distT="0" distB="0" distL="114300" distR="114300">
            <wp:extent cx="5087620" cy="4866005"/>
            <wp:effectExtent l="0" t="0" r="17780" b="0"/>
            <wp:docPr id="60" name="图片 60" descr="D:\prj\routine\inferencor\gemmini_docs\Systolic Array细化.assets\os_sa.pngo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D:\prj\routine\inferencor\gemmini_docs\Systolic Array细化.assets\os_sa.pngos_sa"/>
                    <pic:cNvPicPr>
                      <a:picLocks noChangeAspect="1"/>
                    </pic:cNvPicPr>
                  </pic:nvPicPr>
                  <pic:blipFill>
                    <a:blip r:embed="rId69"/>
                    <a:srcRect/>
                    <a:stretch>
                      <a:fillRect/>
                    </a:stretch>
                  </pic:blipFill>
                  <pic:spPr>
                    <a:xfrm>
                      <a:off x="0" y="0"/>
                      <a:ext cx="5087620" cy="4866005"/>
                    </a:xfrm>
                    <a:prstGeom prst="rect">
                      <a:avLst/>
                    </a:prstGeom>
                  </pic:spPr>
                </pic:pic>
              </a:graphicData>
            </a:graphic>
          </wp:inline>
        </w:drawing>
      </w:r>
    </w:p>
    <w:p>
      <w:pPr>
        <w:pStyle w:val="89"/>
        <w:bidi w:val="0"/>
        <w:rPr>
          <w:rFonts w:hint="default"/>
          <w:lang w:val="en-US" w:eastAsia="zh-CN"/>
        </w:rPr>
      </w:pPr>
      <w:r>
        <w:rPr>
          <w:rFonts w:hint="eastAsia"/>
          <w:lang w:val="en-US" w:eastAsia="zh-CN"/>
        </w:rPr>
        <w:t>图 输出固定模式下PE的电路结构</w:t>
      </w:r>
    </w:p>
    <w:p>
      <w:pPr>
        <w:ind w:firstLine="480" w:firstLineChars="0"/>
        <w:rPr>
          <w:rFonts w:hint="eastAsia"/>
          <w:lang w:val="en-US" w:eastAsia="zh-CN"/>
        </w:rPr>
      </w:pPr>
      <w:r>
        <w:rPr>
          <w:rFonts w:hint="eastAsia"/>
          <w:lang w:val="en-US" w:eastAsia="zh-CN"/>
        </w:rPr>
        <w:t>根据3.4.3节中对输出固定模式下脉动阵列的ISA运行机制的描述，以计算公式3-2的矩阵运算为例，在计算开始的第一步，需先将全零的偏置矩阵D从in_d端口预加载到PE的缓冲器中，此时PROG信号配置为低电平，矩阵D中元素通过传播通路进入寄存器C2，又从out_c端输出进入下一个PE，经过不断传播，矩阵D按需分布在脉动阵列中。紧接着输入特征图矩阵A和权重矩阵B分别从in_a和in_b端口进入PE，此时PROG信号跳变为高电平，A和B的对应元素进入BC_POPC(XNOR)进行复数popcount(xnor)计算的同时，又分别从out_a和out_b端口输出并通过pipeline寄存器进入下一级PE。BC_POPC(XNOR)模块完成计算后将结果送入缓存buffer中，随后缓存buffer又将数据送往两个加法器中，分别与寄存器C1与C2暂存的累加值进行累加，但只有左侧通路新的累加值能返回寄存器C2。在完成式3-2的矩阵乘加运算得到输出矩阵C（此时矩阵C的各元素存储在各个PE的C2寄存器中）后，如果不需要在结果C上进行累加计算，则PROP信号恢复为低电平，脉动阵列即按行将每行PE中C2寄存器的累加值通过out_c端口输出到片上存储Databuffer中，至此，一次矩阵运算才算完成，如果需要在结果C上进行新的矩阵运算并累加，则PROP信号维持高电平，并继续从in_a和in_b端口传入待计算数据，直至所有计算完成。</w:t>
      </w:r>
    </w:p>
    <w:p>
      <w:pPr>
        <w:numPr>
          <w:ilvl w:val="0"/>
          <w:numId w:val="10"/>
        </w:numPr>
        <w:ind w:left="425" w:leftChars="0" w:hanging="425" w:firstLineChars="0"/>
        <w:rPr>
          <w:rFonts w:hint="default"/>
          <w:lang w:val="en-US" w:eastAsia="zh-CN"/>
        </w:rPr>
      </w:pPr>
      <w:r>
        <w:rPr>
          <w:rFonts w:hint="eastAsia"/>
          <w:lang w:val="en-US" w:eastAsia="zh-CN"/>
        </w:rPr>
        <w:t>权重固定模式的PE</w:t>
      </w:r>
    </w:p>
    <w:p>
      <w:pPr>
        <w:ind w:firstLine="480" w:firstLineChars="0"/>
        <w:rPr>
          <w:rFonts w:hint="default"/>
          <w:lang w:val="en-US" w:eastAsia="zh-CN"/>
        </w:rPr>
      </w:pPr>
      <w:r>
        <w:rPr>
          <w:rFonts w:hint="eastAsia"/>
          <w:lang w:val="en-US" w:eastAsia="zh-CN"/>
        </w:rPr>
        <w:t>介绍完输出固定模式下PE的结构和运行机制后，我们展开对权重固定模式的PE的描述。与输出固定模式相同，权重固定模式也有两条数据通路，通过PROP信号控制两条通路的使用顺序。不同的是权重固定模式下的PE少了一个加法器，多了一个二选一mux，通过该mux选择寄存器C1或者C2保存的权重值与in_a输入的激活值进入BC_POPC(XNOR)模块进行二值popcount(xnor)计算。完成上述运算后，PE将BC_POPC(XNOR)模块的计算结果通过缓冲器送往累加器，并与上一级PE的累加值进行累加后将新的累加值通过out_b端口送往下一级PE。</w:t>
      </w:r>
    </w:p>
    <w:p>
      <w:pPr>
        <w:ind w:firstLine="480" w:firstLineChars="0"/>
        <w:jc w:val="center"/>
        <w:rPr>
          <w:rFonts w:hint="default"/>
          <w:lang w:val="en-US" w:eastAsia="zh-CN"/>
        </w:rPr>
      </w:pPr>
      <w:r>
        <w:rPr>
          <w:rFonts w:hint="default"/>
          <w:lang w:val="en-US" w:eastAsia="zh-CN"/>
        </w:rPr>
        <w:drawing>
          <wp:inline distT="0" distB="0" distL="114300" distR="114300">
            <wp:extent cx="4998085" cy="3883660"/>
            <wp:effectExtent l="0" t="0" r="0" b="2540"/>
            <wp:docPr id="34" name="图片 34" descr="D:\prj\routine\inferencor\gemmini_docs\Systolic Array细化.assets\ws_sa.pngw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prj\routine\inferencor\gemmini_docs\Systolic Array细化.assets\ws_sa.pngws_sa"/>
                    <pic:cNvPicPr>
                      <a:picLocks noChangeAspect="1"/>
                    </pic:cNvPicPr>
                  </pic:nvPicPr>
                  <pic:blipFill>
                    <a:blip r:embed="rId70"/>
                    <a:srcRect/>
                    <a:stretch>
                      <a:fillRect/>
                    </a:stretch>
                  </pic:blipFill>
                  <pic:spPr>
                    <a:xfrm>
                      <a:off x="0" y="0"/>
                      <a:ext cx="4998085" cy="3883660"/>
                    </a:xfrm>
                    <a:prstGeom prst="rect">
                      <a:avLst/>
                    </a:prstGeom>
                  </pic:spPr>
                </pic:pic>
              </a:graphicData>
            </a:graphic>
          </wp:inline>
        </w:drawing>
      </w:r>
    </w:p>
    <w:p>
      <w:pPr>
        <w:pStyle w:val="89"/>
        <w:bidi w:val="0"/>
        <w:rPr>
          <w:rFonts w:hint="default"/>
          <w:lang w:val="en-US" w:eastAsia="zh-CN"/>
        </w:rPr>
      </w:pPr>
      <w:r>
        <w:rPr>
          <w:rFonts w:hint="eastAsia"/>
          <w:lang w:val="en-US" w:eastAsia="zh-CN"/>
        </w:rPr>
        <w:t>图 权重固定模式下PE的电路结构</w:t>
      </w:r>
    </w:p>
    <w:p>
      <w:pPr>
        <w:bidi w:val="0"/>
        <w:ind w:firstLine="480" w:firstLineChars="0"/>
        <w:rPr>
          <w:rFonts w:hint="default"/>
          <w:lang w:val="en-US" w:eastAsia="zh-CN"/>
        </w:rPr>
      </w:pPr>
      <w:r>
        <w:rPr>
          <w:rFonts w:hint="eastAsia"/>
          <w:lang w:val="en-US" w:eastAsia="zh-CN"/>
        </w:rPr>
        <w:t>权重固定模式下PE进行矩阵乘加运算的工作机制与输出固定模式下的存在一定的区别， 默认PROG信号为低电平，首先需将权重矩阵B（而非偏置矩阵）从in_d端口预载入到寄存器C2中存储；完成预载任务后，PROG信号跳变为高电平，开始传输输入特征图矩阵A按列传入脉动阵列第一列的的PE中，不断向前传播，并与C2寄存器中保留的权重值进行计算，在此过程中也可以将偏置矩阵D通过in_b端口输入累加器中与BC_POPC(XNOR)模块的计算值累加，当然也可以如3.4.1节中介绍的，在计算的一开始就将偏置矩阵送入Accumulator中预期存放输出矩阵C的地址单元中；完成上述过程后，PE的计算结果会从输出端口out_b输入给下一级PE或者Accumulator中，此时（即使上一个矩阵计算还没有完全完成）可以直接开始下一个矩阵计算的预载，PROG信号保持不变，新的权重矩阵B通过in_b端口传输进入寄存器C1中，待预载完成，PROP信号跳变为低，后续计算过程与前面描述的并无差异。当然如果不需要预载新的权重矩阵，也可以直接从in_a端口传入新的输入矩阵A此时PROP信号保持不变。由上述的过程描述，我们可以发现，整个计算过程中的预载入、计算、累加计算等步骤都伴随着PROP信号的跳变。</w:t>
      </w:r>
    </w:p>
    <w:p>
      <w:pPr>
        <w:numPr>
          <w:ilvl w:val="0"/>
          <w:numId w:val="10"/>
        </w:numPr>
        <w:ind w:left="425" w:leftChars="0" w:hanging="425" w:firstLineChars="0"/>
        <w:rPr>
          <w:rFonts w:hint="default"/>
          <w:lang w:val="en-US" w:eastAsia="zh-CN"/>
        </w:rPr>
      </w:pPr>
      <w:r>
        <w:rPr>
          <w:rFonts w:hint="eastAsia"/>
          <w:lang w:val="en-US" w:eastAsia="zh-CN"/>
        </w:rPr>
        <w:t>BC_POPC(XNOR)运算模块</w:t>
      </w:r>
    </w:p>
    <w:p>
      <w:pPr>
        <w:ind w:firstLine="480" w:firstLineChars="0"/>
        <w:rPr>
          <w:rFonts w:hint="eastAsia"/>
          <w:lang w:val="en-US" w:eastAsia="zh-CN"/>
        </w:rPr>
      </w:pPr>
      <w:r>
        <w:rPr>
          <w:rFonts w:hint="eastAsia"/>
          <w:lang w:val="en-US" w:eastAsia="zh-CN"/>
        </w:rPr>
        <w:t>上述中我们介绍了不同数据流模式下PE的结构和运行机制，然后不论是哪一种模式，都离不开BC_POPC(XNOR)模块提供的二值复数的popcount(xnor)运算支持。在2.2.1节我们介绍了二值复数以及其点积计算的理论知识，而二值复数的数据特点与计算的独立性就决定了我们可以硬件设计中使用大量的并行性设计，进而提高计算效率、节约存储资源和减少访存次数。基于这两点出发，我们提出了新型的存储方式（见3.5.2节）与新型的计算电路结构。</w:t>
      </w:r>
    </w:p>
    <w:p>
      <w:pPr>
        <w:ind w:firstLine="480" w:firstLineChars="0"/>
        <w:rPr>
          <w:rFonts w:hint="default"/>
          <w:lang w:val="en-US" w:eastAsia="zh-CN"/>
        </w:rPr>
      </w:pPr>
      <w:r>
        <w:rPr>
          <w:rFonts w:hint="eastAsia"/>
          <w:lang w:val="en-US" w:eastAsia="zh-CN"/>
        </w:rPr>
        <w:t>二值数据的popcount(xnor)运算早已在BNN相关的算法和硬件设计中普及，所以我们将“复数运算”和popcount(xnor)运算的概念相结合得到了二值复数的点积运算中，但这样的并行性在多通道的卷积运算中还是不够的。所以在此基础上，我们创新性的提出多通道“同步”存储和“同时”计算的二值复数点积运算。以两个通道的同一像素点为例，假设输入激活值为（1，-1）、（-1，1），权重值为（1，1）、（-1，1），若采用普通设计，则我们需要先完成第一个通道的计算，即（1，-1）*（1，1）=（1*1-（-1）*1，1*1+（-1）*1）=（2，0），然后第二个通道（-1，1）*（-1，1）=（（-1）*（-1）-1*1，（-1）*1+1*（-1））=（0，-2），最终求和得到结果（2，0）+（0，-2）=（2，-2）。而如果采用新型计算结构，首先我们“0”替代“-1”，即像素点（1，-1）使用（1，0）表示，则我们直接得到输入激活值（10，01）与权重值（10，11），其中10、01等表示将二值复数实部和虚部分别并行存储的输入值，可看作2</w:t>
      </w:r>
      <w:r>
        <w:rPr>
          <w:rFonts w:hint="default"/>
          <w:lang w:val="en-US" w:eastAsia="zh-CN"/>
        </w:rPr>
        <w:t>’</w:t>
      </w:r>
      <w:r>
        <w:rPr>
          <w:rFonts w:hint="eastAsia"/>
          <w:lang w:val="en-US" w:eastAsia="zh-CN"/>
        </w:rPr>
        <w:t>b10、2</w:t>
      </w:r>
      <w:r>
        <w:rPr>
          <w:rFonts w:hint="default"/>
          <w:lang w:val="en-US" w:eastAsia="zh-CN"/>
        </w:rPr>
        <w:t>’</w:t>
      </w:r>
      <w:r>
        <w:rPr>
          <w:rFonts w:hint="eastAsia"/>
          <w:lang w:val="en-US" w:eastAsia="zh-CN"/>
        </w:rPr>
        <w:t>b01等。此时计算结果（2，-2）可通过下式 3-3、3-4计算得到，令式中popc(xnor)计算结果为x，之所以还需要计算2*x-2，是因为我们使用“0”替代了“-1”，所以计算结果中“-1”的个数应为“通道数-x”（此处通道数为2），则多通道合并的popc(xnor)计算结果为x-(通道数-x)=2*x-通道数。</w:t>
      </w:r>
    </w:p>
    <w:p>
      <w:pPr>
        <w:pStyle w:val="102"/>
        <w:bidi w:val="0"/>
        <w:ind w:left="0" w:leftChars="0" w:firstLine="0" w:firstLineChars="0"/>
        <w:jc w:val="both"/>
        <w:rPr>
          <w:rFonts w:hint="default"/>
          <w:lang w:val="en-US" w:eastAsia="zh-CN"/>
        </w:rPr>
      </w:pPr>
      <w:r>
        <w:rPr>
          <w:rFonts w:hint="eastAsia" w:hAnsi="Cambria Math" w:cs="Times New Roman"/>
          <w:i w:val="0"/>
          <w:kern w:val="2"/>
          <w:sz w:val="24"/>
          <w:szCs w:val="24"/>
          <w:lang w:val="en-US" w:eastAsia="zh-CN" w:bidi="ar-SA"/>
        </w:rPr>
        <w:tab/>
      </w:r>
      <m:oMath>
        <m:r>
          <m:rPr>
            <m:sty m:val="p"/>
          </m:rPr>
          <w:rPr>
            <w:rFonts w:hint="eastAsia" w:ascii="Cambria Math" w:hAnsi="Cambria Math" w:cs="Times New Roman"/>
            <w:kern w:val="2"/>
            <w:sz w:val="24"/>
            <w:szCs w:val="24"/>
            <w:lang w:val="en-US" w:eastAsia="zh-CN" w:bidi="ar-SA"/>
          </w:rPr>
          <m:t>实部：</m:t>
        </m:r>
        <m:r>
          <m:rPr>
            <m:sty m:val="p"/>
          </m:rPr>
          <w:rPr>
            <w:rFonts w:hint="default" w:ascii="Cambria Math" w:hAnsi="Cambria Math" w:cs="Times New Roman"/>
            <w:kern w:val="2"/>
            <w:sz w:val="24"/>
            <w:szCs w:val="24"/>
            <w:lang w:val="en-US" w:eastAsia="zh-CN" w:bidi="ar-SA"/>
          </w:rPr>
          <m:t>(2∗popc(10 xnor 10)−2</m:t>
        </m:r>
        <m:r>
          <m:rPr>
            <m:sty m:val="p"/>
          </m:rPr>
          <w:rPr>
            <w:rFonts w:hint="eastAsia" w:ascii="Cambria Math" w:hAnsi="Cambria Math" w:cs="Times New Roman"/>
            <w:kern w:val="2"/>
            <w:sz w:val="24"/>
            <w:szCs w:val="24"/>
            <w:lang w:val="en-US" w:eastAsia="zh-CN" w:bidi="ar-SA"/>
          </w:rPr>
          <m:t>）</m:t>
        </m:r>
        <m:r>
          <m:rPr>
            <m:sty m:val="p"/>
          </m:rPr>
          <w:rPr>
            <w:rFonts w:hint="default" w:ascii="Cambria Math" w:hAnsi="Cambria Math" w:cs="Times New Roman"/>
            <w:kern w:val="2"/>
            <w:sz w:val="24"/>
            <w:szCs w:val="24"/>
            <w:lang w:val="en-US" w:eastAsia="zh-CN" w:bidi="ar-SA"/>
          </w:rPr>
          <m:t>−</m:t>
        </m:r>
        <m:r>
          <m:rPr>
            <m:sty m:val="p"/>
          </m:rPr>
          <w:rPr>
            <w:rFonts w:hint="eastAsia" w:ascii="Cambria Math" w:hAnsi="Cambria Math" w:cs="Times New Roman"/>
            <w:kern w:val="2"/>
            <w:sz w:val="24"/>
            <w:szCs w:val="24"/>
            <w:lang w:val="en-US" w:eastAsia="zh-CN" w:bidi="ar-SA"/>
          </w:rPr>
          <m:t>（</m:t>
        </m:r>
        <m:r>
          <m:rPr>
            <m:sty m:val="p"/>
          </m:rPr>
          <w:rPr>
            <w:rFonts w:hint="default" w:ascii="Cambria Math" w:hAnsi="Cambria Math" w:cs="Times New Roman"/>
            <w:kern w:val="2"/>
            <w:sz w:val="24"/>
            <w:szCs w:val="24"/>
            <w:lang w:val="en-US" w:eastAsia="zh-CN" w:bidi="ar-SA"/>
          </w:rPr>
          <m:t>2∗popc(01 xnor 11)−2)=2</m:t>
        </m:r>
      </m:oMath>
      <w:r>
        <w:rPr>
          <w:rFonts w:hint="eastAsia" w:hAnsi="Cambria Math" w:cs="Times New Roman"/>
          <w:b w:val="0"/>
          <w:i w:val="0"/>
          <w:kern w:val="2"/>
          <w:sz w:val="24"/>
          <w:szCs w:val="24"/>
          <w:lang w:val="en-US" w:eastAsia="zh-CN" w:bidi="ar-SA"/>
        </w:rPr>
        <w:tab/>
      </w:r>
      <w:r>
        <w:rPr>
          <w:rFonts w:hint="eastAsia" w:hAnsi="Cambria Math" w:cs="Times New Roman"/>
          <w:b w:val="0"/>
          <w:i w:val="0"/>
          <w:kern w:val="2"/>
          <w:sz w:val="24"/>
          <w:szCs w:val="24"/>
          <w:lang w:val="en-US" w:eastAsia="zh-CN" w:bidi="ar-SA"/>
        </w:rPr>
        <w:t>（3-3）</w:t>
      </w:r>
    </w:p>
    <w:p>
      <w:pPr>
        <w:pStyle w:val="102"/>
        <w:bidi w:val="0"/>
        <w:ind w:left="0" w:leftChars="0" w:firstLine="0" w:firstLineChars="0"/>
        <w:jc w:val="both"/>
        <w:rPr>
          <w:rFonts w:hint="eastAsia" w:hAnsi="Cambria Math" w:cs="Times New Roman"/>
          <w:b w:val="0"/>
          <w:i w:val="0"/>
          <w:kern w:val="2"/>
          <w:sz w:val="24"/>
          <w:szCs w:val="24"/>
          <w:lang w:val="en-US" w:eastAsia="zh-CN" w:bidi="ar-SA"/>
        </w:rPr>
      </w:pPr>
      <w:r>
        <w:rPr>
          <w:rFonts w:hint="eastAsia" w:hAnsi="Cambria Math" w:cs="Times New Roman"/>
          <w:b w:val="0"/>
          <w:i w:val="0"/>
          <w:kern w:val="2"/>
          <w:sz w:val="24"/>
          <w:szCs w:val="24"/>
          <w:lang w:val="en-US" w:eastAsia="zh-CN" w:bidi="ar-SA"/>
        </w:rPr>
        <w:tab/>
      </w:r>
      <m:oMath>
        <m:r>
          <m:rPr>
            <m:sty m:val="p"/>
          </m:rPr>
          <w:rPr>
            <w:rFonts w:hint="eastAsia" w:ascii="Cambria Math" w:hAnsi="Cambria Math" w:cs="Times New Roman"/>
            <w:kern w:val="2"/>
            <w:sz w:val="24"/>
            <w:szCs w:val="24"/>
            <w:lang w:val="en-US" w:eastAsia="zh-CN" w:bidi="ar-SA"/>
          </w:rPr>
          <m:t>虚部：</m:t>
        </m:r>
        <m:r>
          <m:rPr>
            <m:sty m:val="p"/>
          </m:rPr>
          <w:rPr>
            <w:rFonts w:hint="default" w:ascii="Cambria Math" w:hAnsi="Cambria Math" w:cs="Times New Roman"/>
            <w:kern w:val="2"/>
            <w:sz w:val="24"/>
            <w:szCs w:val="24"/>
            <w:lang w:val="en-US" w:eastAsia="zh-CN" w:bidi="ar-SA"/>
          </w:rPr>
          <m:t>(2∗(popc(10 xnor 11)−2)+(2∗popc(01 xnor 10)−2)=−2</m:t>
        </m:r>
      </m:oMath>
      <w:r>
        <w:rPr>
          <w:rFonts w:hint="eastAsia" w:hAnsi="Cambria Math" w:cs="Times New Roman"/>
          <w:b w:val="0"/>
          <w:i w:val="0"/>
          <w:kern w:val="2"/>
          <w:sz w:val="24"/>
          <w:szCs w:val="24"/>
          <w:lang w:val="en-US" w:eastAsia="zh-CN" w:bidi="ar-SA"/>
        </w:rPr>
        <w:tab/>
      </w:r>
      <w:r>
        <w:rPr>
          <w:rFonts w:hint="eastAsia" w:hAnsi="Cambria Math" w:cs="Times New Roman"/>
          <w:b w:val="0"/>
          <w:i w:val="0"/>
          <w:kern w:val="2"/>
          <w:sz w:val="24"/>
          <w:szCs w:val="24"/>
          <w:lang w:val="en-US" w:eastAsia="zh-CN" w:bidi="ar-SA"/>
        </w:rPr>
        <w:t>（3-4）</w:t>
      </w:r>
    </w:p>
    <w:p>
      <w:pPr>
        <w:ind w:firstLine="480" w:firstLineChars="0"/>
        <w:rPr>
          <w:rFonts w:hint="eastAsia"/>
          <w:lang w:val="en-US" w:eastAsia="zh-CN"/>
        </w:rPr>
      </w:pPr>
      <w:r>
        <w:rPr>
          <w:rFonts w:hint="eastAsia"/>
          <w:lang w:val="en-US" w:eastAsia="zh-CN"/>
        </w:rPr>
        <w:t>由上述论证，我们将通道数推广，设为chs，经过并行存储后的输入特征值A为（a_r，a_i），权重B为（b_r，b_i），其中a_r、a_i、b_r、b_i分别表示实部和虚部，其位宽等于通道数chs。则A*B计算结果如下式3-5、3-6所示：</w:t>
      </w:r>
    </w:p>
    <w:p>
      <w:pPr>
        <w:pStyle w:val="102"/>
        <w:bidi w:val="0"/>
        <w:ind w:left="0" w:leftChars="0" w:firstLine="0" w:firstLineChars="0"/>
        <w:jc w:val="both"/>
        <w:rPr>
          <w:rFonts w:hint="default"/>
          <w:lang w:val="en-US" w:eastAsia="zh-CN"/>
        </w:rPr>
      </w:pPr>
      <w:r>
        <w:rPr>
          <w:rFonts w:hint="eastAsia" w:hAnsi="Cambria Math" w:cs="Times New Roman"/>
          <w:b w:val="0"/>
          <w:i w:val="0"/>
          <w:kern w:val="2"/>
          <w:sz w:val="24"/>
          <w:szCs w:val="24"/>
          <w:lang w:val="en-US" w:eastAsia="zh-CN" w:bidi="ar-SA"/>
        </w:rPr>
        <w:tab/>
      </w:r>
      <m:oMath>
        <m:r>
          <m:rPr>
            <m:sty m:val="p"/>
          </m:rPr>
          <w:rPr>
            <w:rFonts w:hint="eastAsia" w:ascii="Cambria Math" w:hAnsi="Cambria Math" w:cs="Times New Roman"/>
            <w:kern w:val="2"/>
            <w:sz w:val="24"/>
            <w:szCs w:val="24"/>
            <w:lang w:val="en-US" w:eastAsia="zh-CN" w:bidi="ar-SA"/>
          </w:rPr>
          <m:t>实部：</m:t>
        </m:r>
        <m:r>
          <m:rPr>
            <m:sty m:val="p"/>
          </m:rPr>
          <w:rPr>
            <w:rFonts w:hint="default" w:ascii="Cambria Math" w:hAnsi="Cambria Math" w:cs="Times New Roman"/>
            <w:kern w:val="2"/>
            <w:sz w:val="24"/>
            <w:szCs w:val="24"/>
            <w:lang w:val="en-US" w:eastAsia="zh-CN" w:bidi="ar-SA"/>
          </w:rPr>
          <m:t>(2∗popc(</m:t>
        </m:r>
        <m:r>
          <m:rPr>
            <m:sty m:val="p"/>
          </m:rPr>
          <w:rPr>
            <w:rFonts w:hint="eastAsia" w:ascii="Cambria Math" w:hAnsi="Cambria Math" w:cs="Times New Roman"/>
            <w:kern w:val="2"/>
            <w:sz w:val="24"/>
            <w:szCs w:val="24"/>
            <w:lang w:val="en-US" w:eastAsia="zh-CN" w:bidi="ar-SA"/>
          </w:rPr>
          <m:t>a</m:t>
        </m:r>
        <m:r>
          <m:rPr>
            <m:sty m:val="p"/>
          </m:rPr>
          <w:rPr>
            <w:rFonts w:hint="default" w:ascii="Cambria Math" w:hAnsi="Cambria Math" w:cs="Times New Roman"/>
            <w:kern w:val="2"/>
            <w:sz w:val="24"/>
            <w:szCs w:val="24"/>
            <w:lang w:val="en-US" w:eastAsia="zh-CN" w:bidi="ar-SA"/>
          </w:rPr>
          <m:t>_r xnor b_r)−</m:t>
        </m:r>
        <m:r>
          <m:rPr>
            <m:sty m:val="p"/>
          </m:rPr>
          <w:rPr>
            <w:rFonts w:hint="eastAsia" w:ascii="Cambria Math" w:hAnsi="Cambria Math" w:cs="Times New Roman"/>
            <w:kern w:val="2"/>
            <w:sz w:val="24"/>
            <w:szCs w:val="24"/>
            <w:lang w:val="en-US" w:eastAsia="zh-CN" w:bidi="ar-SA"/>
          </w:rPr>
          <m:t>c</m:t>
        </m:r>
        <m:r>
          <m:rPr>
            <m:sty m:val="p"/>
          </m:rPr>
          <w:rPr>
            <w:rFonts w:hint="default" w:ascii="Cambria Math" w:hAnsi="Cambria Math" w:cs="Times New Roman"/>
            <w:kern w:val="2"/>
            <w:sz w:val="24"/>
            <w:szCs w:val="24"/>
            <w:lang w:val="en-US" w:eastAsia="zh-CN" w:bidi="ar-SA"/>
          </w:rPr>
          <m:t>hs)−(2∗popc(</m:t>
        </m:r>
        <m:r>
          <m:rPr>
            <m:sty m:val="p"/>
          </m:rPr>
          <w:rPr>
            <w:rFonts w:hint="eastAsia" w:ascii="Cambria Math" w:hAnsi="Cambria Math" w:cs="Times New Roman"/>
            <w:kern w:val="2"/>
            <w:sz w:val="24"/>
            <w:szCs w:val="24"/>
            <w:lang w:val="en-US" w:eastAsia="zh-CN" w:bidi="ar-SA"/>
          </w:rPr>
          <m:t>a</m:t>
        </m:r>
        <m:r>
          <m:rPr>
            <m:sty m:val="p"/>
          </m:rPr>
          <w:rPr>
            <w:rFonts w:hint="default" w:ascii="Cambria Math" w:hAnsi="Cambria Math" w:cs="Times New Roman"/>
            <w:kern w:val="2"/>
            <w:sz w:val="24"/>
            <w:szCs w:val="24"/>
            <w:lang w:val="en-US" w:eastAsia="zh-CN" w:bidi="ar-SA"/>
          </w:rPr>
          <m:t>_i xnor b_i)−chs)</m:t>
        </m:r>
      </m:oMath>
      <w:r>
        <w:rPr>
          <w:rFonts w:hint="eastAsia" w:hAnsi="Cambria Math" w:cs="Times New Roman"/>
          <w:b w:val="0"/>
          <w:i w:val="0"/>
          <w:kern w:val="2"/>
          <w:sz w:val="24"/>
          <w:szCs w:val="24"/>
          <w:lang w:val="en-US" w:eastAsia="zh-CN" w:bidi="ar-SA"/>
        </w:rPr>
        <w:tab/>
      </w:r>
      <w:r>
        <w:rPr>
          <w:rFonts w:hint="eastAsia" w:hAnsi="Cambria Math" w:cs="Times New Roman"/>
          <w:b w:val="0"/>
          <w:i w:val="0"/>
          <w:kern w:val="2"/>
          <w:sz w:val="24"/>
          <w:szCs w:val="24"/>
          <w:lang w:val="en-US" w:eastAsia="zh-CN" w:bidi="ar-SA"/>
        </w:rPr>
        <w:t>（3-5）</w:t>
      </w:r>
    </w:p>
    <w:p>
      <w:pPr>
        <w:pStyle w:val="102"/>
        <w:bidi w:val="0"/>
        <w:ind w:left="0" w:leftChars="0" w:firstLine="0" w:firstLineChars="0"/>
        <w:jc w:val="both"/>
        <w:rPr>
          <w:rFonts w:hint="eastAsia" w:hAnsi="Cambria Math" w:cs="Times New Roman"/>
          <w:b w:val="0"/>
          <w:i w:val="0"/>
          <w:kern w:val="2"/>
          <w:sz w:val="24"/>
          <w:szCs w:val="24"/>
          <w:lang w:val="en-US" w:eastAsia="zh-CN" w:bidi="ar-SA"/>
        </w:rPr>
      </w:pPr>
      <w:r>
        <w:rPr>
          <w:rFonts w:hint="eastAsia" w:hAnsi="Cambria Math" w:cs="Times New Roman"/>
          <w:b w:val="0"/>
          <w:i w:val="0"/>
          <w:kern w:val="2"/>
          <w:sz w:val="24"/>
          <w:szCs w:val="24"/>
          <w:lang w:val="en-US" w:eastAsia="zh-CN" w:bidi="ar-SA"/>
        </w:rPr>
        <w:tab/>
      </w:r>
      <m:oMath>
        <m:r>
          <m:rPr>
            <m:sty m:val="p"/>
          </m:rPr>
          <w:rPr>
            <w:rFonts w:hint="eastAsia" w:ascii="Cambria Math" w:hAnsi="Cambria Math" w:cs="Times New Roman"/>
            <w:kern w:val="2"/>
            <w:sz w:val="24"/>
            <w:szCs w:val="24"/>
            <w:lang w:val="en-US" w:eastAsia="zh-CN" w:bidi="ar-SA"/>
          </w:rPr>
          <m:t>虚部：</m:t>
        </m:r>
        <m:r>
          <m:rPr>
            <m:sty m:val="p"/>
          </m:rPr>
          <w:rPr>
            <w:rFonts w:hint="default" w:ascii="Cambria Math" w:hAnsi="Cambria Math" w:cs="Times New Roman"/>
            <w:kern w:val="2"/>
            <w:sz w:val="24"/>
            <w:szCs w:val="24"/>
            <w:lang w:val="en-US" w:eastAsia="zh-CN" w:bidi="ar-SA"/>
          </w:rPr>
          <m:t>(2∗popc(a_r xnor b_i)−chs)+(2∗popc(a_i xnor b_r)−chs)</m:t>
        </m:r>
      </m:oMath>
      <w:r>
        <w:rPr>
          <w:rFonts w:hint="eastAsia" w:hAnsi="Cambria Math" w:cs="Times New Roman"/>
          <w:b w:val="0"/>
          <w:i w:val="0"/>
          <w:kern w:val="2"/>
          <w:sz w:val="24"/>
          <w:szCs w:val="24"/>
          <w:lang w:val="en-US" w:eastAsia="zh-CN" w:bidi="ar-SA"/>
        </w:rPr>
        <w:tab/>
      </w:r>
      <w:r>
        <w:rPr>
          <w:rFonts w:hint="eastAsia" w:hAnsi="Cambria Math" w:cs="Times New Roman"/>
          <w:b w:val="0"/>
          <w:i w:val="0"/>
          <w:kern w:val="2"/>
          <w:sz w:val="24"/>
          <w:szCs w:val="24"/>
          <w:lang w:val="en-US" w:eastAsia="zh-CN" w:bidi="ar-SA"/>
        </w:rPr>
        <w:t>（3-6）</w:t>
      </w:r>
    </w:p>
    <w:p>
      <w:pPr>
        <w:bidi w:val="0"/>
        <w:rPr>
          <w:rFonts w:hint="default"/>
          <w:lang w:val="en-US" w:eastAsia="zh-CN"/>
        </w:rPr>
      </w:pPr>
    </w:p>
    <w:p>
      <w:pPr>
        <w:ind w:firstLine="480" w:firstLineChars="0"/>
        <w:jc w:val="center"/>
        <w:rPr>
          <w:rFonts w:hint="default"/>
          <w:lang w:val="en-US" w:eastAsia="zh-CN"/>
        </w:rPr>
      </w:pPr>
      <w:r>
        <w:rPr>
          <w:rFonts w:hint="default"/>
          <w:lang w:val="en-US" w:eastAsia="zh-CN"/>
        </w:rPr>
        <w:drawing>
          <wp:inline distT="0" distB="0" distL="114300" distR="114300">
            <wp:extent cx="4840605" cy="3571240"/>
            <wp:effectExtent l="0" t="0" r="17145" b="10160"/>
            <wp:docPr id="29" name="图片 29" descr="D:\prj\routine\inferencor\gemmini_docs\Systolic Array细化.assets\bcnn_mac.pngbcnn_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prj\routine\inferencor\gemmini_docs\Systolic Array细化.assets\bcnn_mac.pngbcnn_mac"/>
                    <pic:cNvPicPr>
                      <a:picLocks noChangeAspect="1"/>
                    </pic:cNvPicPr>
                  </pic:nvPicPr>
                  <pic:blipFill>
                    <a:blip r:embed="rId71"/>
                    <a:srcRect/>
                    <a:stretch>
                      <a:fillRect/>
                    </a:stretch>
                  </pic:blipFill>
                  <pic:spPr>
                    <a:xfrm>
                      <a:off x="0" y="0"/>
                      <a:ext cx="4840605" cy="3571240"/>
                    </a:xfrm>
                    <a:prstGeom prst="rect">
                      <a:avLst/>
                    </a:prstGeom>
                  </pic:spPr>
                </pic:pic>
              </a:graphicData>
            </a:graphic>
          </wp:inline>
        </w:drawing>
      </w:r>
      <w:r>
        <w:rPr>
          <w:rFonts w:hint="eastAsia"/>
          <w:lang w:val="en-US" w:eastAsia="zh-CN"/>
        </w:rPr>
        <w:t xml:space="preserve"> </w:t>
      </w:r>
    </w:p>
    <w:p>
      <w:pPr>
        <w:pStyle w:val="89"/>
        <w:bidi w:val="0"/>
        <w:rPr>
          <w:rFonts w:hint="default"/>
          <w:lang w:val="en-US" w:eastAsia="zh-CN"/>
        </w:rPr>
      </w:pPr>
      <w:r>
        <w:rPr>
          <w:rFonts w:hint="eastAsia"/>
          <w:lang w:val="en-US" w:eastAsia="zh-CN"/>
        </w:rPr>
        <w:t>图  32bits二值复数popcount(xnor)计算单元</w:t>
      </w:r>
    </w:p>
    <w:p>
      <w:pPr>
        <w:ind w:firstLine="480" w:firstLineChars="0"/>
        <w:rPr>
          <w:rFonts w:hint="eastAsia"/>
          <w:lang w:val="en-US" w:eastAsia="zh-CN"/>
        </w:rPr>
      </w:pPr>
      <w:r>
        <w:rPr>
          <w:rFonts w:hint="eastAsia"/>
          <w:lang w:val="en-US" w:eastAsia="zh-CN"/>
        </w:rPr>
        <w:t>本次设计中我们将通道数推广到16，则BC_POPC(XNOR)模块的电路结构如图 所示，输入特征值A与权重值B进入模块后将其实部和虚部分别存储在相应的寄存器中，紧接着并行完成四个16位的popcount(xnor)计算(包括乘2与减通道数的运算，不过这两个运算很简单，只需要通过移位和一个减法器即可实现)，再根据复数运算的特性将相应的popcount(xnor)计算结果相加或者取反相加即可得到最终结果。</w:t>
      </w:r>
    </w:p>
    <w:p>
      <w:pPr>
        <w:ind w:firstLine="480" w:firstLineChars="0"/>
        <w:rPr>
          <w:rFonts w:hint="default"/>
          <w:lang w:val="en-US" w:eastAsia="zh-CN"/>
        </w:rPr>
      </w:pPr>
      <w:r>
        <w:rPr>
          <w:rFonts w:hint="eastAsia"/>
          <w:lang w:val="en-US" w:eastAsia="zh-CN"/>
        </w:rPr>
        <w:t>使用上述的结构的复数卷积运算单元，不仅极大的降低了硬件资源开销，还提高了计算的并行度，减少了访存次数，进而提升了计算效率。例如16个通道的卷积运算，原需要16次矩阵运算，而现在只需要一次矩阵运算即可完成，不考虑访问内存的时间，计算效率就已经提升了16倍，如果考虑上访问内存的时间，计算效率会提升更多。</w:t>
      </w:r>
    </w:p>
    <w:p>
      <w:pPr>
        <w:pStyle w:val="4"/>
        <w:keepNext/>
        <w:keepLines/>
        <w:pageBreakBefore w:val="0"/>
        <w:widowControl w:val="0"/>
        <w:kinsoku/>
        <w:wordWrap/>
        <w:overflowPunct/>
        <w:topLinePunct w:val="0"/>
        <w:autoSpaceDE/>
        <w:autoSpaceDN/>
        <w:bidi w:val="0"/>
        <w:adjustRightInd/>
        <w:snapToGrid/>
        <w:textAlignment w:val="auto"/>
      </w:pPr>
      <w:r>
        <w:rPr>
          <w:rFonts w:hint="eastAsia"/>
          <w:lang w:val="en-US" w:eastAsia="zh-CN"/>
        </w:rPr>
        <w:t>Compare  Splicer模块设计</w:t>
      </w:r>
    </w:p>
    <w:p>
      <w:pPr>
        <w:ind w:firstLine="480" w:firstLineChars="0"/>
        <w:rPr>
          <w:rFonts w:hint="eastAsia"/>
          <w:lang w:val="en-US" w:eastAsia="zh-CN"/>
        </w:rPr>
      </w:pPr>
      <w:r>
        <w:rPr>
          <w:rFonts w:hint="eastAsia"/>
          <w:lang w:val="en-US" w:eastAsia="zh-CN"/>
        </w:rPr>
        <w:t>在本文的2.3.5节我们解释了，Batch Normalization和二值化过程是BNN以及BCNN算法中必不可少的，而这两个过程即使是在推理任务中也需要大量复杂的浮点运算，硬件实现时更是需要耗费大量的资源，所以我们参考了MVTU结构，提出了使用阈值比较（Threshold）计算替代Batch Normalization和二值化过程，并且在训练和推理任务中都得到不错的效果。因为本次设计专注于在边缘侧设备的推理任务，所以我们在训练中得到每层的阈值，并保存在存储系统中，当需要进行阈值比较计算，则将阈值读取并送往相应的Comparator即可。</w:t>
      </w:r>
    </w:p>
    <w:p>
      <w:pPr>
        <w:ind w:firstLine="480" w:firstLineChars="0"/>
        <w:rPr>
          <w:rFonts w:hint="default"/>
          <w:lang w:val="en-US" w:eastAsia="zh-CN"/>
        </w:rPr>
      </w:pPr>
      <w:r>
        <w:rPr>
          <w:rFonts w:hint="eastAsia"/>
          <w:lang w:val="en-US" w:eastAsia="zh-CN"/>
        </w:rPr>
        <w:t>当脉动阵列所有通道的计算结果并行进入上述的Comparator后，此时我们将得到16个二值复数，如果不加处理直接送入片上存储Databuffer或Accumulator，结果将以NHWC存储方式进行存储，并不符合我们提出的类NHWC存储类型（见3.5.2节），这就不便于下一层卷积计算，所以必须要将16个通道的实部和虚部分别拼接得到一个32比特（其中16位为实部，另16位为虚部）的输出特征值。</w:t>
      </w:r>
    </w:p>
    <w:p>
      <w:pPr>
        <w:ind w:firstLine="480" w:firstLineChars="0"/>
        <w:jc w:val="center"/>
        <w:rPr>
          <w:rFonts w:hint="default"/>
          <w:lang w:val="en-US" w:eastAsia="zh-CN"/>
        </w:rPr>
      </w:pPr>
      <w:r>
        <w:rPr>
          <w:rFonts w:hint="default"/>
          <w:lang w:val="en-US" w:eastAsia="zh-CN"/>
        </w:rPr>
        <w:drawing>
          <wp:inline distT="0" distB="0" distL="114300" distR="114300">
            <wp:extent cx="5532120" cy="2766060"/>
            <wp:effectExtent l="0" t="0" r="11430" b="0"/>
            <wp:docPr id="31" name="图片 31" descr="compare sp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ompare splicer"/>
                    <pic:cNvPicPr>
                      <a:picLocks noChangeAspect="1"/>
                    </pic:cNvPicPr>
                  </pic:nvPicPr>
                  <pic:blipFill>
                    <a:blip r:embed="rId72"/>
                    <a:stretch>
                      <a:fillRect/>
                    </a:stretch>
                  </pic:blipFill>
                  <pic:spPr>
                    <a:xfrm>
                      <a:off x="0" y="0"/>
                      <a:ext cx="5532120" cy="2766060"/>
                    </a:xfrm>
                    <a:prstGeom prst="rect">
                      <a:avLst/>
                    </a:prstGeom>
                  </pic:spPr>
                </pic:pic>
              </a:graphicData>
            </a:graphic>
          </wp:inline>
        </w:drawing>
      </w:r>
    </w:p>
    <w:p>
      <w:pPr>
        <w:pStyle w:val="89"/>
        <w:bidi w:val="0"/>
        <w:rPr>
          <w:rFonts w:hint="default"/>
          <w:lang w:val="en-US" w:eastAsia="zh-CN"/>
        </w:rPr>
      </w:pPr>
      <w:r>
        <w:rPr>
          <w:rFonts w:hint="eastAsia"/>
          <w:lang w:val="en-US" w:eastAsia="zh-CN"/>
        </w:rPr>
        <w:t>图  Compare Splicer模块结构示意图</w:t>
      </w:r>
    </w:p>
    <w:p>
      <w:pPr>
        <w:bidi w:val="0"/>
        <w:ind w:firstLine="480" w:firstLineChars="0"/>
        <w:rPr>
          <w:rFonts w:hint="default"/>
          <w:lang w:val="en-US" w:eastAsia="zh-CN"/>
        </w:rPr>
      </w:pPr>
      <w:r>
        <w:rPr>
          <w:rFonts w:hint="eastAsia"/>
          <w:lang w:val="en-US" w:eastAsia="zh-CN"/>
        </w:rPr>
        <w:t>经过上述分析，我们设计了Compare Splicer模块，其电路结构如图 所示，电路实现也十分简单，只需要一系列的比较器和位拼接即可完成，用极少的硬件开销即可实现复杂的Batch Normalization和二值化过程。</w:t>
      </w:r>
    </w:p>
    <w:p>
      <w:pPr>
        <w:pStyle w:val="3"/>
        <w:keepNext/>
        <w:keepLines/>
        <w:pageBreakBefore w:val="0"/>
        <w:widowControl w:val="0"/>
        <w:kinsoku/>
        <w:wordWrap/>
        <w:overflowPunct/>
        <w:topLinePunct w:val="0"/>
        <w:autoSpaceDE/>
        <w:autoSpaceDN/>
        <w:bidi w:val="0"/>
        <w:adjustRightInd/>
        <w:snapToGrid/>
        <w:textAlignment w:val="auto"/>
      </w:pPr>
      <w:bookmarkStart w:id="137" w:name="_Toc17172"/>
      <w:r>
        <w:rPr>
          <w:rFonts w:hint="eastAsia"/>
        </w:rPr>
        <w:t>内存设计及数据存储方式</w:t>
      </w:r>
      <w:bookmarkEnd w:id="137"/>
    </w:p>
    <w:p>
      <w:pPr>
        <w:ind w:firstLine="480" w:firstLineChars="0"/>
        <w:rPr>
          <w:rFonts w:hint="eastAsia"/>
          <w:lang w:val="en-US" w:eastAsia="zh-CN"/>
        </w:rPr>
      </w:pPr>
      <w:r>
        <w:rPr>
          <w:rFonts w:hint="eastAsia"/>
          <w:lang w:val="en-US" w:eastAsia="zh-CN"/>
        </w:rPr>
        <w:t>除计算引擎的设计外，设计一个高效且合理的存储系统也是边缘智能设备乃至整个深度学习加速器领域的关键点。一个加速器的存储架构至少要满足以下两个条件：</w:t>
      </w:r>
    </w:p>
    <w:p>
      <w:pPr>
        <w:numPr>
          <w:ilvl w:val="0"/>
          <w:numId w:val="11"/>
        </w:numPr>
        <w:ind w:left="425" w:leftChars="0" w:hanging="425" w:firstLineChars="0"/>
        <w:rPr>
          <w:rFonts w:hint="default"/>
          <w:lang w:val="en-US" w:eastAsia="zh-CN"/>
        </w:rPr>
      </w:pPr>
      <w:r>
        <w:rPr>
          <w:rFonts w:hint="eastAsia"/>
          <w:lang w:val="en-US" w:eastAsia="zh-CN"/>
        </w:rPr>
        <w:t>内存足够大，能够存储神经网络中尽可能多（乃至所有）的初始输入、权重、中间激活值等，减少对片外存储的访问；</w:t>
      </w:r>
    </w:p>
    <w:p>
      <w:pPr>
        <w:numPr>
          <w:ilvl w:val="0"/>
          <w:numId w:val="11"/>
        </w:numPr>
        <w:ind w:left="425" w:leftChars="0" w:hanging="425" w:firstLineChars="0"/>
        <w:rPr>
          <w:rFonts w:hint="default"/>
          <w:lang w:val="en-US" w:eastAsia="zh-CN"/>
        </w:rPr>
      </w:pPr>
      <w:r>
        <w:rPr>
          <w:rFonts w:hint="eastAsia"/>
          <w:lang w:val="en-US" w:eastAsia="zh-CN"/>
        </w:rPr>
        <w:t>带宽足够宽，因为深度学习相关的都是数据密集型的应用，所以输出结构必须要有足够大的带宽向脉动阵列传输权重和激活值或者接收输出激活值，并跟上脉动阵列的执行速度；</w:t>
      </w:r>
    </w:p>
    <w:p>
      <w:pPr>
        <w:rPr>
          <w:rFonts w:hint="eastAsia"/>
          <w:lang w:val="en-US" w:eastAsia="zh-CN"/>
        </w:rPr>
      </w:pPr>
      <w:r>
        <w:rPr>
          <w:rFonts w:hint="eastAsia"/>
          <w:lang w:val="en-US" w:eastAsia="zh-CN"/>
        </w:rPr>
        <w:t>显然易见，存储系统的高效性是提高加速器系统吞吐量和计算效率的关键因素，而在实际应用中我们也要考虑到设计的合理性，例如我们不能为了高效性而在存储系统中全部采用昂贵的片上SRAM存储，这样势必增大了芯片的面积和成本，这就不满足了边缘智能设备的设计中低成本的要求，例如表 中所示的以某款加速器协处理器的面积分布，仅320KB的片上存储就约占了芯片总面积的67%；同理我们也不能为降低成本而全盘使用片外DRAM，因为实验证明了神经网络计算过程中的绝大多数功耗都是来自DRAM访问，而不是乘加计算本身，且DRAM的访问延迟过高，也会限制计算引擎的执行效率，这对低时延、低功耗的边缘智能设备来说也是致命的。因此我们必须要采用分布式多级存储系统，即通过使用一块或者两块DRAM和少量的分布式本地SRAM来实现较高的MAC利用率，从而在实现高吞吐量的同时降低成本和功耗。</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4"/>
        <w:gridCol w:w="2071"/>
        <w:gridCol w:w="2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2334"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组件尺寸</w:t>
            </w:r>
          </w:p>
        </w:tc>
        <w:tc>
          <w:tcPr>
            <w:tcW w:w="2071"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面积（um</w:t>
            </w:r>
            <w:r>
              <w:rPr>
                <w:rFonts w:hint="eastAsia"/>
                <w:vertAlign w:val="superscript"/>
                <w:lang w:val="en-US" w:eastAsia="zh-CN"/>
              </w:rPr>
              <w:t>2</w:t>
            </w:r>
            <w:r>
              <w:rPr>
                <w:rFonts w:hint="eastAsia"/>
                <w:vertAlign w:val="baseline"/>
                <w:lang w:val="en-US" w:eastAsia="zh-CN"/>
              </w:rPr>
              <w:t>）</w:t>
            </w:r>
          </w:p>
        </w:tc>
        <w:tc>
          <w:tcPr>
            <w:tcW w:w="2182" w:type="dxa"/>
            <w:shd w:val="clear" w:color="auto" w:fill="8EAADB" w:themeFill="accent5" w:themeFillTint="99"/>
            <w:vAlign w:val="center"/>
          </w:tcPr>
          <w:p>
            <w:pPr>
              <w:spacing w:line="240" w:lineRule="auto"/>
              <w:jc w:val="center"/>
              <w:rPr>
                <w:rFonts w:hint="default"/>
                <w:vertAlign w:val="baseline"/>
                <w:lang w:val="en-US" w:eastAsia="zh-CN"/>
              </w:rPr>
            </w:pPr>
            <w:r>
              <w:rPr>
                <w:rFonts w:hint="eastAsia"/>
                <w:vertAlign w:val="baseline"/>
                <w:lang w:val="en-US" w:eastAsia="zh-CN"/>
              </w:rPr>
              <w:t>占系统百分比(%)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脉动阵列（16</w:t>
            </w:r>
            <w:r>
              <w:rPr>
                <w:rFonts w:hint="default" w:ascii="Arial" w:hAnsi="Arial" w:cs="Arial"/>
                <w:vertAlign w:val="baseline"/>
                <w:lang w:val="en-US" w:eastAsia="zh-CN"/>
              </w:rPr>
              <w:t>×</w:t>
            </w:r>
            <w:r>
              <w:rPr>
                <w:rFonts w:hint="eastAsia"/>
                <w:vertAlign w:val="baseline"/>
                <w:lang w:val="en-US" w:eastAsia="zh-CN"/>
              </w:rPr>
              <w:t>16）</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116K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11.3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Databuffer(256KB)</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544K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52.9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Accumulator(64KB)</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146K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CPU</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171K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16.6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rPr>
                <w:rFonts w:hint="default"/>
                <w:vertAlign w:val="baseline"/>
                <w:lang w:val="en-US" w:eastAsia="zh-CN"/>
              </w:rPr>
            </w:pPr>
            <w:r>
              <w:rPr>
                <w:rFonts w:hint="eastAsia"/>
                <w:vertAlign w:val="baseline"/>
                <w:lang w:val="en-US" w:eastAsia="zh-CN"/>
              </w:rPr>
              <w:t>总计</w:t>
            </w:r>
          </w:p>
        </w:tc>
        <w:tc>
          <w:tcPr>
            <w:tcW w:w="2071" w:type="dxa"/>
            <w:vAlign w:val="center"/>
          </w:tcPr>
          <w:p>
            <w:pPr>
              <w:spacing w:line="240" w:lineRule="auto"/>
              <w:jc w:val="center"/>
              <w:rPr>
                <w:rFonts w:hint="default"/>
                <w:vertAlign w:val="baseline"/>
                <w:lang w:val="en-US" w:eastAsia="zh-CN"/>
              </w:rPr>
            </w:pPr>
            <w:r>
              <w:rPr>
                <w:rFonts w:hint="eastAsia"/>
                <w:vertAlign w:val="baseline"/>
                <w:lang w:val="en-US" w:eastAsia="zh-CN"/>
              </w:rPr>
              <w:t>1029K</w:t>
            </w:r>
          </w:p>
        </w:tc>
        <w:tc>
          <w:tcPr>
            <w:tcW w:w="2182" w:type="dxa"/>
            <w:vAlign w:val="center"/>
          </w:tcPr>
          <w:p>
            <w:pPr>
              <w:spacing w:line="240" w:lineRule="auto"/>
              <w:jc w:val="center"/>
              <w:rPr>
                <w:rFonts w:hint="default"/>
                <w:vertAlign w:val="baseline"/>
                <w:lang w:val="en-US" w:eastAsia="zh-CN"/>
              </w:rPr>
            </w:pPr>
            <w:r>
              <w:rPr>
                <w:rFonts w:hint="eastAsia"/>
                <w:vertAlign w:val="baseline"/>
                <w:lang w:val="en-US" w:eastAsia="zh-CN"/>
              </w:rPr>
              <w:t>100</w:t>
            </w:r>
          </w:p>
        </w:tc>
      </w:tr>
    </w:tbl>
    <w:p>
      <w:pPr>
        <w:pStyle w:val="89"/>
        <w:bidi w:val="0"/>
        <w:rPr>
          <w:rFonts w:hint="default"/>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表 某款加速器系统的版图面积分布表</w:t>
      </w:r>
    </w:p>
    <w:p>
      <w:pPr>
        <w:ind w:firstLine="480" w:firstLineChars="0"/>
        <w:rPr>
          <w:rFonts w:hint="default"/>
          <w:lang w:val="en-US" w:eastAsia="zh-CN"/>
        </w:rPr>
      </w:pPr>
      <w:r>
        <w:rPr>
          <w:rFonts w:hint="eastAsia"/>
          <w:lang w:val="en-US" w:eastAsia="zh-CN"/>
        </w:rPr>
        <w:t>本节中设计的存储系统不仅采用了分布式多级的方式，且针对二值复数神经网络的数据还提出了新型的存储方式，提高了内存空间的利用率和计算的并行性，满足了二值复数神经网络计算中需要快速提取和传输高并发数据的需求。</w:t>
      </w:r>
    </w:p>
    <w:p>
      <w:pPr>
        <w:pStyle w:val="4"/>
        <w:keepNext w:val="0"/>
        <w:keepLines/>
        <w:pageBreakBefore w:val="0"/>
        <w:widowControl w:val="0"/>
        <w:kinsoku/>
        <w:wordWrap/>
        <w:overflowPunct/>
        <w:topLinePunct w:val="0"/>
        <w:autoSpaceDE/>
        <w:autoSpaceDN/>
        <w:bidi w:val="0"/>
        <w:adjustRightInd/>
        <w:snapToGrid/>
        <w:textAlignment w:val="auto"/>
      </w:pPr>
      <w:r>
        <w:rPr>
          <w:rFonts w:hint="eastAsia"/>
        </w:rPr>
        <w:t>内存设计</w:t>
      </w:r>
    </w:p>
    <w:p>
      <w:pPr>
        <w:ind w:firstLine="480" w:firstLineChars="0"/>
        <w:rPr>
          <w:rFonts w:hint="eastAsia"/>
          <w:lang w:val="en-US" w:eastAsia="zh-CN"/>
        </w:rPr>
      </w:pPr>
      <w:r>
        <w:rPr>
          <w:rFonts w:hint="eastAsia"/>
          <w:lang w:val="en-US" w:eastAsia="zh-CN"/>
        </w:rPr>
        <w:t>想要协处理器中的SATU能够达到理想的算力，必要条件就是能够保证输入数据准确且及时地传输到计算单元中。本次设计的分布式多级存储系统包含了片外存储、cache以及片上存储（如图 中图a所示），本小节仅详细说明了片上存储部分。片上上存储主要包括单端口Databuffer、双端口Accumulator和逻辑控制电路三个部分。</w:t>
      </w:r>
    </w:p>
    <w:p>
      <w:pPr>
        <w:ind w:firstLine="480" w:firstLineChars="0"/>
        <w:rPr>
          <w:rFonts w:hint="default"/>
          <w:lang w:val="en-US" w:eastAsia="zh-CN"/>
        </w:rPr>
      </w:pPr>
      <w:r>
        <w:rPr>
          <w:rFonts w:hint="eastAsia"/>
          <w:lang w:val="en-US" w:eastAsia="zh-CN"/>
        </w:rPr>
        <w:t>作为片上存储系统的主要存储单元，Databuffer和Accumulator用于存储脉动阵列的输入和输出，输入数据一般存储在Databuffer中，而中间值（partial sums）和最终结果（final results）一般存储在accumulator中。二者都采用了“row-addressed”的结构，即每个地址对应的memory的一行，而每行的位宽为DIM</w:t>
      </w:r>
      <w:r>
        <w:rPr>
          <w:rFonts w:hint="default"/>
          <w:lang w:val="en-US" w:eastAsia="zh-CN"/>
        </w:rPr>
        <w:t>个元素宽度</w:t>
      </w:r>
      <w:r>
        <w:rPr>
          <w:rFonts w:hint="eastAsia"/>
          <w:lang w:val="en-US" w:eastAsia="zh-CN"/>
        </w:rPr>
        <w:t>之和</w:t>
      </w:r>
      <w:r>
        <w:rPr>
          <w:rFonts w:hint="default"/>
          <w:lang w:val="en-US" w:eastAsia="zh-CN"/>
        </w:rPr>
        <w:t>，其中DIM为脉动阵列每行或者每列PE的个数</w:t>
      </w:r>
      <w:r>
        <w:rPr>
          <w:rFonts w:hint="eastAsia"/>
          <w:lang w:val="en-US" w:eastAsia="zh-CN"/>
        </w:rPr>
        <w:t>，利用此结构每次内存访问都是一次性读取或者写入DIM个元素，减少了内存访问次数</w:t>
      </w:r>
      <w:r>
        <w:rPr>
          <w:rFonts w:hint="default"/>
          <w:lang w:val="en-US" w:eastAsia="zh-CN"/>
        </w:rPr>
        <w:t>。</w:t>
      </w:r>
      <w:r>
        <w:rPr>
          <w:rFonts w:hint="eastAsia"/>
          <w:lang w:val="en-US" w:eastAsia="zh-CN"/>
        </w:rPr>
        <w:t>Databuffer和Accumulator的用途不同，其每个元素的宽度也可以根据算法应用的需求而定，因为本次BCNN算法应用中，因为每个layer的通道数都是16的倍数，且针对的是二值复数，所以我们将二者的单个元素位宽都配置为32位。</w:t>
      </w:r>
    </w:p>
    <w:p>
      <w:pPr>
        <w:ind w:firstLine="480" w:firstLineChars="0"/>
        <w:rPr>
          <w:rFonts w:hint="eastAsia" w:ascii="Helvetica" w:hAnsi="Helvetica" w:cs="Helvetica"/>
          <w:i w:val="0"/>
          <w:iCs w:val="0"/>
          <w:caps w:val="0"/>
          <w:color w:val="333333"/>
          <w:spacing w:val="0"/>
          <w:sz w:val="24"/>
          <w:szCs w:val="24"/>
          <w:shd w:val="clear" w:fill="FFFFFF"/>
          <w:lang w:eastAsia="zh-CN"/>
        </w:rPr>
      </w:pPr>
      <w:r>
        <w:rPr>
          <w:rFonts w:ascii="Helvetica" w:hAnsi="Helvetica" w:eastAsia="Helvetica" w:cs="Helvetica"/>
          <w:i w:val="0"/>
          <w:iCs w:val="0"/>
          <w:caps w:val="0"/>
          <w:color w:val="333333"/>
          <w:spacing w:val="0"/>
          <w:sz w:val="24"/>
          <w:szCs w:val="24"/>
          <w:shd w:val="clear" w:fill="FFFFFF"/>
        </w:rPr>
        <w:t>下面</w:t>
      </w:r>
      <w:r>
        <w:rPr>
          <w:rFonts w:hint="eastAsia" w:ascii="Helvetica" w:hAnsi="Helvetica" w:cs="Helvetica"/>
          <w:i w:val="0"/>
          <w:iCs w:val="0"/>
          <w:caps w:val="0"/>
          <w:color w:val="333333"/>
          <w:spacing w:val="0"/>
          <w:sz w:val="24"/>
          <w:szCs w:val="24"/>
          <w:shd w:val="clear" w:fill="FFFFFF"/>
          <w:lang w:val="en-US" w:eastAsia="zh-CN"/>
        </w:rPr>
        <w:t>说明</w:t>
      </w:r>
      <w:r>
        <w:rPr>
          <w:rFonts w:ascii="Helvetica" w:hAnsi="Helvetica" w:eastAsia="Helvetica" w:cs="Helvetica"/>
          <w:i w:val="0"/>
          <w:iCs w:val="0"/>
          <w:caps w:val="0"/>
          <w:color w:val="333333"/>
          <w:spacing w:val="0"/>
          <w:sz w:val="24"/>
          <w:szCs w:val="24"/>
          <w:shd w:val="clear" w:fill="FFFFFF"/>
        </w:rPr>
        <w:t>一下</w:t>
      </w:r>
      <w:r>
        <w:rPr>
          <w:rFonts w:hint="eastAsia" w:ascii="Helvetica" w:hAnsi="Helvetica" w:cs="Helvetica"/>
          <w:i w:val="0"/>
          <w:iCs w:val="0"/>
          <w:caps w:val="0"/>
          <w:color w:val="333333"/>
          <w:spacing w:val="0"/>
          <w:sz w:val="24"/>
          <w:szCs w:val="24"/>
          <w:shd w:val="clear" w:fill="FFFFFF"/>
          <w:lang w:val="en-US" w:eastAsia="zh-CN"/>
        </w:rPr>
        <w:t>Databuffer</w:t>
      </w:r>
      <w:r>
        <w:rPr>
          <w:rFonts w:ascii="Helvetica" w:hAnsi="Helvetica" w:eastAsia="Helvetica" w:cs="Helvetica"/>
          <w:i w:val="0"/>
          <w:iCs w:val="0"/>
          <w:caps w:val="0"/>
          <w:color w:val="333333"/>
          <w:spacing w:val="0"/>
          <w:sz w:val="24"/>
          <w:szCs w:val="24"/>
          <w:shd w:val="clear" w:fill="FFFFFF"/>
        </w:rPr>
        <w:t>和</w:t>
      </w:r>
      <w:r>
        <w:rPr>
          <w:rFonts w:hint="eastAsia" w:ascii="Helvetica" w:hAnsi="Helvetica" w:cs="Helvetica"/>
          <w:i w:val="0"/>
          <w:iCs w:val="0"/>
          <w:caps w:val="0"/>
          <w:color w:val="333333"/>
          <w:spacing w:val="0"/>
          <w:sz w:val="24"/>
          <w:szCs w:val="24"/>
          <w:shd w:val="clear" w:fill="FFFFFF"/>
          <w:lang w:val="en-US" w:eastAsia="zh-CN"/>
        </w:rPr>
        <w:t>A</w:t>
      </w:r>
      <w:r>
        <w:rPr>
          <w:rFonts w:ascii="Helvetica" w:hAnsi="Helvetica" w:eastAsia="Helvetica" w:cs="Helvetica"/>
          <w:i w:val="0"/>
          <w:iCs w:val="0"/>
          <w:caps w:val="0"/>
          <w:color w:val="333333"/>
          <w:spacing w:val="0"/>
          <w:sz w:val="24"/>
          <w:szCs w:val="24"/>
          <w:shd w:val="clear" w:fill="FFFFFF"/>
        </w:rPr>
        <w:t>ccumulato</w:t>
      </w:r>
      <w:r>
        <w:rPr>
          <w:rFonts w:hint="eastAsia" w:ascii="Helvetica" w:hAnsi="Helvetica" w:cs="Helvetica"/>
          <w:i w:val="0"/>
          <w:iCs w:val="0"/>
          <w:caps w:val="0"/>
          <w:color w:val="333333"/>
          <w:spacing w:val="0"/>
          <w:sz w:val="24"/>
          <w:szCs w:val="24"/>
          <w:shd w:val="clear" w:fill="FFFFFF"/>
          <w:lang w:val="en-US" w:eastAsia="zh-CN"/>
        </w:rPr>
        <w:t>r</w:t>
      </w:r>
      <w:r>
        <w:rPr>
          <w:rFonts w:ascii="Helvetica" w:hAnsi="Helvetica" w:eastAsia="Helvetica" w:cs="Helvetica"/>
          <w:i w:val="0"/>
          <w:iCs w:val="0"/>
          <w:caps w:val="0"/>
          <w:color w:val="333333"/>
          <w:spacing w:val="0"/>
          <w:sz w:val="24"/>
          <w:szCs w:val="24"/>
          <w:shd w:val="clear" w:fill="FFFFFF"/>
        </w:rPr>
        <w:t>的电路实现</w:t>
      </w:r>
      <w:r>
        <w:rPr>
          <w:rFonts w:hint="eastAsia" w:ascii="Helvetica" w:hAnsi="Helvetica" w:cs="Helvetica"/>
          <w:i w:val="0"/>
          <w:iCs w:val="0"/>
          <w:caps w:val="0"/>
          <w:color w:val="333333"/>
          <w:spacing w:val="0"/>
          <w:sz w:val="24"/>
          <w:szCs w:val="24"/>
          <w:shd w:val="clear" w:fill="FFFFFF"/>
          <w:lang w:val="en-US" w:eastAsia="zh-CN"/>
        </w:rPr>
        <w:t>和寻址策略</w:t>
      </w:r>
      <w:r>
        <w:rPr>
          <w:rFonts w:hint="eastAsia" w:ascii="Helvetica" w:hAnsi="Helvetica" w:cs="Helvetica"/>
          <w:i w:val="0"/>
          <w:iCs w:val="0"/>
          <w:caps w:val="0"/>
          <w:color w:val="333333"/>
          <w:spacing w:val="0"/>
          <w:sz w:val="24"/>
          <w:szCs w:val="24"/>
          <w:shd w:val="clear" w:fill="FFFFFF"/>
          <w:lang w:eastAsia="zh-CN"/>
        </w:rPr>
        <w:t>。</w:t>
      </w:r>
    </w:p>
    <w:p>
      <w:pPr>
        <w:numPr>
          <w:ilvl w:val="0"/>
          <w:numId w:val="12"/>
        </w:numPr>
        <w:ind w:left="425" w:leftChars="0" w:hanging="425" w:firstLineChars="0"/>
        <w:rPr>
          <w:rFonts w:hint="eastAsia" w:ascii="Helvetica" w:hAnsi="Helvetica" w:cs="Helvetica"/>
          <w:i w:val="0"/>
          <w:iCs w:val="0"/>
          <w:caps w:val="0"/>
          <w:color w:val="333333"/>
          <w:spacing w:val="0"/>
          <w:sz w:val="24"/>
          <w:szCs w:val="24"/>
          <w:shd w:val="clear" w:fill="FFFFFF"/>
          <w:lang w:eastAsia="zh-CN"/>
        </w:rPr>
      </w:pPr>
      <w:r>
        <w:rPr>
          <w:rFonts w:hint="eastAsia" w:ascii="Helvetica" w:hAnsi="Helvetica" w:cs="Helvetica"/>
          <w:i w:val="0"/>
          <w:iCs w:val="0"/>
          <w:caps w:val="0"/>
          <w:color w:val="333333"/>
          <w:spacing w:val="0"/>
          <w:sz w:val="24"/>
          <w:szCs w:val="24"/>
          <w:shd w:val="clear" w:fill="FFFFFF"/>
          <w:lang w:val="en-US" w:eastAsia="zh-CN"/>
        </w:rPr>
        <w:t>电路实现</w:t>
      </w:r>
    </w:p>
    <w:p>
      <w:pPr>
        <w:ind w:firstLine="480" w:firstLineChars="0"/>
        <w:rPr>
          <w:rFonts w:hint="eastAsia" w:ascii="Helvetica" w:hAnsi="Helvetica" w:cs="Helvetica"/>
          <w:i w:val="0"/>
          <w:iCs w:val="0"/>
          <w:caps w:val="0"/>
          <w:color w:val="333333"/>
          <w:spacing w:val="0"/>
          <w:sz w:val="24"/>
          <w:szCs w:val="24"/>
          <w:shd w:val="clear" w:fill="FFFFFF"/>
          <w:lang w:eastAsia="zh-CN"/>
        </w:rPr>
      </w:pPr>
      <w:r>
        <w:rPr>
          <w:rFonts w:hint="eastAsia" w:ascii="Helvetica" w:hAnsi="Helvetica" w:cs="Helvetica"/>
          <w:i w:val="0"/>
          <w:iCs w:val="0"/>
          <w:caps w:val="0"/>
          <w:color w:val="333333"/>
          <w:spacing w:val="0"/>
          <w:sz w:val="24"/>
          <w:szCs w:val="24"/>
          <w:shd w:val="clear" w:fill="FFFFFF"/>
          <w:lang w:val="en-US" w:eastAsia="zh-CN"/>
        </w:rPr>
        <w:t>先说明电路实现，Databuffer由多个</w:t>
      </w:r>
      <w:r>
        <w:rPr>
          <w:rFonts w:ascii="Helvetica" w:hAnsi="Helvetica" w:eastAsia="Helvetica" w:cs="Helvetica"/>
          <w:i w:val="0"/>
          <w:iCs w:val="0"/>
          <w:caps w:val="0"/>
          <w:color w:val="333333"/>
          <w:spacing w:val="0"/>
          <w:sz w:val="24"/>
          <w:szCs w:val="24"/>
          <w:shd w:val="clear" w:fill="FFFFFF"/>
        </w:rPr>
        <w:t xml:space="preserve"> banks</w:t>
      </w:r>
      <w:r>
        <w:rPr>
          <w:rFonts w:hint="eastAsia" w:ascii="Helvetica" w:hAnsi="Helvetica" w:cs="Helvetica"/>
          <w:i w:val="0"/>
          <w:iCs w:val="0"/>
          <w:caps w:val="0"/>
          <w:color w:val="333333"/>
          <w:spacing w:val="0"/>
          <w:sz w:val="24"/>
          <w:szCs w:val="24"/>
          <w:shd w:val="clear" w:fill="FFFFFF"/>
          <w:lang w:val="en-US" w:eastAsia="zh-CN"/>
        </w:rPr>
        <w:t>组成，bank</w:t>
      </w:r>
      <w:r>
        <w:rPr>
          <w:rFonts w:ascii="Helvetica" w:hAnsi="Helvetica" w:eastAsia="Helvetica" w:cs="Helvetica"/>
          <w:i w:val="0"/>
          <w:iCs w:val="0"/>
          <w:caps w:val="0"/>
          <w:color w:val="333333"/>
          <w:spacing w:val="0"/>
          <w:sz w:val="24"/>
          <w:szCs w:val="24"/>
          <w:shd w:val="clear" w:fill="FFFFFF"/>
        </w:rPr>
        <w:t>结构十分简单，仅由一块</w:t>
      </w:r>
      <w:r>
        <w:rPr>
          <w:rFonts w:hint="default" w:ascii="Helvetica" w:hAnsi="Helvetica" w:eastAsia="Helvetica" w:cs="Helvetica"/>
          <w:i w:val="0"/>
          <w:iCs w:val="0"/>
          <w:caps w:val="0"/>
          <w:color w:val="333333"/>
          <w:spacing w:val="0"/>
          <w:sz w:val="24"/>
          <w:szCs w:val="24"/>
          <w:shd w:val="clear" w:fill="FFFFFF"/>
        </w:rPr>
        <w:t>单端口SRAM</w:t>
      </w:r>
      <w:r>
        <w:rPr>
          <w:rFonts w:hint="eastAsia" w:ascii="Helvetica" w:hAnsi="Helvetica" w:cs="Helvetica"/>
          <w:i w:val="0"/>
          <w:iCs w:val="0"/>
          <w:caps w:val="0"/>
          <w:color w:val="333333"/>
          <w:spacing w:val="0"/>
          <w:sz w:val="24"/>
          <w:szCs w:val="24"/>
          <w:shd w:val="clear" w:fill="FFFFFF"/>
          <w:lang w:val="en-US" w:eastAsia="zh-CN"/>
        </w:rPr>
        <w:t>和输入输出队列</w:t>
      </w:r>
      <w:r>
        <w:rPr>
          <w:rFonts w:hint="default" w:ascii="Helvetica" w:hAnsi="Helvetica" w:eastAsia="Helvetica" w:cs="Helvetica"/>
          <w:i w:val="0"/>
          <w:iCs w:val="0"/>
          <w:caps w:val="0"/>
          <w:color w:val="333333"/>
          <w:spacing w:val="0"/>
          <w:sz w:val="24"/>
          <w:szCs w:val="24"/>
          <w:shd w:val="clear" w:fill="FFFFFF"/>
        </w:rPr>
        <w:t>构成。相比之下，</w:t>
      </w:r>
      <w:r>
        <w:rPr>
          <w:rFonts w:hint="eastAsia" w:ascii="Helvetica" w:hAnsi="Helvetica" w:cs="Helvetica"/>
          <w:i w:val="0"/>
          <w:iCs w:val="0"/>
          <w:caps w:val="0"/>
          <w:color w:val="333333"/>
          <w:spacing w:val="0"/>
          <w:sz w:val="24"/>
          <w:szCs w:val="24"/>
          <w:shd w:val="clear" w:fill="FFFFFF"/>
          <w:lang w:val="en-US" w:eastAsia="zh-CN"/>
        </w:rPr>
        <w:t>A</w:t>
      </w:r>
      <w:r>
        <w:rPr>
          <w:rFonts w:hint="default" w:ascii="Helvetica" w:hAnsi="Helvetica" w:eastAsia="Helvetica" w:cs="Helvetica"/>
          <w:i w:val="0"/>
          <w:iCs w:val="0"/>
          <w:caps w:val="0"/>
          <w:color w:val="333333"/>
          <w:spacing w:val="0"/>
          <w:sz w:val="24"/>
          <w:szCs w:val="24"/>
          <w:shd w:val="clear" w:fill="FFFFFF"/>
        </w:rPr>
        <w:t>ccumulator的结构稍显复杂：除了</w:t>
      </w:r>
      <w:r>
        <w:rPr>
          <w:rFonts w:hint="eastAsia" w:ascii="Helvetica" w:hAnsi="Helvetica" w:cs="Helvetica"/>
          <w:i w:val="0"/>
          <w:iCs w:val="0"/>
          <w:caps w:val="0"/>
          <w:color w:val="333333"/>
          <w:spacing w:val="0"/>
          <w:sz w:val="24"/>
          <w:szCs w:val="24"/>
          <w:shd w:val="clear" w:fill="FFFFFF"/>
          <w:lang w:val="en-US" w:eastAsia="zh-CN"/>
        </w:rPr>
        <w:t>两</w:t>
      </w:r>
      <w:r>
        <w:rPr>
          <w:rFonts w:hint="default" w:ascii="Helvetica" w:hAnsi="Helvetica" w:eastAsia="Helvetica" w:cs="Helvetica"/>
          <w:i w:val="0"/>
          <w:iCs w:val="0"/>
          <w:caps w:val="0"/>
          <w:color w:val="333333"/>
          <w:spacing w:val="0"/>
          <w:sz w:val="24"/>
          <w:szCs w:val="24"/>
          <w:shd w:val="clear" w:fill="FFFFFF"/>
        </w:rPr>
        <w:t>块双端口SRAM</w:t>
      </w:r>
      <w:r>
        <w:rPr>
          <w:rFonts w:hint="eastAsia" w:ascii="Helvetica" w:hAnsi="Helvetica" w:cs="Helvetica"/>
          <w:i w:val="0"/>
          <w:iCs w:val="0"/>
          <w:caps w:val="0"/>
          <w:color w:val="333333"/>
          <w:spacing w:val="0"/>
          <w:sz w:val="24"/>
          <w:szCs w:val="24"/>
          <w:shd w:val="clear" w:fill="FFFFFF"/>
          <w:lang w:val="en-US" w:eastAsia="zh-CN"/>
        </w:rPr>
        <w:t>和输入输出队列</w:t>
      </w:r>
      <w:r>
        <w:rPr>
          <w:rFonts w:hint="default" w:ascii="Helvetica" w:hAnsi="Helvetica" w:eastAsia="Helvetica" w:cs="Helvetica"/>
          <w:i w:val="0"/>
          <w:iCs w:val="0"/>
          <w:caps w:val="0"/>
          <w:color w:val="333333"/>
          <w:spacing w:val="0"/>
          <w:sz w:val="24"/>
          <w:szCs w:val="24"/>
          <w:shd w:val="clear" w:fill="FFFFFF"/>
        </w:rPr>
        <w:t>，还包含了一系列的加法器去支持</w:t>
      </w:r>
      <w:r>
        <w:rPr>
          <w:rFonts w:hint="eastAsia" w:ascii="Helvetica" w:hAnsi="Helvetica" w:cs="Helvetica"/>
          <w:i w:val="0"/>
          <w:iCs w:val="0"/>
          <w:caps w:val="0"/>
          <w:color w:val="333333"/>
          <w:spacing w:val="0"/>
          <w:sz w:val="24"/>
          <w:szCs w:val="24"/>
          <w:shd w:val="clear" w:fill="FFFFFF"/>
          <w:lang w:val="en-US" w:eastAsia="zh-CN"/>
        </w:rPr>
        <w:t>数据</w:t>
      </w:r>
      <w:r>
        <w:rPr>
          <w:rFonts w:hint="default" w:ascii="Helvetica" w:hAnsi="Helvetica" w:eastAsia="Helvetica" w:cs="Helvetica"/>
          <w:i w:val="0"/>
          <w:iCs w:val="0"/>
          <w:caps w:val="0"/>
          <w:color w:val="333333"/>
          <w:spacing w:val="0"/>
          <w:sz w:val="24"/>
          <w:szCs w:val="24"/>
          <w:shd w:val="clear" w:fill="FFFFFF"/>
        </w:rPr>
        <w:t>累加操作</w:t>
      </w:r>
      <w:r>
        <w:rPr>
          <w:rFonts w:hint="eastAsia" w:ascii="Helvetica" w:hAnsi="Helvetica" w:cs="Helvetica"/>
          <w:i w:val="0"/>
          <w:iCs w:val="0"/>
          <w:caps w:val="0"/>
          <w:color w:val="333333"/>
          <w:spacing w:val="0"/>
          <w:sz w:val="24"/>
          <w:szCs w:val="24"/>
          <w:shd w:val="clear" w:fill="FFFFFF"/>
          <w:lang w:eastAsia="zh-CN"/>
        </w:rPr>
        <w:t>，</w:t>
      </w:r>
      <w:r>
        <w:rPr>
          <w:rFonts w:hint="eastAsia" w:ascii="Helvetica" w:hAnsi="Helvetica" w:cs="Helvetica"/>
          <w:i w:val="0"/>
          <w:iCs w:val="0"/>
          <w:caps w:val="0"/>
          <w:color w:val="333333"/>
          <w:spacing w:val="0"/>
          <w:sz w:val="24"/>
          <w:szCs w:val="24"/>
          <w:shd w:val="clear" w:fill="FFFFFF"/>
          <w:lang w:val="en-US" w:eastAsia="zh-CN"/>
        </w:rPr>
        <w:t>如下图 图b所示</w:t>
      </w:r>
      <w:r>
        <w:rPr>
          <w:rFonts w:hint="eastAsia" w:ascii="Helvetica" w:hAnsi="Helvetica" w:cs="Helvetica"/>
          <w:i w:val="0"/>
          <w:iCs w:val="0"/>
          <w:caps w:val="0"/>
          <w:color w:val="333333"/>
          <w:spacing w:val="0"/>
          <w:sz w:val="24"/>
          <w:szCs w:val="24"/>
          <w:shd w:val="clear" w:fill="FFFFFF"/>
          <w:lang w:eastAsia="zh-CN"/>
        </w:rPr>
        <w:t>。</w:t>
      </w:r>
    </w:p>
    <w:p>
      <w:pPr>
        <w:ind w:firstLine="480" w:firstLineChars="0"/>
        <w:rPr>
          <w:rFonts w:hint="eastAsia" w:ascii="Helvetica" w:hAnsi="Helvetica" w:cs="Helvetica"/>
          <w:i w:val="0"/>
          <w:iCs w:val="0"/>
          <w:caps w:val="0"/>
          <w:color w:val="333333"/>
          <w:spacing w:val="0"/>
          <w:sz w:val="24"/>
          <w:szCs w:val="24"/>
          <w:shd w:val="clear" w:fill="FFFFFF"/>
          <w:lang w:eastAsia="zh-CN"/>
        </w:rPr>
      </w:pPr>
      <w:r>
        <w:rPr>
          <w:rFonts w:hint="eastAsia" w:ascii="Helvetica" w:hAnsi="Helvetica" w:cs="Helvetica"/>
          <w:i w:val="0"/>
          <w:iCs w:val="0"/>
          <w:caps w:val="0"/>
          <w:color w:val="333333"/>
          <w:spacing w:val="0"/>
          <w:sz w:val="24"/>
          <w:szCs w:val="24"/>
          <w:shd w:val="clear" w:fill="FFFFFF"/>
          <w:lang w:val="en-US" w:eastAsia="zh-CN"/>
        </w:rPr>
        <w:t>而</w:t>
      </w:r>
      <w:r>
        <w:rPr>
          <w:rFonts w:ascii="Helvetica" w:hAnsi="Helvetica" w:eastAsia="Helvetica" w:cs="Helvetica"/>
          <w:i w:val="0"/>
          <w:iCs w:val="0"/>
          <w:caps w:val="0"/>
          <w:color w:val="333333"/>
          <w:spacing w:val="0"/>
          <w:sz w:val="24"/>
          <w:szCs w:val="24"/>
          <w:shd w:val="clear" w:fill="FFFFFF"/>
        </w:rPr>
        <w:t>之所以</w:t>
      </w:r>
      <w:r>
        <w:rPr>
          <w:rFonts w:hint="eastAsia" w:ascii="Helvetica" w:hAnsi="Helvetica" w:cs="Helvetica"/>
          <w:i w:val="0"/>
          <w:iCs w:val="0"/>
          <w:caps w:val="0"/>
          <w:color w:val="333333"/>
          <w:spacing w:val="0"/>
          <w:sz w:val="24"/>
          <w:szCs w:val="24"/>
          <w:shd w:val="clear" w:fill="FFFFFF"/>
          <w:lang w:val="en-US" w:eastAsia="zh-CN"/>
        </w:rPr>
        <w:t>Databuffer</w:t>
      </w:r>
      <w:r>
        <w:rPr>
          <w:rFonts w:ascii="Helvetica" w:hAnsi="Helvetica" w:eastAsia="Helvetica" w:cs="Helvetica"/>
          <w:i w:val="0"/>
          <w:iCs w:val="0"/>
          <w:caps w:val="0"/>
          <w:color w:val="333333"/>
          <w:spacing w:val="0"/>
          <w:sz w:val="24"/>
          <w:szCs w:val="24"/>
          <w:shd w:val="clear" w:fill="FFFFFF"/>
        </w:rPr>
        <w:t>使用单端口sram，而</w:t>
      </w:r>
      <w:r>
        <w:rPr>
          <w:rFonts w:hint="eastAsia" w:ascii="Helvetica" w:hAnsi="Helvetica" w:cs="Helvetica"/>
          <w:i w:val="0"/>
          <w:iCs w:val="0"/>
          <w:caps w:val="0"/>
          <w:color w:val="333333"/>
          <w:spacing w:val="0"/>
          <w:sz w:val="24"/>
          <w:szCs w:val="24"/>
          <w:shd w:val="clear" w:fill="FFFFFF"/>
          <w:lang w:val="en-US" w:eastAsia="zh-CN"/>
        </w:rPr>
        <w:t>A</w:t>
      </w:r>
      <w:r>
        <w:rPr>
          <w:rFonts w:ascii="Helvetica" w:hAnsi="Helvetica" w:eastAsia="Helvetica" w:cs="Helvetica"/>
          <w:i w:val="0"/>
          <w:iCs w:val="0"/>
          <w:caps w:val="0"/>
          <w:color w:val="333333"/>
          <w:spacing w:val="0"/>
          <w:sz w:val="24"/>
          <w:szCs w:val="24"/>
          <w:shd w:val="clear" w:fill="FFFFFF"/>
        </w:rPr>
        <w:t>ccumulator使用双端口sram，是因为</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在算法运行过程的load、prelaod和excute阶段的每个周期只需要完成写数据或者读数据任务，而不存在同时进行读写两个任务的</w:t>
      </w:r>
      <w:r>
        <w:rPr>
          <w:rFonts w:hint="eastAsia" w:ascii="Helvetica" w:hAnsi="Helvetica" w:cs="Helvetica"/>
          <w:i w:val="0"/>
          <w:iCs w:val="0"/>
          <w:caps w:val="0"/>
          <w:color w:val="333333"/>
          <w:spacing w:val="0"/>
          <w:sz w:val="24"/>
          <w:szCs w:val="24"/>
          <w:shd w:val="clear" w:fill="FFFFFF"/>
          <w:lang w:val="en-US" w:eastAsia="zh-CN"/>
        </w:rPr>
        <w:t>机会</w:t>
      </w:r>
      <w:r>
        <w:rPr>
          <w:rFonts w:ascii="Helvetica" w:hAnsi="Helvetica" w:eastAsia="Helvetica" w:cs="Helvetica"/>
          <w:i w:val="0"/>
          <w:iCs w:val="0"/>
          <w:caps w:val="0"/>
          <w:color w:val="333333"/>
          <w:spacing w:val="0"/>
          <w:sz w:val="24"/>
          <w:szCs w:val="24"/>
          <w:shd w:val="clear" w:fill="FFFFFF"/>
        </w:rPr>
        <w:t>。例如load阶段我们将数据从</w:t>
      </w:r>
      <w:r>
        <w:rPr>
          <w:rFonts w:hint="eastAsia" w:ascii="Helvetica" w:hAnsi="Helvetica" w:cs="Helvetica"/>
          <w:i w:val="0"/>
          <w:iCs w:val="0"/>
          <w:caps w:val="0"/>
          <w:color w:val="333333"/>
          <w:spacing w:val="0"/>
          <w:sz w:val="24"/>
          <w:szCs w:val="24"/>
          <w:shd w:val="clear" w:fill="FFFFFF"/>
          <w:lang w:val="en-US" w:eastAsia="zh-CN"/>
        </w:rPr>
        <w:t>DRAM</w:t>
      </w:r>
      <w:r>
        <w:rPr>
          <w:rFonts w:ascii="Helvetica" w:hAnsi="Helvetica" w:eastAsia="Helvetica" w:cs="Helvetica"/>
          <w:i w:val="0"/>
          <w:iCs w:val="0"/>
          <w:caps w:val="0"/>
          <w:color w:val="333333"/>
          <w:spacing w:val="0"/>
          <w:sz w:val="24"/>
          <w:szCs w:val="24"/>
          <w:shd w:val="clear" w:fill="FFFFFF"/>
        </w:rPr>
        <w:t>加载进入</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，此阶段的每个周期内只需要完成写数据任务；perload阶段我们将数据从</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预加载进入脉动阵列，此阶段的每个周期只需要完成读数据任务；与preload阶段相同，excute阶段将矩阵乘加计算所需的输入数据依次从</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按行读取进入脉动阵列，也不存在读数据任务，所以为了节约资源，</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只需要使用单端口SRAM即可实现。Accumulator的工作机制与</w:t>
      </w:r>
      <w:r>
        <w:rPr>
          <w:rFonts w:hint="eastAsia" w:ascii="Helvetica" w:hAnsi="Helvetica" w:cs="Helvetica"/>
          <w:i w:val="0"/>
          <w:iCs w:val="0"/>
          <w:caps w:val="0"/>
          <w:color w:val="333333"/>
          <w:spacing w:val="0"/>
          <w:sz w:val="24"/>
          <w:szCs w:val="24"/>
          <w:shd w:val="clear" w:fill="FFFFFF"/>
          <w:lang w:eastAsia="zh-CN"/>
        </w:rPr>
        <w:t>Databuffer</w:t>
      </w:r>
      <w:r>
        <w:rPr>
          <w:rFonts w:ascii="Helvetica" w:hAnsi="Helvetica" w:eastAsia="Helvetica" w:cs="Helvetica"/>
          <w:i w:val="0"/>
          <w:iCs w:val="0"/>
          <w:caps w:val="0"/>
          <w:color w:val="333333"/>
          <w:spacing w:val="0"/>
          <w:sz w:val="24"/>
          <w:szCs w:val="24"/>
          <w:shd w:val="clear" w:fill="FFFFFF"/>
        </w:rPr>
        <w:t>则有些许不同，</w:t>
      </w:r>
      <w:r>
        <w:rPr>
          <w:rFonts w:hint="eastAsia" w:ascii="Helvetica" w:hAnsi="Helvetica" w:cs="Helvetica"/>
          <w:i w:val="0"/>
          <w:iCs w:val="0"/>
          <w:caps w:val="0"/>
          <w:color w:val="333333"/>
          <w:spacing w:val="0"/>
          <w:sz w:val="24"/>
          <w:szCs w:val="24"/>
          <w:shd w:val="clear" w:fill="FFFFFF"/>
          <w:lang w:val="en-US" w:eastAsia="zh-CN"/>
        </w:rPr>
        <w:t>例如在权重固定模式下的脉动阵列，</w:t>
      </w:r>
      <w:r>
        <w:rPr>
          <w:rFonts w:ascii="Helvetica" w:hAnsi="Helvetica" w:eastAsia="Helvetica" w:cs="Helvetica"/>
          <w:i w:val="0"/>
          <w:iCs w:val="0"/>
          <w:caps w:val="0"/>
          <w:color w:val="333333"/>
          <w:spacing w:val="0"/>
          <w:sz w:val="24"/>
          <w:szCs w:val="24"/>
          <w:shd w:val="clear" w:fill="FFFFFF"/>
        </w:rPr>
        <w:t>每完成一次矩阵乘加计算的结果将进入</w:t>
      </w:r>
      <w:r>
        <w:rPr>
          <w:rFonts w:hint="eastAsia" w:ascii="Helvetica" w:hAnsi="Helvetica" w:cs="Helvetica"/>
          <w:i w:val="0"/>
          <w:iCs w:val="0"/>
          <w:caps w:val="0"/>
          <w:color w:val="333333"/>
          <w:spacing w:val="0"/>
          <w:sz w:val="24"/>
          <w:szCs w:val="24"/>
          <w:shd w:val="clear" w:fill="FFFFFF"/>
          <w:lang w:val="en-US" w:eastAsia="zh-CN"/>
        </w:rPr>
        <w:t>A</w:t>
      </w:r>
      <w:r>
        <w:rPr>
          <w:rFonts w:ascii="Helvetica" w:hAnsi="Helvetica" w:eastAsia="Helvetica" w:cs="Helvetica"/>
          <w:i w:val="0"/>
          <w:iCs w:val="0"/>
          <w:caps w:val="0"/>
          <w:color w:val="333333"/>
          <w:spacing w:val="0"/>
          <w:sz w:val="24"/>
          <w:szCs w:val="24"/>
          <w:shd w:val="clear" w:fill="FFFFFF"/>
        </w:rPr>
        <w:t>ccumulator并与目标地址保存的</w:t>
      </w:r>
      <w:r>
        <w:rPr>
          <w:rFonts w:hint="eastAsia" w:ascii="Helvetica" w:hAnsi="Helvetica" w:cs="Helvetica"/>
          <w:i w:val="0"/>
          <w:iCs w:val="0"/>
          <w:caps w:val="0"/>
          <w:color w:val="333333"/>
          <w:spacing w:val="0"/>
          <w:sz w:val="24"/>
          <w:szCs w:val="24"/>
          <w:shd w:val="clear" w:fill="FFFFFF"/>
          <w:lang w:val="en-US" w:eastAsia="zh-CN"/>
        </w:rPr>
        <w:t>原值</w:t>
      </w:r>
      <w:r>
        <w:rPr>
          <w:rFonts w:ascii="Helvetica" w:hAnsi="Helvetica" w:eastAsia="Helvetica" w:cs="Helvetica"/>
          <w:i w:val="0"/>
          <w:iCs w:val="0"/>
          <w:caps w:val="0"/>
          <w:color w:val="333333"/>
          <w:spacing w:val="0"/>
          <w:sz w:val="24"/>
          <w:szCs w:val="24"/>
          <w:shd w:val="clear" w:fill="FFFFFF"/>
        </w:rPr>
        <w:t>进行累加，这就需要在每个周期同时完成一次读数据任务、累加计算任务、写数据任务，虽然这三个任务可以通过寄存器缓存并使用状态机依次完成，但是在边缘智能设备这类实时性要求较高的应用场景中，这种方式显然是</w:t>
      </w:r>
      <w:r>
        <w:rPr>
          <w:rFonts w:hint="eastAsia" w:ascii="Helvetica" w:hAnsi="Helvetica" w:cs="Helvetica"/>
          <w:i w:val="0"/>
          <w:iCs w:val="0"/>
          <w:caps w:val="0"/>
          <w:color w:val="333333"/>
          <w:spacing w:val="0"/>
          <w:sz w:val="24"/>
          <w:szCs w:val="24"/>
          <w:shd w:val="clear" w:fill="FFFFFF"/>
          <w:lang w:val="en-US" w:eastAsia="zh-CN"/>
        </w:rPr>
        <w:t>达不到算力</w:t>
      </w:r>
      <w:r>
        <w:rPr>
          <w:rFonts w:ascii="Helvetica" w:hAnsi="Helvetica" w:eastAsia="Helvetica" w:cs="Helvetica"/>
          <w:i w:val="0"/>
          <w:iCs w:val="0"/>
          <w:caps w:val="0"/>
          <w:color w:val="333333"/>
          <w:spacing w:val="0"/>
          <w:sz w:val="24"/>
          <w:szCs w:val="24"/>
          <w:shd w:val="clear" w:fill="FFFFFF"/>
        </w:rPr>
        <w:t>要求的，所以我们采用了流水线形式将 三个任务并行执行，极大的缩短了算法的运行时间，因此accumulator也必须要使用双端SRAM实现。</w:t>
      </w:r>
    </w:p>
    <w:p>
      <w:pPr>
        <w:jc w:val="left"/>
        <w:rPr>
          <w:rFonts w:hint="eastAsia" w:eastAsia="宋体"/>
          <w:lang w:eastAsia="zh-CN"/>
        </w:rPr>
      </w:pPr>
      <w:r>
        <w:rPr>
          <w:rFonts w:hint="eastAsia" w:eastAsia="宋体"/>
          <w:lang w:eastAsia="zh-CN"/>
        </w:rPr>
        <w:drawing>
          <wp:inline distT="0" distB="0" distL="114300" distR="114300">
            <wp:extent cx="5682615" cy="2757805"/>
            <wp:effectExtent l="0" t="0" r="13335" b="4445"/>
            <wp:docPr id="75" name="图片 75" descr="片上存储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片上存储示意图"/>
                    <pic:cNvPicPr>
                      <a:picLocks noChangeAspect="1"/>
                    </pic:cNvPicPr>
                  </pic:nvPicPr>
                  <pic:blipFill>
                    <a:blip r:embed="rId73"/>
                    <a:stretch>
                      <a:fillRect/>
                    </a:stretch>
                  </pic:blipFill>
                  <pic:spPr>
                    <a:xfrm>
                      <a:off x="0" y="0"/>
                      <a:ext cx="5682615" cy="2757805"/>
                    </a:xfrm>
                    <a:prstGeom prst="rect">
                      <a:avLst/>
                    </a:prstGeom>
                  </pic:spPr>
                </pic:pic>
              </a:graphicData>
            </a:graphic>
          </wp:inline>
        </w:drawing>
      </w:r>
    </w:p>
    <w:p>
      <w:pPr>
        <w:pStyle w:val="89"/>
        <w:bidi w:val="0"/>
        <w:rPr>
          <w:rFonts w:hint="eastAsia"/>
          <w:lang w:val="en-US" w:eastAsia="zh-CN"/>
        </w:rPr>
      </w:pPr>
      <w:r>
        <w:rPr>
          <w:rFonts w:hint="eastAsia"/>
          <w:lang w:val="en-US" w:eastAsia="zh-CN"/>
        </w:rPr>
        <w:t>图 片上存储示意图（图a是片上存储整体结构框图，图b是Accumulator结构框图）</w:t>
      </w:r>
    </w:p>
    <w:p>
      <w:pPr>
        <w:numPr>
          <w:ilvl w:val="0"/>
          <w:numId w:val="12"/>
        </w:numPr>
        <w:bidi w:val="0"/>
        <w:ind w:left="425" w:leftChars="0" w:hanging="425" w:firstLineChars="0"/>
        <w:rPr>
          <w:rFonts w:hint="default"/>
          <w:lang w:val="en-US" w:eastAsia="zh-CN"/>
        </w:rPr>
      </w:pPr>
      <w:r>
        <w:rPr>
          <w:rFonts w:hint="eastAsia"/>
          <w:lang w:val="en-US" w:eastAsia="zh-CN"/>
        </w:rPr>
        <w:t>寻址策略</w:t>
      </w:r>
    </w:p>
    <w:p>
      <w:pPr>
        <w:bidi w:val="0"/>
        <w:ind w:firstLine="480" w:firstLineChars="0"/>
        <w:rPr>
          <w:rFonts w:hint="eastAsia"/>
          <w:lang w:val="en-US" w:eastAsia="zh-CN"/>
        </w:rPr>
      </w:pPr>
      <w:r>
        <w:rPr>
          <w:rFonts w:hint="eastAsia"/>
          <w:lang w:val="en-US" w:eastAsia="zh-CN"/>
        </w:rPr>
        <w:t>在算法运行过程中，我们需要根据数据需要将数据传输到不同存储单元，例如将输入激活值送往Databuffer，中间值送往Accumulator，且对于Accumulator来说，还需要增加部分功能信号对其功能进行控制，为了数据传输不会产生紊乱和错误，就需要指定一个准确有效的寻址策略，还应该基于此要求，我们设计了以下寻址策略，如图 所示。</w:t>
      </w:r>
    </w:p>
    <w:p>
      <w:pPr>
        <w:bidi w:val="0"/>
        <w:ind w:firstLine="480" w:firstLineChars="0"/>
        <w:jc w:val="center"/>
        <w:rPr>
          <w:rFonts w:hint="eastAsia"/>
          <w:lang w:val="en-US" w:eastAsia="zh-CN"/>
        </w:rPr>
      </w:pPr>
      <w:r>
        <w:rPr>
          <w:rFonts w:hint="eastAsia"/>
          <w:lang w:val="en-US" w:eastAsia="zh-CN"/>
        </w:rPr>
        <w:drawing>
          <wp:inline distT="0" distB="0" distL="114300" distR="114300">
            <wp:extent cx="3829050" cy="1352550"/>
            <wp:effectExtent l="0" t="0" r="0" b="0"/>
            <wp:docPr id="77" name="图片 77" descr="寻址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寻址策略"/>
                    <pic:cNvPicPr>
                      <a:picLocks noChangeAspect="1"/>
                    </pic:cNvPicPr>
                  </pic:nvPicPr>
                  <pic:blipFill>
                    <a:blip r:embed="rId74"/>
                    <a:stretch>
                      <a:fillRect/>
                    </a:stretch>
                  </pic:blipFill>
                  <pic:spPr>
                    <a:xfrm>
                      <a:off x="0" y="0"/>
                      <a:ext cx="3829050" cy="1352550"/>
                    </a:xfrm>
                    <a:prstGeom prst="rect">
                      <a:avLst/>
                    </a:prstGeom>
                  </pic:spPr>
                </pic:pic>
              </a:graphicData>
            </a:graphic>
          </wp:inline>
        </w:drawing>
      </w:r>
    </w:p>
    <w:p>
      <w:pPr>
        <w:pStyle w:val="89"/>
        <w:bidi w:val="0"/>
        <w:rPr>
          <w:rFonts w:hint="default"/>
          <w:lang w:val="en-US" w:eastAsia="zh-CN"/>
        </w:rPr>
      </w:pPr>
      <w:r>
        <w:rPr>
          <w:rFonts w:hint="eastAsia"/>
          <w:lang w:val="en-US" w:eastAsia="zh-CN"/>
        </w:rPr>
        <w:t>图 寻址策略示意图</w:t>
      </w:r>
    </w:p>
    <w:p>
      <w:pPr>
        <w:bidi w:val="0"/>
        <w:ind w:firstLine="480" w:firstLineChars="0"/>
        <w:rPr>
          <w:rFonts w:hint="eastAsia"/>
          <w:lang w:val="en-US" w:eastAsia="zh-CN"/>
        </w:rPr>
      </w:pPr>
      <w:r>
        <w:rPr>
          <w:rFonts w:hint="eastAsia"/>
          <w:lang w:val="en-US" w:eastAsia="zh-CN"/>
        </w:rPr>
        <w:t>内存的地址宽度为32比特，其中高三位是默认的功能位，且具有特殊意义，其中：</w:t>
      </w:r>
    </w:p>
    <w:p>
      <w:pPr>
        <w:numPr>
          <w:ilvl w:val="0"/>
          <w:numId w:val="13"/>
        </w:numPr>
        <w:bidi w:val="0"/>
        <w:ind w:left="840" w:leftChars="0" w:hanging="420" w:firstLineChars="0"/>
        <w:rPr>
          <w:rFonts w:hint="eastAsia"/>
          <w:lang w:val="en-US" w:eastAsia="zh-CN"/>
        </w:rPr>
      </w:pPr>
      <w:r>
        <w:rPr>
          <w:rFonts w:hint="eastAsia"/>
          <w:lang w:val="en-US" w:eastAsia="zh-CN"/>
        </w:rPr>
        <w:t>第31位（地址最高位）用于区别当前地址属于哪个存储单元，为1时表示寻址Accumulator，为0时表示寻址Databuffer；</w:t>
      </w:r>
    </w:p>
    <w:p>
      <w:pPr>
        <w:numPr>
          <w:ilvl w:val="0"/>
          <w:numId w:val="13"/>
        </w:numPr>
        <w:bidi w:val="0"/>
        <w:ind w:left="840" w:leftChars="0" w:hanging="420" w:firstLineChars="0"/>
        <w:rPr>
          <w:rFonts w:hint="eastAsia" w:ascii="Helvetica" w:hAnsi="Helvetica" w:cs="Helvetica"/>
          <w:i w:val="0"/>
          <w:iCs w:val="0"/>
          <w:caps w:val="0"/>
          <w:color w:val="333333"/>
          <w:spacing w:val="0"/>
          <w:sz w:val="24"/>
          <w:szCs w:val="24"/>
          <w:shd w:val="clear" w:fill="FFFFFF"/>
          <w:lang w:val="en-US" w:eastAsia="zh-CN"/>
        </w:rPr>
      </w:pPr>
      <w:r>
        <w:rPr>
          <w:rFonts w:hint="eastAsia"/>
          <w:lang w:val="en-US" w:eastAsia="zh-CN"/>
        </w:rPr>
        <w:t>第30位在寻址Databuffer或者读Accumulator时忽略。而当我们向Accumulator写数据时，第30比特位作用很关键；如果需要覆盖该地址之前的数据则可将该比特位置0，如果想要与该地址之前的原值累加，则需要置1。</w:t>
      </w:r>
    </w:p>
    <w:p>
      <w:pPr>
        <w:numPr>
          <w:ilvl w:val="0"/>
          <w:numId w:val="13"/>
        </w:numPr>
        <w:bidi w:val="0"/>
        <w:ind w:left="840" w:leftChars="0" w:hanging="420" w:firstLineChars="0"/>
        <w:rPr>
          <w:rFonts w:hint="eastAsia" w:ascii="Helvetica" w:hAnsi="Helvetica" w:cs="Helvetica"/>
          <w:i w:val="0"/>
          <w:iCs w:val="0"/>
          <w:caps w:val="0"/>
          <w:color w:val="333333"/>
          <w:spacing w:val="0"/>
          <w:sz w:val="24"/>
          <w:szCs w:val="24"/>
          <w:shd w:val="clear" w:fill="FFFFFF"/>
          <w:lang w:val="en-US" w:eastAsia="zh-CN"/>
        </w:rPr>
      </w:pPr>
      <w:r>
        <w:rPr>
          <w:rFonts w:hint="eastAsia"/>
          <w:lang w:val="en-US" w:eastAsia="zh-CN"/>
        </w:rPr>
        <w:t>第29位在寻址Databuffer或者写Accumulator时忽略。而当我们从Accumulator读数据时，如果要将读数据通过Compare Splicer模块进行处理时则需将该位置1，如若不处理则置0。</w:t>
      </w:r>
    </w:p>
    <w:p>
      <w:pPr>
        <w:bidi w:val="0"/>
        <w:ind w:firstLine="480" w:firstLineChars="0"/>
        <w:rPr>
          <w:rFonts w:hint="default" w:ascii="Helvetica" w:hAnsi="Helvetica" w:cs="Helvetica"/>
          <w:i w:val="0"/>
          <w:iCs w:val="0"/>
          <w:caps w:val="0"/>
          <w:color w:val="333333"/>
          <w:spacing w:val="0"/>
          <w:sz w:val="24"/>
          <w:szCs w:val="24"/>
          <w:shd w:val="clear" w:fill="FFFFFF"/>
          <w:lang w:val="en-US" w:eastAsia="zh-CN"/>
        </w:rPr>
      </w:pPr>
      <w:r>
        <w:rPr>
          <w:rFonts w:hint="eastAsia" w:ascii="Helvetica" w:hAnsi="Helvetica" w:cs="Helvetica"/>
          <w:i w:val="0"/>
          <w:iCs w:val="0"/>
          <w:caps w:val="0"/>
          <w:color w:val="333333"/>
          <w:spacing w:val="0"/>
          <w:sz w:val="24"/>
          <w:szCs w:val="24"/>
          <w:shd w:val="clear" w:fill="FFFFFF"/>
          <w:lang w:val="en-US" w:eastAsia="zh-CN"/>
        </w:rPr>
        <w:t>地址信号的低位是寻址的有效地址位，其宽度由Databuffer和Accumulator中存储行数较多的一方决定，假设Databuffer的bank数为4，每个bank的行数4096，则有效地址位的宽度</w:t>
      </w:r>
      <m:oMath>
        <m:sSub>
          <m:sSubPr>
            <m:ctrlPr>
              <w:rPr>
                <w:rFonts w:hint="default" w:ascii="Cambria Math" w:hAnsi="Cambria Math" w:cs="Times New Roman"/>
                <w:i w:val="0"/>
                <w:iCs w:val="0"/>
                <w:caps w:val="0"/>
                <w:color w:val="333333"/>
                <w:spacing w:val="0"/>
                <w:kern w:val="2"/>
                <w:sz w:val="24"/>
                <w:szCs w:val="24"/>
                <w:shd w:val="clear" w:fill="FFFFFF"/>
                <w:lang w:val="en-US" w:eastAsia="zh-CN" w:bidi="ar-SA"/>
              </w:rPr>
            </m:ctrlPr>
          </m:sSubPr>
          <m:e>
            <m:r>
              <m:rPr>
                <m:sty m:val="p"/>
              </m:rPr>
              <w:rPr>
                <w:rFonts w:hint="default" w:ascii="Cambria Math" w:hAnsi="Cambria Math" w:cs="Times New Roman"/>
                <w:caps w:val="0"/>
                <w:color w:val="333333"/>
                <w:spacing w:val="0"/>
                <w:kern w:val="2"/>
                <w:sz w:val="24"/>
                <w:szCs w:val="24"/>
                <w:shd w:val="clear" w:fill="FFFFFF"/>
                <w:lang w:val="en-US" w:eastAsia="zh-CN" w:bidi="ar-SA"/>
              </w:rPr>
              <m:t>log</m:t>
            </m:r>
            <m:ctrlPr>
              <w:rPr>
                <w:rFonts w:hint="default" w:ascii="Cambria Math" w:hAnsi="Cambria Math" w:cs="Times New Roman"/>
                <w:i w:val="0"/>
                <w:iCs w:val="0"/>
                <w:caps w:val="0"/>
                <w:color w:val="333333"/>
                <w:spacing w:val="0"/>
                <w:kern w:val="2"/>
                <w:sz w:val="24"/>
                <w:szCs w:val="24"/>
                <w:shd w:val="clear" w:fill="FFFFFF"/>
                <w:lang w:val="en-US" w:eastAsia="zh-CN" w:bidi="ar-SA"/>
              </w:rPr>
            </m:ctrlPr>
          </m:e>
          <m:sub>
            <m:r>
              <m:rPr>
                <m:sty m:val="p"/>
              </m:rPr>
              <w:rPr>
                <w:rFonts w:hint="default" w:ascii="Cambria Math" w:hAnsi="Cambria Math" w:cs="Times New Roman"/>
                <w:caps w:val="0"/>
                <w:color w:val="333333"/>
                <w:spacing w:val="0"/>
                <w:kern w:val="2"/>
                <w:sz w:val="24"/>
                <w:szCs w:val="24"/>
                <w:shd w:val="clear" w:fill="FFFFFF"/>
                <w:lang w:val="en-US" w:eastAsia="zh-CN" w:bidi="ar-SA"/>
              </w:rPr>
              <m:t>2</m:t>
            </m:r>
            <m:ctrlPr>
              <w:rPr>
                <w:rFonts w:hint="default" w:ascii="Cambria Math" w:hAnsi="Cambria Math" w:cs="Times New Roman"/>
                <w:i w:val="0"/>
                <w:iCs w:val="0"/>
                <w:caps w:val="0"/>
                <w:color w:val="333333"/>
                <w:spacing w:val="0"/>
                <w:kern w:val="2"/>
                <w:sz w:val="24"/>
                <w:szCs w:val="24"/>
                <w:shd w:val="clear" w:fill="FFFFFF"/>
                <w:lang w:val="en-US" w:eastAsia="zh-CN" w:bidi="ar-SA"/>
              </w:rPr>
            </m:ctrlPr>
          </m:sub>
        </m:sSub>
        <m:r>
          <m:rPr>
            <m:sty m:val="p"/>
          </m:rPr>
          <w:rPr>
            <w:rFonts w:hint="default" w:ascii="Cambria Math" w:hAnsi="Cambria Math" w:cs="Times New Roman"/>
            <w:caps w:val="0"/>
            <w:color w:val="333333"/>
            <w:spacing w:val="0"/>
            <w:kern w:val="2"/>
            <w:sz w:val="24"/>
            <w:szCs w:val="24"/>
            <w:shd w:val="clear" w:fill="FFFFFF"/>
            <w:lang w:val="en-US" w:eastAsia="zh-CN" w:bidi="ar-SA"/>
          </w:rPr>
          <m:t>(4</m:t>
        </m:r>
        <m:r>
          <m:rPr>
            <m:sty m:val="p"/>
          </m:rPr>
          <w:rPr>
            <w:rFonts w:hint="default" w:ascii="Cambria Math" w:hAnsi="Cambria Math" w:cs="Times New Roman"/>
            <w:caps w:val="0"/>
            <w:color w:val="333333"/>
            <w:spacing w:val="0"/>
            <w:kern w:val="2"/>
            <w:sz w:val="24"/>
            <w:szCs w:val="24"/>
            <w:shd w:val="clear" w:fill="FFFFFF"/>
            <w:lang w:val="en-US" w:bidi="ar-SA"/>
          </w:rPr>
          <m:t>×</m:t>
        </m:r>
        <m:r>
          <m:rPr>
            <m:sty m:val="p"/>
          </m:rPr>
          <w:rPr>
            <w:rFonts w:hint="default" w:ascii="Cambria Math" w:hAnsi="Cambria Math" w:cs="Times New Roman"/>
            <w:caps w:val="0"/>
            <w:color w:val="333333"/>
            <w:spacing w:val="0"/>
            <w:kern w:val="2"/>
            <w:sz w:val="24"/>
            <w:szCs w:val="24"/>
            <w:shd w:val="clear" w:fill="FFFFFF"/>
            <w:lang w:val="en-US" w:eastAsia="zh-CN" w:bidi="ar-SA"/>
          </w:rPr>
          <m:t>4096)=14</m:t>
        </m:r>
      </m:oMath>
      <w:r>
        <w:rPr>
          <w:rFonts w:hint="eastAsia" w:hAnsi="Cambria Math" w:cs="Times New Roman"/>
          <w:i w:val="0"/>
          <w:iCs w:val="0"/>
          <w:caps w:val="0"/>
          <w:color w:val="333333"/>
          <w:spacing w:val="0"/>
          <w:kern w:val="2"/>
          <w:sz w:val="24"/>
          <w:szCs w:val="24"/>
          <w:shd w:val="clear" w:fill="FFFFFF"/>
          <w:lang w:val="en-US" w:eastAsia="zh-CN" w:bidi="ar-SA"/>
        </w:rPr>
        <w:t>。除功能位和有效地址位外，其余的地址信号都是无效位，默认为0，不需要处理。</w:t>
      </w:r>
      <w:r>
        <w:rPr>
          <w:rFonts w:hint="eastAsia" w:ascii="Helvetica" w:hAnsi="Helvetica" w:cs="Helvetica"/>
          <w:i w:val="0"/>
          <w:iCs w:val="0"/>
          <w:caps w:val="0"/>
          <w:color w:val="333333"/>
          <w:spacing w:val="0"/>
          <w:sz w:val="24"/>
          <w:szCs w:val="24"/>
          <w:shd w:val="clear" w:fill="FFFFFF"/>
          <w:lang w:val="en-US" w:eastAsia="zh-CN"/>
        </w:rPr>
        <w:t>但是存在一种特殊情况，在处理</w:t>
      </w:r>
      <w:r>
        <w:rPr>
          <w:rFonts w:hint="default" w:ascii="Helvetica" w:hAnsi="Helvetica" w:cs="Helvetica"/>
          <w:i w:val="0"/>
          <w:iCs w:val="0"/>
          <w:caps w:val="0"/>
          <w:color w:val="333333"/>
          <w:spacing w:val="0"/>
          <w:sz w:val="24"/>
          <w:szCs w:val="24"/>
          <w:shd w:val="clear" w:fill="FFFFFF"/>
          <w:lang w:val="en-US" w:eastAsia="zh-CN"/>
        </w:rPr>
        <w:t>执行指令时，如果指令中32位地址信号全为1时（包括</w:t>
      </w:r>
      <w:r>
        <w:rPr>
          <w:rFonts w:hint="eastAsia" w:ascii="Helvetica" w:hAnsi="Helvetica" w:cs="Helvetica"/>
          <w:i w:val="0"/>
          <w:iCs w:val="0"/>
          <w:caps w:val="0"/>
          <w:color w:val="333333"/>
          <w:spacing w:val="0"/>
          <w:sz w:val="24"/>
          <w:szCs w:val="24"/>
          <w:shd w:val="clear" w:fill="FFFFFF"/>
          <w:lang w:val="en-US" w:eastAsia="zh-CN"/>
        </w:rPr>
        <w:t>无效</w:t>
      </w:r>
      <w:r>
        <w:rPr>
          <w:rFonts w:hint="default" w:ascii="Helvetica" w:hAnsi="Helvetica" w:cs="Helvetica"/>
          <w:i w:val="0"/>
          <w:iCs w:val="0"/>
          <w:caps w:val="0"/>
          <w:color w:val="333333"/>
          <w:spacing w:val="0"/>
          <w:sz w:val="24"/>
          <w:szCs w:val="24"/>
          <w:shd w:val="clear" w:fill="FFFFFF"/>
          <w:lang w:val="en-US" w:eastAsia="zh-CN"/>
        </w:rPr>
        <w:t>位），则不需要</w:t>
      </w:r>
      <w:r>
        <w:rPr>
          <w:rFonts w:hint="eastAsia" w:ascii="Helvetica" w:hAnsi="Helvetica" w:cs="Helvetica"/>
          <w:i w:val="0"/>
          <w:iCs w:val="0"/>
          <w:caps w:val="0"/>
          <w:color w:val="333333"/>
          <w:spacing w:val="0"/>
          <w:sz w:val="24"/>
          <w:szCs w:val="24"/>
          <w:shd w:val="clear" w:fill="FFFFFF"/>
          <w:lang w:val="en-US" w:eastAsia="zh-CN"/>
        </w:rPr>
        <w:t>去内存</w:t>
      </w:r>
      <w:r>
        <w:rPr>
          <w:rFonts w:hint="default" w:ascii="Helvetica" w:hAnsi="Helvetica" w:cs="Helvetica"/>
          <w:i w:val="0"/>
          <w:iCs w:val="0"/>
          <w:caps w:val="0"/>
          <w:color w:val="333333"/>
          <w:spacing w:val="0"/>
          <w:sz w:val="24"/>
          <w:szCs w:val="24"/>
          <w:shd w:val="clear" w:fill="FFFFFF"/>
          <w:lang w:val="en-US" w:eastAsia="zh-CN"/>
        </w:rPr>
        <w:t>中读取数据，内部会</w:t>
      </w:r>
      <w:r>
        <w:rPr>
          <w:rFonts w:hint="eastAsia" w:ascii="Helvetica" w:hAnsi="Helvetica" w:cs="Helvetica"/>
          <w:i w:val="0"/>
          <w:iCs w:val="0"/>
          <w:caps w:val="0"/>
          <w:color w:val="333333"/>
          <w:spacing w:val="0"/>
          <w:sz w:val="24"/>
          <w:szCs w:val="24"/>
          <w:shd w:val="clear" w:fill="FFFFFF"/>
          <w:lang w:val="en-US" w:eastAsia="zh-CN"/>
        </w:rPr>
        <w:t>自动</w:t>
      </w:r>
      <w:r>
        <w:rPr>
          <w:rFonts w:hint="default" w:ascii="Helvetica" w:hAnsi="Helvetica" w:cs="Helvetica"/>
          <w:i w:val="0"/>
          <w:iCs w:val="0"/>
          <w:caps w:val="0"/>
          <w:color w:val="333333"/>
          <w:spacing w:val="0"/>
          <w:sz w:val="24"/>
          <w:szCs w:val="24"/>
          <w:shd w:val="clear" w:fill="FFFFFF"/>
          <w:lang w:val="en-US" w:eastAsia="zh-CN"/>
        </w:rPr>
        <w:t>向脉动阵列中传输全零数据。</w:t>
      </w:r>
      <w:r>
        <w:rPr>
          <w:rFonts w:hint="eastAsia" w:ascii="Helvetica" w:hAnsi="Helvetica" w:cs="Helvetica"/>
          <w:i w:val="0"/>
          <w:iCs w:val="0"/>
          <w:caps w:val="0"/>
          <w:color w:val="333333"/>
          <w:spacing w:val="0"/>
          <w:sz w:val="24"/>
          <w:szCs w:val="24"/>
          <w:shd w:val="clear" w:fill="FFFFFF"/>
          <w:lang w:val="en-US" w:eastAsia="zh-CN"/>
        </w:rPr>
        <w:t>正常情况下，</w:t>
      </w:r>
      <w:r>
        <w:rPr>
          <w:rFonts w:ascii="Helvetica" w:hAnsi="Helvetica" w:eastAsia="Helvetica" w:cs="Helvetica"/>
          <w:i w:val="0"/>
          <w:iCs w:val="0"/>
          <w:caps w:val="0"/>
          <w:color w:val="333333"/>
          <w:spacing w:val="0"/>
          <w:sz w:val="24"/>
          <w:szCs w:val="24"/>
          <w:shd w:val="clear" w:fill="FFFFFF"/>
        </w:rPr>
        <w:t>当地址</w:t>
      </w:r>
      <w:r>
        <w:rPr>
          <w:rFonts w:hint="eastAsia" w:ascii="Helvetica" w:hAnsi="Helvetica" w:cs="Helvetica"/>
          <w:i w:val="0"/>
          <w:iCs w:val="0"/>
          <w:caps w:val="0"/>
          <w:color w:val="333333"/>
          <w:spacing w:val="0"/>
          <w:sz w:val="24"/>
          <w:szCs w:val="24"/>
          <w:shd w:val="clear" w:fill="FFFFFF"/>
          <w:lang w:val="en-US" w:eastAsia="zh-CN"/>
        </w:rPr>
        <w:t>信号</w:t>
      </w:r>
      <w:r>
        <w:rPr>
          <w:rFonts w:ascii="Helvetica" w:hAnsi="Helvetica" w:eastAsia="Helvetica" w:cs="Helvetica"/>
          <w:i w:val="0"/>
          <w:iCs w:val="0"/>
          <w:caps w:val="0"/>
          <w:color w:val="333333"/>
          <w:spacing w:val="0"/>
          <w:sz w:val="24"/>
          <w:szCs w:val="24"/>
          <w:shd w:val="clear" w:fill="FFFFFF"/>
        </w:rPr>
        <w:t>进入</w:t>
      </w:r>
      <w:r>
        <w:rPr>
          <w:rFonts w:hint="eastAsia" w:ascii="Helvetica" w:hAnsi="Helvetica" w:cs="Helvetica"/>
          <w:i w:val="0"/>
          <w:iCs w:val="0"/>
          <w:caps w:val="0"/>
          <w:color w:val="333333"/>
          <w:spacing w:val="0"/>
          <w:sz w:val="24"/>
          <w:szCs w:val="24"/>
          <w:shd w:val="clear" w:fill="FFFFFF"/>
          <w:lang w:val="en-US" w:eastAsia="zh-CN"/>
        </w:rPr>
        <w:t>三大控制模块（</w:t>
      </w:r>
      <w:r>
        <w:rPr>
          <w:rFonts w:hint="eastAsia"/>
          <w:lang w:val="en-US" w:eastAsia="zh-CN"/>
        </w:rPr>
        <w:t>Execute Controller模块、Load Controller模块和Store Controller模块）后</w:t>
      </w:r>
      <w:r>
        <w:rPr>
          <w:rFonts w:ascii="Helvetica" w:hAnsi="Helvetica" w:eastAsia="Helvetica" w:cs="Helvetica"/>
          <w:i w:val="0"/>
          <w:iCs w:val="0"/>
          <w:caps w:val="0"/>
          <w:color w:val="333333"/>
          <w:spacing w:val="0"/>
          <w:sz w:val="24"/>
          <w:szCs w:val="24"/>
          <w:shd w:val="clear" w:fill="FFFFFF"/>
        </w:rPr>
        <w:t>功能位首先被译码，并将有效地址映射到对应的</w:t>
      </w:r>
      <w:r>
        <w:rPr>
          <w:rFonts w:hint="eastAsia" w:ascii="Helvetica" w:hAnsi="Helvetica" w:cs="Helvetica"/>
          <w:i w:val="0"/>
          <w:iCs w:val="0"/>
          <w:caps w:val="0"/>
          <w:color w:val="333333"/>
          <w:spacing w:val="0"/>
          <w:sz w:val="24"/>
          <w:szCs w:val="24"/>
          <w:shd w:val="clear" w:fill="FFFFFF"/>
          <w:lang w:val="en-US" w:eastAsia="zh-CN"/>
        </w:rPr>
        <w:t>Databuffer</w:t>
      </w:r>
      <w:r>
        <w:rPr>
          <w:rFonts w:ascii="Helvetica" w:hAnsi="Helvetica" w:eastAsia="Helvetica" w:cs="Helvetica"/>
          <w:i w:val="0"/>
          <w:iCs w:val="0"/>
          <w:caps w:val="0"/>
          <w:color w:val="333333"/>
          <w:spacing w:val="0"/>
          <w:sz w:val="24"/>
          <w:szCs w:val="24"/>
          <w:shd w:val="clear" w:fill="FFFFFF"/>
        </w:rPr>
        <w:t>或者Accumulator的特定位置</w:t>
      </w:r>
      <w:r>
        <w:rPr>
          <w:rFonts w:hint="eastAsia" w:ascii="Helvetica" w:hAnsi="Helvetica" w:cs="Helvetica"/>
          <w:i w:val="0"/>
          <w:iCs w:val="0"/>
          <w:caps w:val="0"/>
          <w:color w:val="333333"/>
          <w:spacing w:val="0"/>
          <w:sz w:val="24"/>
          <w:szCs w:val="24"/>
          <w:shd w:val="clear" w:fill="FFFFFF"/>
          <w:lang w:val="en-US" w:eastAsia="zh-CN"/>
        </w:rPr>
        <w:t>完成读写任务</w:t>
      </w:r>
      <w:r>
        <w:rPr>
          <w:rFonts w:hint="eastAsia" w:ascii="Helvetica" w:hAnsi="Helvetica" w:cs="Helvetica"/>
          <w:i w:val="0"/>
          <w:iCs w:val="0"/>
          <w:caps w:val="0"/>
          <w:color w:val="333333"/>
          <w:spacing w:val="0"/>
          <w:sz w:val="24"/>
          <w:szCs w:val="24"/>
          <w:shd w:val="clear" w:fill="FFFFFF"/>
          <w:lang w:eastAsia="zh-CN"/>
        </w:rPr>
        <w:t>。</w:t>
      </w:r>
    </w:p>
    <w:p>
      <w:pPr>
        <w:bidi w:val="0"/>
        <w:jc w:val="center"/>
        <w:rPr>
          <w:rFonts w:hint="default"/>
          <w:lang w:val="en-US" w:eastAsia="zh-CN"/>
        </w:rPr>
      </w:pPr>
      <w:r>
        <w:rPr>
          <w:rFonts w:hint="default"/>
          <w:lang w:val="en-US" w:eastAsia="zh-CN"/>
        </w:rPr>
        <w:drawing>
          <wp:inline distT="0" distB="0" distL="114300" distR="114300">
            <wp:extent cx="5552440" cy="2124075"/>
            <wp:effectExtent l="0" t="0" r="10160" b="9525"/>
            <wp:docPr id="76" name="图片 76" descr="内存寻址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内存寻址方式"/>
                    <pic:cNvPicPr>
                      <a:picLocks noChangeAspect="1"/>
                    </pic:cNvPicPr>
                  </pic:nvPicPr>
                  <pic:blipFill>
                    <a:blip r:embed="rId75"/>
                    <a:stretch>
                      <a:fillRect/>
                    </a:stretch>
                  </pic:blipFill>
                  <pic:spPr>
                    <a:xfrm>
                      <a:off x="0" y="0"/>
                      <a:ext cx="5552440" cy="2124075"/>
                    </a:xfrm>
                    <a:prstGeom prst="rect">
                      <a:avLst/>
                    </a:prstGeom>
                  </pic:spPr>
                </pic:pic>
              </a:graphicData>
            </a:graphic>
          </wp:inline>
        </w:drawing>
      </w:r>
    </w:p>
    <w:p>
      <w:pPr>
        <w:pStyle w:val="89"/>
        <w:bidi w:val="0"/>
        <w:rPr>
          <w:rFonts w:hint="default"/>
          <w:lang w:val="en-US" w:eastAsia="zh-CN"/>
        </w:rPr>
      </w:pPr>
      <w:r>
        <w:rPr>
          <w:rFonts w:hint="eastAsia"/>
          <w:lang w:val="en-US" w:eastAsia="zh-CN"/>
        </w:rPr>
        <w:t>图 Databuffer与Accumulator寻址地址示意图</w:t>
      </w:r>
    </w:p>
    <w:p>
      <w:pPr>
        <w:bidi w:val="0"/>
        <w:ind w:left="480" w:leftChars="0" w:firstLine="480" w:firstLineChars="0"/>
        <w:rPr>
          <w:rFonts w:hint="default"/>
          <w:lang w:val="en-US" w:eastAsia="zh-CN"/>
        </w:rPr>
      </w:pPr>
    </w:p>
    <w:p>
      <w:pPr>
        <w:pStyle w:val="4"/>
        <w:keepNext/>
        <w:keepLines/>
        <w:pageBreakBefore w:val="0"/>
        <w:widowControl w:val="0"/>
        <w:kinsoku/>
        <w:wordWrap/>
        <w:overflowPunct/>
        <w:topLinePunct w:val="0"/>
        <w:autoSpaceDE/>
        <w:autoSpaceDN/>
        <w:bidi w:val="0"/>
        <w:adjustRightInd/>
        <w:snapToGrid/>
        <w:textAlignment w:val="auto"/>
      </w:pPr>
      <w:r>
        <w:rPr>
          <w:rFonts w:hint="eastAsia"/>
          <w:lang w:val="en-US" w:eastAsia="zh-CN"/>
        </w:rPr>
        <w:t>二值复数</w:t>
      </w:r>
      <w:r>
        <w:rPr>
          <w:rFonts w:hint="eastAsia"/>
        </w:rPr>
        <w:t>数据</w:t>
      </w:r>
      <w:r>
        <w:rPr>
          <w:rFonts w:hint="eastAsia"/>
          <w:lang w:val="en-US" w:eastAsia="zh-CN"/>
        </w:rPr>
        <w:t>新型</w:t>
      </w:r>
      <w:r>
        <w:rPr>
          <w:rFonts w:hint="eastAsia"/>
        </w:rPr>
        <w:t>存储方式</w:t>
      </w:r>
    </w:p>
    <w:p>
      <w:pPr>
        <w:bidi w:val="0"/>
        <w:ind w:firstLine="480" w:firstLineChars="0"/>
        <w:rPr>
          <w:rFonts w:hint="default"/>
          <w:lang w:val="en-US" w:eastAsia="zh-CN"/>
        </w:rPr>
      </w:pPr>
      <w:r>
        <w:rPr>
          <w:rFonts w:hint="eastAsia"/>
          <w:lang w:val="en-US" w:eastAsia="zh-CN"/>
        </w:rPr>
        <w:t>BCNN算法中数据类型主要是二值复数，该数据类型与普通的整数和浮点数有些许区别，如果不采用合适的存储方式，必将造成存储空间利用率低，数据访问次数过多等问题，进而导致资源和能耗的浪费。基于此，我们针对二值复数提出了一种类似NHWC形式的新型的存储方式，如下图 所示。</w:t>
      </w:r>
    </w:p>
    <w:p>
      <w:pPr>
        <w:bidi w:val="0"/>
        <w:ind w:firstLine="480" w:firstLineChars="0"/>
      </w:pPr>
      <w:r>
        <w:rPr>
          <w:rFonts w:hint="eastAsia"/>
          <w:lang w:val="en-US" w:eastAsia="zh-CN"/>
        </w:rPr>
        <w:t>无论逻辑表达上是几维的数据，在计算机中存储时都是按照一维形式来存储的。例如普通的</w:t>
      </w:r>
      <w:r>
        <w:t>NHWC格式</w:t>
      </w:r>
      <w:r>
        <w:rPr>
          <w:rFonts w:hint="eastAsia"/>
          <w:lang w:val="en-US" w:eastAsia="zh-CN"/>
        </w:rPr>
        <w:t>的</w:t>
      </w:r>
      <w:r>
        <w:t>物理存储方式，即先取C方向数据；然后W方向；再H方向；最后N方向</w:t>
      </w:r>
      <w:r>
        <w:rPr>
          <w:rFonts w:hint="eastAsia"/>
          <w:lang w:eastAsia="zh-CN"/>
        </w:rPr>
        <w:t>。</w:t>
      </w:r>
      <w:r>
        <w:t>此硬件平台采用的数据通道格式与存储方式，虽然类似于NHWC，但是还是有一定区别：在先取Channel方向的数据后，不是分别存储在单个的存储单元，还是进行合并后存储在同一个存储单元。之所以选择这种存储方式，原因如下：</w:t>
      </w:r>
    </w:p>
    <w:p>
      <w:pPr>
        <w:numPr>
          <w:ilvl w:val="0"/>
          <w:numId w:val="14"/>
        </w:numPr>
        <w:bidi w:val="0"/>
        <w:ind w:left="425" w:leftChars="0" w:hanging="425" w:firstLineChars="0"/>
      </w:pPr>
      <w:r>
        <w:t>二值神经网络的</w:t>
      </w:r>
      <w:r>
        <w:rPr>
          <w:rFonts w:hint="eastAsia"/>
          <w:lang w:val="en-US" w:eastAsia="zh-CN"/>
        </w:rPr>
        <w:t>每个通道中</w:t>
      </w:r>
      <w:r>
        <w:t>每个像素点的数据</w:t>
      </w:r>
      <w:r>
        <w:rPr>
          <w:rFonts w:hint="eastAsia"/>
          <w:lang w:val="en-US" w:eastAsia="zh-CN"/>
        </w:rPr>
        <w:t>位宽</w:t>
      </w:r>
      <w:r>
        <w:t>仅为</w:t>
      </w:r>
      <w:r>
        <w:rPr>
          <w:rFonts w:hint="eastAsia"/>
          <w:lang w:val="en-US" w:eastAsia="zh-CN"/>
        </w:rPr>
        <w:t>2比特</w:t>
      </w:r>
      <w:r>
        <w:rPr>
          <w:rFonts w:hint="eastAsia"/>
          <w:lang w:eastAsia="zh-CN"/>
        </w:rPr>
        <w:t>（</w:t>
      </w:r>
      <w:r>
        <w:rPr>
          <w:rFonts w:hint="eastAsia"/>
          <w:lang w:val="en-US" w:eastAsia="zh-CN"/>
        </w:rPr>
        <w:t>实部和虚部各1比特</w:t>
      </w:r>
      <w:r>
        <w:rPr>
          <w:rFonts w:hint="eastAsia"/>
          <w:lang w:eastAsia="zh-CN"/>
        </w:rPr>
        <w:t>）</w:t>
      </w:r>
      <w:r>
        <w:t>，若使用32</w:t>
      </w:r>
      <w:r>
        <w:rPr>
          <w:rFonts w:hint="eastAsia"/>
          <w:lang w:val="en-US" w:eastAsia="zh-CN"/>
        </w:rPr>
        <w:t>比特</w:t>
      </w:r>
      <w:r>
        <w:t>的</w:t>
      </w:r>
      <w:r>
        <w:rPr>
          <w:rFonts w:hint="eastAsia"/>
          <w:lang w:val="en-US" w:eastAsia="zh-CN"/>
        </w:rPr>
        <w:t>存储空间</w:t>
      </w:r>
      <w:r>
        <w:t>去</w:t>
      </w:r>
      <w:r>
        <w:rPr>
          <w:rFonts w:hint="eastAsia"/>
          <w:lang w:val="en-US" w:eastAsia="zh-CN"/>
        </w:rPr>
        <w:t>存储2比特</w:t>
      </w:r>
      <w:r>
        <w:t>的数据，显然是十分浪费且不合理的；</w:t>
      </w:r>
    </w:p>
    <w:p>
      <w:pPr>
        <w:numPr>
          <w:ilvl w:val="0"/>
          <w:numId w:val="14"/>
        </w:numPr>
        <w:bidi w:val="0"/>
        <w:ind w:left="425" w:leftChars="0" w:hanging="425" w:firstLineChars="0"/>
      </w:pPr>
      <w:r>
        <w:t>将单bit的数据合并存储后，可以减少memory的访问次数，极大的增加访问效率和计算效率，还降低了多次数访问带来的功耗浪费；</w:t>
      </w:r>
    </w:p>
    <w:p>
      <w:pPr>
        <w:numPr>
          <w:ilvl w:val="0"/>
          <w:numId w:val="14"/>
        </w:numPr>
        <w:ind w:left="425" w:leftChars="0" w:hanging="425" w:firstLineChars="0"/>
        <w:rPr>
          <w:rFonts w:hint="eastAsia"/>
          <w:lang w:eastAsia="zh-CN"/>
        </w:rPr>
      </w:pPr>
      <w:r>
        <w:t>另外一个优势，在于</w:t>
      </w:r>
      <w:r>
        <w:rPr>
          <w:rFonts w:hint="eastAsia"/>
          <w:lang w:val="en-US" w:eastAsia="zh-CN"/>
        </w:rPr>
        <w:t>二值复数计算时不同通道计算结果的独立性，与SATU中脉动阵列配合后，一次数据读取可以完成多个通道的计算，且通过popcount计算，避免了重复累加的过程</w:t>
      </w:r>
      <w:r>
        <w:t>，</w:t>
      </w:r>
      <w:r>
        <w:rPr>
          <w:color w:val="0000FF"/>
        </w:rPr>
        <w:t>two byte addressed 的存储方式对应16或者32的通道数</w:t>
      </w:r>
      <w:r>
        <w:t>，可完美</w:t>
      </w:r>
      <w:r>
        <w:rPr>
          <w:rFonts w:hint="eastAsia"/>
          <w:lang w:val="en-US" w:eastAsia="zh-CN"/>
        </w:rPr>
        <w:t>地</w:t>
      </w:r>
      <w:r>
        <w:t>实现多通道的并行处理</w:t>
      </w:r>
      <w:r>
        <w:rPr>
          <w:rFonts w:hint="eastAsia"/>
          <w:lang w:eastAsia="zh-CN"/>
        </w:rPr>
        <w:t>。</w:t>
      </w:r>
    </w:p>
    <w:p>
      <w:pPr>
        <w:bidi w:val="0"/>
        <w:ind w:firstLine="480" w:firstLineChars="0"/>
        <w:rPr>
          <w:rFonts w:hint="eastAsia"/>
          <w:lang w:eastAsia="zh-CN"/>
        </w:rPr>
      </w:pPr>
    </w:p>
    <w:p>
      <w:pPr>
        <w:keepNext/>
        <w:keepLines/>
        <w:pageBreakBefore w:val="0"/>
        <w:widowControl w:val="0"/>
        <w:kinsoku/>
        <w:wordWrap/>
        <w:overflowPunct/>
        <w:topLinePunct w:val="0"/>
        <w:autoSpaceDE/>
        <w:autoSpaceDN/>
        <w:bidi w:val="0"/>
        <w:adjustRightInd/>
        <w:snapToGrid/>
        <w:textAlignment w:val="auto"/>
        <w:rPr>
          <w:rFonts w:hint="eastAsia" w:eastAsia="宋体"/>
          <w:sz w:val="21"/>
          <w:szCs w:val="21"/>
          <w:lang w:eastAsia="zh-CN"/>
        </w:rPr>
      </w:pPr>
      <w:r>
        <w:rPr>
          <w:rFonts w:hint="eastAsia" w:eastAsia="宋体"/>
          <w:sz w:val="21"/>
          <w:szCs w:val="21"/>
          <w:lang w:eastAsia="zh-CN"/>
        </w:rPr>
        <w:drawing>
          <wp:inline distT="0" distB="0" distL="114300" distR="114300">
            <wp:extent cx="5684520" cy="3548380"/>
            <wp:effectExtent l="0" t="0" r="11430" b="13970"/>
            <wp:docPr id="57" name="图片 57" descr="类N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类NHWC"/>
                    <pic:cNvPicPr>
                      <a:picLocks noChangeAspect="1"/>
                    </pic:cNvPicPr>
                  </pic:nvPicPr>
                  <pic:blipFill>
                    <a:blip r:embed="rId76"/>
                    <a:stretch>
                      <a:fillRect/>
                    </a:stretch>
                  </pic:blipFill>
                  <pic:spPr>
                    <a:xfrm>
                      <a:off x="0" y="0"/>
                      <a:ext cx="5684520" cy="3548380"/>
                    </a:xfrm>
                    <a:prstGeom prst="rect">
                      <a:avLst/>
                    </a:prstGeom>
                  </pic:spPr>
                </pic:pic>
              </a:graphicData>
            </a:graphic>
          </wp:inline>
        </w:drawing>
      </w:r>
    </w:p>
    <w:p>
      <w:pPr>
        <w:pStyle w:val="89"/>
        <w:bidi w:val="0"/>
        <w:rPr>
          <w:rFonts w:hint="default"/>
          <w:lang w:val="en-US" w:eastAsia="zh-CN"/>
        </w:rPr>
      </w:pPr>
      <w:r>
        <w:rPr>
          <w:rFonts w:hint="eastAsia"/>
          <w:lang w:val="en-US" w:eastAsia="zh-CN"/>
        </w:rPr>
        <w:t>图   类NHWC与NHWC存储方式对比示意图</w:t>
      </w:r>
    </w:p>
    <w:p>
      <w:pPr>
        <w:pStyle w:val="3"/>
        <w:keepNext/>
        <w:keepLines/>
        <w:pageBreakBefore w:val="0"/>
        <w:widowControl w:val="0"/>
        <w:kinsoku/>
        <w:wordWrap/>
        <w:overflowPunct/>
        <w:topLinePunct w:val="0"/>
        <w:autoSpaceDE/>
        <w:autoSpaceDN/>
        <w:bidi w:val="0"/>
        <w:adjustRightInd/>
        <w:snapToGrid/>
        <w:textAlignment w:val="auto"/>
      </w:pPr>
      <w:bookmarkStart w:id="138" w:name="_Toc3295"/>
      <w:r>
        <w:rPr>
          <w:rFonts w:hint="eastAsia"/>
        </w:rPr>
        <w:t>本章小结</w:t>
      </w:r>
      <w:bookmarkEnd w:id="138"/>
    </w:p>
    <w:p>
      <w:pPr>
        <w:ind w:firstLine="480" w:firstLineChars="0"/>
        <w:rPr>
          <w:rFonts w:hint="default" w:eastAsia="宋体"/>
          <w:lang w:val="en-US" w:eastAsia="zh-CN"/>
        </w:rPr>
      </w:pPr>
      <w:r>
        <w:rPr>
          <w:rFonts w:hint="eastAsia"/>
          <w:lang w:val="en-US" w:eastAsia="zh-CN"/>
        </w:rPr>
        <w:t>本章中我们由浅入深、由整体到局部地介绍了面向BCNN的加速器的协处理器的设计。我们从“软硬件协同”的设计思想和“高性能、低功耗、低成本”的设计目标出发，首先介绍了协处理器的硬件整体架构和指令集架构的设计，接下来我们创新地提出了SATU（脉动阵列阈值计算单元）作为协处理器的计算核心，又分别详细地阐述了SATU中复数卷积运算单元和Compare Splicer模块的设计，最后一节我们介绍了协处理器片上存储的设计，其中包括我们提出的适用于二值复数的新型数据存储方式和“row-addressed”的内存设计。</w:t>
      </w:r>
    </w:p>
    <w:p>
      <w:pPr>
        <w:ind w:firstLine="480" w:firstLineChars="200"/>
      </w:pPr>
    </w:p>
    <w:p>
      <w:pPr>
        <w:pStyle w:val="2"/>
        <w:ind w:left="578" w:hanging="578"/>
      </w:pPr>
      <w:bookmarkStart w:id="139" w:name="_Toc12621"/>
      <w:r>
        <w:rPr>
          <w:rFonts w:hint="eastAsia"/>
        </w:rPr>
        <w:t>B</w:t>
      </w:r>
      <w:r>
        <w:t>CNN</w:t>
      </w:r>
      <w:r>
        <w:rPr>
          <w:rFonts w:hint="eastAsia"/>
        </w:rPr>
        <w:t>专用加速器的系统设计</w:t>
      </w:r>
      <w:bookmarkEnd w:id="139"/>
    </w:p>
    <w:p>
      <w:pPr>
        <w:pStyle w:val="3"/>
      </w:pPr>
      <w:bookmarkStart w:id="140" w:name="_Toc31746"/>
      <w:r>
        <w:rPr>
          <w:rFonts w:hint="eastAsia"/>
        </w:rPr>
        <w:t>引言</w:t>
      </w:r>
      <w:bookmarkEnd w:id="140"/>
    </w:p>
    <w:p>
      <w:pPr>
        <w:ind w:firstLine="480" w:firstLineChars="0"/>
        <w:rPr>
          <w:rFonts w:hint="eastAsia"/>
          <w:lang w:val="en-US" w:eastAsia="zh-CN"/>
        </w:rPr>
      </w:pPr>
      <w:r>
        <w:rPr>
          <w:rFonts w:hint="eastAsia"/>
          <w:lang w:val="en-US" w:eastAsia="zh-CN"/>
        </w:rPr>
        <w:t>在近几年的自研人工智能芯片热潮中，众多研究团队、独角兽公司如雨后春笋般涌出，试图在边缘侧智能设备方向上有所突破。这其中就包含了众多AI算法专用IP核的开发，但是想要这些IP核落实到实际应用，就不可避免的要嵌入SoC中。例如苹果手机中最大的应用处理器芯片就是一块含有AI处理核的SoC。在第三章中，我们面向BCNN算法，从硬件电路角度设计了一款专用于BCNN算法加速推理任务的协处理器并提出了相应的指令集架构，与其他AI专用IP核相同，要想该协处理器能够应用在边缘设备，就必须要将其集成到SoC中。</w:t>
      </w:r>
    </w:p>
    <w:p>
      <w:pPr>
        <w:ind w:firstLine="480" w:firstLineChars="0"/>
        <w:rPr>
          <w:rFonts w:hint="eastAsia"/>
          <w:lang w:val="en-US" w:eastAsia="zh-CN"/>
        </w:rPr>
      </w:pPr>
      <w:r>
        <w:rPr>
          <w:rFonts w:hint="eastAsia"/>
          <w:lang w:val="en-US" w:eastAsia="zh-CN"/>
        </w:rPr>
        <w:t>在AI芯片的开发过程中，特别是在边缘侧，降低功耗、减小芯片面积几乎是目前所有AI芯片都亟待解决的课题。相比手机、个人电脑等对处理器性能有极高要求的设备来说，边缘智能设备的关注点主要在处理器的控制能力而非其微弱的算力，所以在满足项目要求的前提下，大部分公司都开始尽量选择开源的处理器和工具链，而近些年兴起的RISC-V也逐渐备受青睐。</w:t>
      </w:r>
    </w:p>
    <w:p>
      <w:pPr>
        <w:ind w:firstLine="480" w:firstLineChars="0"/>
        <w:rPr>
          <w:rFonts w:hint="eastAsia"/>
          <w:lang w:val="en-US" w:eastAsia="zh-CN"/>
        </w:rPr>
      </w:pPr>
      <w:r>
        <w:rPr>
          <w:rFonts w:hint="eastAsia"/>
          <w:lang w:val="en-US" w:eastAsia="zh-CN"/>
        </w:rPr>
        <w:t>RISC-V最早起源于2010年美国加州大学伯克利分校Krste Asanovie教授主持的一个关于开源计算机系统的研究项目。RISC-V是个自由开放的指令集，其标准化工作主要由RISC-V基金会主持，该组织的会员数目前已超过100个并在不断增加。无须向基金会支付授权费用，任何想要使用RISC-V指令集设计实现处理器的公司以及个人都可以不受限制地使用其设计、制造和销售RISC-V芯片和软件。在RISC-V问世之初，移动端设备主要都是ARM处理器把持，PC的市场也主要由Intel公司的x86处理器占据，正因上述的自由开放，近些年RISC-V不断攻城略地，生态环境不断发展，给这两大巨头带了危机感，迫于形势，两大巨头也先后投入了对RISC-V的研究。</w:t>
      </w:r>
    </w:p>
    <w:p>
      <w:pPr>
        <w:ind w:firstLine="480" w:firstLineChars="0"/>
        <w:rPr>
          <w:rFonts w:hint="default" w:eastAsia="宋体"/>
          <w:lang w:val="en-US" w:eastAsia="zh-CN"/>
        </w:rPr>
      </w:pPr>
      <w:r>
        <w:rPr>
          <w:rFonts w:hint="eastAsia" w:eastAsia="宋体"/>
          <w:lang w:eastAsia="zh-CN"/>
        </w:rPr>
        <w:drawing>
          <wp:inline distT="0" distB="0" distL="114300" distR="114300">
            <wp:extent cx="2214245" cy="1296670"/>
            <wp:effectExtent l="0" t="0" r="14605" b="17780"/>
            <wp:docPr id="42" name="图片 42" descr="023b5bb5c9ea15ce77dcdeaaba003af33a87b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23b5bb5c9ea15ce77dcdeaaba003af33a87b266"/>
                    <pic:cNvPicPr>
                      <a:picLocks noChangeAspect="1"/>
                    </pic:cNvPicPr>
                  </pic:nvPicPr>
                  <pic:blipFill>
                    <a:blip r:embed="rId77"/>
                    <a:stretch>
                      <a:fillRect/>
                    </a:stretch>
                  </pic:blipFill>
                  <pic:spPr>
                    <a:xfrm>
                      <a:off x="0" y="0"/>
                      <a:ext cx="2214245" cy="1296670"/>
                    </a:xfrm>
                    <a:prstGeom prst="rect">
                      <a:avLst/>
                    </a:prstGeom>
                  </pic:spPr>
                </pic:pic>
              </a:graphicData>
            </a:graphic>
          </wp:inline>
        </w:drawing>
      </w:r>
      <w:r>
        <w:rPr>
          <w:rFonts w:hint="default" w:eastAsia="宋体"/>
          <w:lang w:val="en-US" w:eastAsia="zh-CN"/>
        </w:rPr>
        <w:drawing>
          <wp:inline distT="0" distB="0" distL="114300" distR="114300">
            <wp:extent cx="3140710" cy="1720215"/>
            <wp:effectExtent l="0" t="0" r="2540" b="13335"/>
            <wp:docPr id="55" name="图片 55" descr="RISCV基金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ISCV基金会"/>
                    <pic:cNvPicPr>
                      <a:picLocks noChangeAspect="1"/>
                    </pic:cNvPicPr>
                  </pic:nvPicPr>
                  <pic:blipFill>
                    <a:blip r:embed="rId78"/>
                    <a:stretch>
                      <a:fillRect/>
                    </a:stretch>
                  </pic:blipFill>
                  <pic:spPr>
                    <a:xfrm>
                      <a:off x="0" y="0"/>
                      <a:ext cx="3140710" cy="1720215"/>
                    </a:xfrm>
                    <a:prstGeom prst="rect">
                      <a:avLst/>
                    </a:prstGeom>
                  </pic:spPr>
                </pic:pic>
              </a:graphicData>
            </a:graphic>
          </wp:inline>
        </w:drawing>
      </w:r>
    </w:p>
    <w:p>
      <w:pPr>
        <w:pStyle w:val="89"/>
        <w:bidi w:val="0"/>
        <w:rPr>
          <w:rFonts w:hint="default"/>
          <w:lang w:val="en-US" w:eastAsia="zh-CN"/>
        </w:rPr>
      </w:pPr>
      <w:r>
        <w:rPr>
          <w:rFonts w:hint="eastAsia"/>
          <w:lang w:val="en-US" w:eastAsia="zh-CN"/>
        </w:rPr>
        <w:t>图</w:t>
      </w:r>
      <w:r>
        <w:rPr>
          <w:rFonts w:hint="eastAsia"/>
          <w:lang w:val="en-US" w:eastAsia="zh-CN"/>
        </w:rPr>
        <w:tab/>
      </w:r>
      <w:r>
        <w:rPr>
          <w:rFonts w:hint="eastAsia"/>
          <w:lang w:val="en-US" w:eastAsia="zh-CN"/>
        </w:rPr>
        <w:t>RISC-V基金会及其成员</w:t>
      </w:r>
    </w:p>
    <w:p>
      <w:pPr>
        <w:ind w:firstLine="480" w:firstLineChars="0"/>
        <w:rPr>
          <w:rFonts w:hint="default" w:eastAsia="宋体"/>
          <w:lang w:val="en-US" w:eastAsia="zh-CN"/>
        </w:rPr>
      </w:pPr>
      <w:r>
        <w:rPr>
          <w:rFonts w:hint="eastAsia"/>
          <w:lang w:val="en-US" w:eastAsia="zh-CN"/>
        </w:rPr>
        <w:t>目前网络上利用RISC-V设计的开源项目数量众多，其中包括BOOM、Rocket、PicoRV32、RI5CY等等优秀的产品。本次面向BCNN算法的加速器的设计中，我们就使用了Rocket开源处理器，在不影响加速器性能的前提下，大大降低了加速器的设计成本。所以本章中我们首先对Rocket进行介绍，并完成Rocket与第三章中设计的协处理器的集成工作。</w:t>
      </w:r>
    </w:p>
    <w:p>
      <w:pPr>
        <w:pStyle w:val="3"/>
      </w:pPr>
      <w:bookmarkStart w:id="141" w:name="_Toc31640"/>
      <w:r>
        <w:rPr>
          <w:rFonts w:hint="eastAsia"/>
          <w:lang w:val="en-US" w:eastAsia="zh-CN"/>
        </w:rPr>
        <w:t>开源</w:t>
      </w:r>
      <w:r>
        <w:rPr>
          <w:rFonts w:hint="eastAsia"/>
        </w:rPr>
        <w:t>处理器</w:t>
      </w:r>
      <w:r>
        <w:rPr>
          <w:rFonts w:hint="eastAsia"/>
          <w:lang w:val="en-US" w:eastAsia="zh-CN"/>
        </w:rPr>
        <w:t>Rocket概述</w:t>
      </w:r>
      <w:bookmarkEnd w:id="141"/>
    </w:p>
    <w:p>
      <w:pPr>
        <w:bidi w:val="0"/>
        <w:ind w:firstLine="480" w:firstLineChars="0"/>
        <w:rPr>
          <w:rFonts w:hint="eastAsia"/>
          <w:lang w:val="en-US" w:eastAsia="zh-CN"/>
        </w:rPr>
      </w:pPr>
      <w:r>
        <w:rPr>
          <w:rFonts w:hint="eastAsia"/>
          <w:lang w:val="en-US" w:eastAsia="zh-CN"/>
        </w:rPr>
        <w:t>本小节我们将展开对开源处理器Rocket的介绍，因为本次加速器的设计工作重点在于面向BCNN算法的协处理器的设计，所以本节中我们只对Rocket做一个整体的概述，而不关注其设计细节。</w:t>
      </w:r>
    </w:p>
    <w:p>
      <w:pPr>
        <w:bidi w:val="0"/>
        <w:ind w:firstLine="480" w:firstLineChars="0"/>
        <w:rPr>
          <w:rFonts w:hint="eastAsia"/>
          <w:lang w:val="en-US" w:eastAsia="zh-CN"/>
        </w:rPr>
      </w:pPr>
      <w:r>
        <w:rPr>
          <w:rFonts w:hint="eastAsia"/>
          <w:lang w:val="en-US" w:eastAsia="zh-CN"/>
        </w:rPr>
        <w:t>Rocket由RISC-V的“摇篮”——美国加州伯克利大学设计，是一款32/64位（可配）、顺序执行、五级流水线的RISC-V处理器。Rocket处理器还包含了分支预测缓存（Branch Prediction Buffer，BTB）、分支历史表（Branch History Table，BTB）、返回地址栈（Return Address Stack，RAS）等模块单元，所以可以有效完成分支预测的功能。除此之外，Rocket还支持分页虚拟内存，所以可以很好地移植Linux操作系统。</w:t>
      </w:r>
    </w:p>
    <w:p>
      <w:pPr>
        <w:bidi w:val="0"/>
        <w:ind w:firstLine="480" w:firstLineChars="0"/>
        <w:rPr>
          <w:rFonts w:hint="default"/>
          <w:lang w:val="en-US" w:eastAsia="zh-CN"/>
        </w:rPr>
      </w:pPr>
      <w:r>
        <w:rPr>
          <w:rFonts w:hint="eastAsia"/>
          <w:lang w:val="en-US" w:eastAsia="zh-CN"/>
        </w:rPr>
        <w:t>不同于传统的处理器设计，Rocket处理器采用一门新的语言Chisel（Constructing Hardware in an Scala Embedded Language）编写，这也是加州伯克利基于Scala语言设计的一种开源的硬件描述语言。Chisel充分利用了Scala的优势，将面向对象（object orientation）、类型参数化（parameterized types）、函数式编程（functional programming）、类型推断（type inference）等软件语言概念引入了硬件描述语言，进而提升了硬件描述的抽象级别，并给与了硬件设计人员更强大的硬件开发能力。使用Chisel编写的硬件电路，可以通过firrtl工具编译得到对应的Verilog设计，还可以得到对应的C++模拟器。Rocket使用Chisel编写，就可以很容易得到对应的软件模拟器。同时，因为Chisel是面向对象的，所以Rocket的很多类可以被其他开源处理器、开源SoC直接使用。</w:t>
      </w:r>
    </w:p>
    <w:p>
      <w:pPr>
        <w:bidi w:val="0"/>
        <w:ind w:firstLine="480" w:firstLineChars="0"/>
        <w:rPr>
          <w:rFonts w:hint="default"/>
          <w:lang w:val="en-US" w:eastAsia="zh-CN"/>
        </w:rPr>
      </w:pPr>
      <w:r>
        <w:rPr>
          <w:rFonts w:hint="eastAsia"/>
          <w:lang w:val="en-US" w:eastAsia="zh-CN"/>
        </w:rPr>
        <w:t>Rocket处理器已流片11次之多，其准确性不言而喻，而与同为标量处理器的ARM Cortex-A5在同时采用台积电40nm工艺的情况下，其性能也毫不逊色，如下表 所示。从对比中我们不难发现，Rocket处理器面积仅为ARM Cortex-A5的一半，功耗甚至不到其一半，而其性能却更优。</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12"/>
        <w:gridCol w:w="2373"/>
        <w:gridCol w:w="2217"/>
        <w:gridCol w:w="1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shd w:val="clear" w:color="auto" w:fill="8EAADB" w:themeFill="accent5" w:themeFillTint="99"/>
            <w:vAlign w:val="center"/>
          </w:tcPr>
          <w:p>
            <w:pPr>
              <w:bidi w:val="0"/>
              <w:spacing w:line="240" w:lineRule="auto"/>
              <w:jc w:val="center"/>
              <w:rPr>
                <w:rFonts w:hint="default"/>
                <w:vertAlign w:val="baseline"/>
                <w:lang w:val="en-US" w:eastAsia="zh-CN"/>
              </w:rPr>
            </w:pPr>
          </w:p>
        </w:tc>
        <w:tc>
          <w:tcPr>
            <w:tcW w:w="2373" w:type="dxa"/>
            <w:shd w:val="clear" w:color="auto" w:fill="8EAADB" w:themeFill="accent5" w:themeFillTint="99"/>
            <w:vAlign w:val="center"/>
          </w:tcPr>
          <w:p>
            <w:pPr>
              <w:bidi w:val="0"/>
              <w:spacing w:line="240" w:lineRule="auto"/>
              <w:jc w:val="center"/>
              <w:rPr>
                <w:rFonts w:hint="default"/>
                <w:b/>
                <w:bCs/>
                <w:vertAlign w:val="baseline"/>
                <w:lang w:val="en-US" w:eastAsia="zh-CN"/>
              </w:rPr>
            </w:pPr>
            <w:r>
              <w:rPr>
                <w:rFonts w:hint="eastAsia"/>
                <w:b/>
                <w:bCs/>
                <w:vertAlign w:val="baseline"/>
                <w:lang w:val="en-US" w:eastAsia="zh-CN"/>
              </w:rPr>
              <w:t xml:space="preserve">ARM </w:t>
            </w:r>
            <w:r>
              <w:rPr>
                <w:rFonts w:ascii="Helvetica" w:hAnsi="Helvetica" w:eastAsia="Helvetica" w:cs="Helvetica"/>
                <w:b/>
                <w:bCs/>
                <w:i w:val="0"/>
                <w:iCs w:val="0"/>
                <w:caps w:val="0"/>
                <w:color w:val="333333"/>
                <w:spacing w:val="3"/>
                <w:sz w:val="24"/>
                <w:szCs w:val="24"/>
                <w:shd w:val="clear" w:fill="FFFFFF"/>
              </w:rPr>
              <w:t>Cortex-A5</w:t>
            </w:r>
          </w:p>
        </w:tc>
        <w:tc>
          <w:tcPr>
            <w:tcW w:w="2217" w:type="dxa"/>
            <w:shd w:val="clear" w:color="auto" w:fill="8EAADB" w:themeFill="accent5" w:themeFillTint="99"/>
            <w:vAlign w:val="center"/>
          </w:tcPr>
          <w:p>
            <w:pPr>
              <w:bidi w:val="0"/>
              <w:spacing w:line="240" w:lineRule="auto"/>
              <w:jc w:val="center"/>
              <w:rPr>
                <w:rFonts w:hint="default"/>
                <w:b/>
                <w:bCs/>
                <w:vertAlign w:val="baseline"/>
                <w:lang w:val="en-US" w:eastAsia="zh-CN"/>
              </w:rPr>
            </w:pPr>
            <w:r>
              <w:rPr>
                <w:rFonts w:ascii="Helvetica" w:hAnsi="Helvetica" w:eastAsia="Helvetica" w:cs="Helvetica"/>
                <w:b/>
                <w:bCs/>
                <w:i w:val="0"/>
                <w:iCs w:val="0"/>
                <w:caps w:val="0"/>
                <w:color w:val="333333"/>
                <w:spacing w:val="3"/>
                <w:sz w:val="24"/>
                <w:szCs w:val="24"/>
                <w:shd w:val="clear" w:fill="FFFFFF"/>
              </w:rPr>
              <w:t>RISC-V Rocket</w:t>
            </w:r>
          </w:p>
        </w:tc>
        <w:tc>
          <w:tcPr>
            <w:tcW w:w="1146" w:type="dxa"/>
            <w:shd w:val="clear" w:color="auto" w:fill="8EAADB" w:themeFill="accent5" w:themeFillTint="99"/>
            <w:vAlign w:val="center"/>
          </w:tcPr>
          <w:p>
            <w:pPr>
              <w:bidi w:val="0"/>
              <w:spacing w:line="240" w:lineRule="auto"/>
              <w:jc w:val="center"/>
              <w:rPr>
                <w:rFonts w:hint="default"/>
                <w:b/>
                <w:bCs/>
                <w:vertAlign w:val="baseline"/>
                <w:lang w:val="en-US" w:eastAsia="zh-CN"/>
              </w:rPr>
            </w:pPr>
            <w:r>
              <w:rPr>
                <w:rFonts w:hint="eastAsia"/>
                <w:b/>
                <w:bCs/>
                <w:vertAlign w:val="baseline"/>
                <w:lang w:val="en-US" w:eastAsia="zh-CN"/>
              </w:rPr>
              <w:t>Ratio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bidi w:val="0"/>
              <w:spacing w:line="240" w:lineRule="auto"/>
              <w:jc w:val="center"/>
              <w:rPr>
                <w:rFonts w:hint="default"/>
                <w:lang w:val="en-US" w:eastAsia="zh-CN"/>
              </w:rPr>
            </w:pPr>
            <w:r>
              <w:t>寄存器宽度</w:t>
            </w:r>
          </w:p>
        </w:tc>
        <w:tc>
          <w:tcPr>
            <w:tcW w:w="2373" w:type="dxa"/>
            <w:vAlign w:val="center"/>
          </w:tcPr>
          <w:p>
            <w:pPr>
              <w:bidi w:val="0"/>
              <w:spacing w:line="240" w:lineRule="auto"/>
              <w:jc w:val="center"/>
              <w:rPr>
                <w:rFonts w:hint="default"/>
                <w:lang w:val="en-US" w:eastAsia="zh-CN"/>
              </w:rPr>
            </w:pPr>
            <w:r>
              <w:t>32</w:t>
            </w:r>
          </w:p>
        </w:tc>
        <w:tc>
          <w:tcPr>
            <w:tcW w:w="2217" w:type="dxa"/>
            <w:vAlign w:val="center"/>
          </w:tcPr>
          <w:p>
            <w:pPr>
              <w:bidi w:val="0"/>
              <w:spacing w:line="240" w:lineRule="auto"/>
              <w:jc w:val="center"/>
              <w:rPr>
                <w:rFonts w:hint="default"/>
                <w:lang w:val="en-US" w:eastAsia="zh-CN"/>
              </w:rPr>
            </w:pPr>
            <w:r>
              <w:t>64</w:t>
            </w:r>
          </w:p>
        </w:tc>
        <w:tc>
          <w:tcPr>
            <w:tcW w:w="1146" w:type="dxa"/>
            <w:vAlign w:val="center"/>
          </w:tcPr>
          <w:p>
            <w:pPr>
              <w:bidi w:val="0"/>
              <w:spacing w:line="240" w:lineRule="auto"/>
              <w:jc w:val="center"/>
              <w:rPr>
                <w:rFonts w:hint="default"/>
                <w:lang w:val="en-US" w:eastAsia="zh-CN"/>
              </w:rPr>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bidi w:val="0"/>
              <w:spacing w:line="240" w:lineRule="auto"/>
              <w:jc w:val="center"/>
              <w:rPr>
                <w:rFonts w:hint="default"/>
                <w:lang w:val="en-US" w:eastAsia="zh-CN"/>
              </w:rPr>
            </w:pPr>
            <w:r>
              <w:t>主频</w:t>
            </w:r>
          </w:p>
        </w:tc>
        <w:tc>
          <w:tcPr>
            <w:tcW w:w="2373" w:type="dxa"/>
            <w:vAlign w:val="center"/>
          </w:tcPr>
          <w:p>
            <w:pPr>
              <w:bidi w:val="0"/>
              <w:spacing w:line="240" w:lineRule="auto"/>
              <w:jc w:val="center"/>
              <w:rPr>
                <w:rFonts w:hint="default"/>
                <w:lang w:val="en-US" w:eastAsia="zh-CN"/>
              </w:rPr>
            </w:pPr>
            <w:r>
              <w:t>&gt;1Ghz</w:t>
            </w:r>
          </w:p>
        </w:tc>
        <w:tc>
          <w:tcPr>
            <w:tcW w:w="2217" w:type="dxa"/>
            <w:vAlign w:val="center"/>
          </w:tcPr>
          <w:p>
            <w:pPr>
              <w:bidi w:val="0"/>
              <w:spacing w:line="240" w:lineRule="auto"/>
              <w:jc w:val="center"/>
              <w:rPr>
                <w:rFonts w:hint="default"/>
                <w:lang w:val="en-US" w:eastAsia="zh-CN"/>
              </w:rPr>
            </w:pPr>
            <w:r>
              <w:t>&gt;1GHz</w:t>
            </w:r>
          </w:p>
        </w:tc>
        <w:tc>
          <w:tcPr>
            <w:tcW w:w="1146" w:type="dxa"/>
            <w:vAlign w:val="center"/>
          </w:tcPr>
          <w:p>
            <w:pPr>
              <w:bidi w:val="0"/>
              <w:spacing w:line="240" w:lineRule="auto"/>
              <w:jc w:val="center"/>
              <w:rPr>
                <w:rFonts w:hint="default"/>
                <w:lang w:val="en-US" w:eastAsia="zh-CN"/>
              </w:rP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bidi w:val="0"/>
              <w:spacing w:line="240" w:lineRule="auto"/>
              <w:jc w:val="center"/>
              <w:rPr>
                <w:rFonts w:hint="default"/>
                <w:lang w:val="en-US" w:eastAsia="zh-CN"/>
              </w:rPr>
            </w:pPr>
            <w:r>
              <w:t>Dhrystone</w:t>
            </w:r>
          </w:p>
        </w:tc>
        <w:tc>
          <w:tcPr>
            <w:tcW w:w="2373" w:type="dxa"/>
            <w:vAlign w:val="center"/>
          </w:tcPr>
          <w:p>
            <w:pPr>
              <w:bidi w:val="0"/>
              <w:spacing w:line="240" w:lineRule="auto"/>
              <w:jc w:val="center"/>
              <w:rPr>
                <w:rFonts w:hint="default"/>
                <w:lang w:val="en-US" w:eastAsia="zh-CN"/>
              </w:rPr>
            </w:pPr>
            <w:r>
              <w:t>1.57DMIPS/MHz</w:t>
            </w:r>
          </w:p>
        </w:tc>
        <w:tc>
          <w:tcPr>
            <w:tcW w:w="2217" w:type="dxa"/>
            <w:vAlign w:val="center"/>
          </w:tcPr>
          <w:p>
            <w:pPr>
              <w:bidi w:val="0"/>
              <w:spacing w:line="240" w:lineRule="auto"/>
              <w:jc w:val="center"/>
              <w:rPr>
                <w:rFonts w:hint="default"/>
                <w:lang w:val="en-US" w:eastAsia="zh-CN"/>
              </w:rPr>
            </w:pPr>
            <w:r>
              <w:t>1.72DMIPS/Hz</w:t>
            </w:r>
          </w:p>
        </w:tc>
        <w:tc>
          <w:tcPr>
            <w:tcW w:w="1146" w:type="dxa"/>
            <w:vAlign w:val="center"/>
          </w:tcPr>
          <w:p>
            <w:pPr>
              <w:bidi w:val="0"/>
              <w:spacing w:line="240" w:lineRule="auto"/>
              <w:jc w:val="center"/>
              <w:rPr>
                <w:rFonts w:hint="default"/>
                <w:lang w:val="en-US" w:eastAsia="zh-CN"/>
              </w:rPr>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bidi w:val="0"/>
              <w:spacing w:line="240" w:lineRule="auto"/>
              <w:jc w:val="center"/>
              <w:rPr>
                <w:rFonts w:hint="default"/>
                <w:lang w:val="en-US" w:eastAsia="zh-CN"/>
              </w:rPr>
            </w:pPr>
            <w:r>
              <w:t>面积（不包含Cache）</w:t>
            </w:r>
          </w:p>
        </w:tc>
        <w:tc>
          <w:tcPr>
            <w:tcW w:w="2373" w:type="dxa"/>
            <w:vAlign w:val="center"/>
          </w:tcPr>
          <w:p>
            <w:pPr>
              <w:bidi w:val="0"/>
              <w:spacing w:line="240" w:lineRule="auto"/>
              <w:jc w:val="center"/>
              <w:rPr>
                <w:rFonts w:hint="eastAsia" w:eastAsia="宋体"/>
                <w:vertAlign w:val="superscript"/>
                <w:lang w:val="en-US" w:eastAsia="zh-CN"/>
              </w:rPr>
            </w:pPr>
            <w:r>
              <w:t>0.27mm</w:t>
            </w:r>
            <w:r>
              <w:rPr>
                <w:rFonts w:hint="eastAsia"/>
                <w:vertAlign w:val="superscript"/>
                <w:lang w:val="en-US" w:eastAsia="zh-CN"/>
              </w:rPr>
              <w:t>2</w:t>
            </w:r>
          </w:p>
        </w:tc>
        <w:tc>
          <w:tcPr>
            <w:tcW w:w="2217" w:type="dxa"/>
            <w:vAlign w:val="center"/>
          </w:tcPr>
          <w:p>
            <w:pPr>
              <w:bidi w:val="0"/>
              <w:spacing w:line="240" w:lineRule="auto"/>
              <w:jc w:val="center"/>
              <w:rPr>
                <w:rFonts w:hint="eastAsia" w:eastAsia="宋体"/>
                <w:vertAlign w:val="superscript"/>
                <w:lang w:val="en-US" w:eastAsia="zh-CN"/>
              </w:rPr>
            </w:pPr>
            <w:r>
              <w:t>0.14mm</w:t>
            </w:r>
            <w:r>
              <w:rPr>
                <w:rFonts w:hint="eastAsia"/>
                <w:vertAlign w:val="superscript"/>
                <w:lang w:val="en-US" w:eastAsia="zh-CN"/>
              </w:rPr>
              <w:t>2</w:t>
            </w:r>
          </w:p>
        </w:tc>
        <w:tc>
          <w:tcPr>
            <w:tcW w:w="1146" w:type="dxa"/>
            <w:vAlign w:val="center"/>
          </w:tcPr>
          <w:p>
            <w:pPr>
              <w:bidi w:val="0"/>
              <w:spacing w:line="240" w:lineRule="auto"/>
              <w:jc w:val="center"/>
              <w:rPr>
                <w:rFonts w:hint="default"/>
                <w:lang w:val="en-US" w:eastAsia="zh-CN"/>
              </w:rPr>
            </w:pPr>
            <w: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bidi w:val="0"/>
              <w:spacing w:line="240" w:lineRule="auto"/>
              <w:jc w:val="center"/>
              <w:rPr>
                <w:rFonts w:hint="default"/>
                <w:lang w:val="en-US" w:eastAsia="zh-CN"/>
              </w:rPr>
            </w:pPr>
            <w:r>
              <w:t>面积（包含16KBCache）</w:t>
            </w:r>
          </w:p>
        </w:tc>
        <w:tc>
          <w:tcPr>
            <w:tcW w:w="2373" w:type="dxa"/>
            <w:vAlign w:val="center"/>
          </w:tcPr>
          <w:p>
            <w:pPr>
              <w:bidi w:val="0"/>
              <w:spacing w:line="240" w:lineRule="auto"/>
              <w:jc w:val="center"/>
              <w:rPr>
                <w:rFonts w:hint="eastAsia" w:eastAsia="宋体"/>
                <w:vertAlign w:val="superscript"/>
                <w:lang w:val="en-US" w:eastAsia="zh-CN"/>
              </w:rPr>
            </w:pPr>
            <w:r>
              <w:t>0.53mm</w:t>
            </w:r>
            <w:r>
              <w:rPr>
                <w:rFonts w:hint="eastAsia"/>
                <w:vertAlign w:val="superscript"/>
                <w:lang w:val="en-US" w:eastAsia="zh-CN"/>
              </w:rPr>
              <w:t>2</w:t>
            </w:r>
          </w:p>
        </w:tc>
        <w:tc>
          <w:tcPr>
            <w:tcW w:w="2217" w:type="dxa"/>
            <w:vAlign w:val="center"/>
          </w:tcPr>
          <w:p>
            <w:pPr>
              <w:bidi w:val="0"/>
              <w:spacing w:line="240" w:lineRule="auto"/>
              <w:jc w:val="center"/>
              <w:rPr>
                <w:rFonts w:hint="eastAsia" w:eastAsia="宋体"/>
                <w:vertAlign w:val="superscript"/>
                <w:lang w:val="en-US" w:eastAsia="zh-CN"/>
              </w:rPr>
            </w:pPr>
            <w:r>
              <w:t>0.39mm</w:t>
            </w:r>
            <w:r>
              <w:rPr>
                <w:rFonts w:hint="eastAsia"/>
                <w:vertAlign w:val="superscript"/>
                <w:lang w:val="en-US" w:eastAsia="zh-CN"/>
              </w:rPr>
              <w:t>2</w:t>
            </w:r>
          </w:p>
        </w:tc>
        <w:tc>
          <w:tcPr>
            <w:tcW w:w="1146" w:type="dxa"/>
            <w:vAlign w:val="center"/>
          </w:tcPr>
          <w:p>
            <w:pPr>
              <w:bidi w:val="0"/>
              <w:spacing w:line="240" w:lineRule="auto"/>
              <w:jc w:val="center"/>
              <w:rPr>
                <w:rFonts w:hint="default"/>
                <w:lang w:val="en-US" w:eastAsia="zh-CN"/>
              </w:rPr>
            </w:pPr>
            <w: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bidi w:val="0"/>
              <w:spacing w:line="240" w:lineRule="auto"/>
              <w:jc w:val="center"/>
              <w:rPr>
                <w:rFonts w:hint="default"/>
                <w:lang w:val="en-US" w:eastAsia="zh-CN"/>
              </w:rPr>
            </w:pPr>
            <w:r>
              <w:t>动态功耗</w:t>
            </w:r>
          </w:p>
        </w:tc>
        <w:tc>
          <w:tcPr>
            <w:tcW w:w="2373" w:type="dxa"/>
            <w:vAlign w:val="center"/>
          </w:tcPr>
          <w:p>
            <w:pPr>
              <w:bidi w:val="0"/>
              <w:spacing w:line="240" w:lineRule="auto"/>
              <w:jc w:val="center"/>
              <w:rPr>
                <w:rFonts w:hint="default"/>
                <w:lang w:val="en-US" w:eastAsia="zh-CN"/>
              </w:rPr>
            </w:pPr>
            <w:r>
              <w:t>&lt;0.08 mW/MHz</w:t>
            </w:r>
          </w:p>
        </w:tc>
        <w:tc>
          <w:tcPr>
            <w:tcW w:w="2217" w:type="dxa"/>
            <w:vAlign w:val="center"/>
          </w:tcPr>
          <w:p>
            <w:pPr>
              <w:bidi w:val="0"/>
              <w:spacing w:line="240" w:lineRule="auto"/>
              <w:jc w:val="center"/>
              <w:rPr>
                <w:rFonts w:hint="default"/>
                <w:lang w:val="en-US" w:eastAsia="zh-CN"/>
              </w:rPr>
            </w:pPr>
            <w:r>
              <w:t>0.034 mW/MHz</w:t>
            </w:r>
          </w:p>
        </w:tc>
        <w:tc>
          <w:tcPr>
            <w:tcW w:w="1146" w:type="dxa"/>
            <w:vAlign w:val="center"/>
          </w:tcPr>
          <w:p>
            <w:pPr>
              <w:bidi w:val="0"/>
              <w:spacing w:line="240" w:lineRule="auto"/>
              <w:jc w:val="center"/>
              <w:rPr>
                <w:rFonts w:hint="default"/>
                <w:lang w:val="en-US" w:eastAsia="zh-CN"/>
              </w:rPr>
            </w:pPr>
            <w:r>
              <w:t>&gt;0.4</w:t>
            </w:r>
          </w:p>
        </w:tc>
      </w:tr>
    </w:tbl>
    <w:p>
      <w:pPr>
        <w:pStyle w:val="89"/>
        <w:bidi w:val="0"/>
        <w:rPr>
          <w:rFonts w:hint="default"/>
          <w:lang w:val="en-US" w:eastAsia="zh-CN"/>
        </w:rPr>
      </w:pPr>
      <w:r>
        <w:rPr>
          <w:rFonts w:hint="eastAsia"/>
          <w:lang w:val="en-US" w:eastAsia="zh-CN"/>
        </w:rPr>
        <w:t>表</w:t>
      </w:r>
      <w:r>
        <w:rPr>
          <w:rFonts w:hint="eastAsia"/>
          <w:lang w:val="en-US" w:eastAsia="zh-CN"/>
        </w:rPr>
        <w:tab/>
      </w:r>
      <w:r>
        <w:t>Rocket</w:t>
      </w:r>
      <w:r>
        <w:rPr>
          <w:rFonts w:hint="eastAsia"/>
          <w:lang w:val="en-US" w:eastAsia="zh-CN"/>
        </w:rPr>
        <w:t>与</w:t>
      </w:r>
      <w:r>
        <w:t> </w:t>
      </w:r>
      <w:r>
        <w:rPr>
          <w:rFonts w:hint="default"/>
        </w:rPr>
        <w:t>ARM Cortex-A5</w:t>
      </w:r>
      <w:r>
        <w:rPr>
          <w:rFonts w:hint="eastAsia"/>
          <w:lang w:val="en-US" w:eastAsia="zh-CN"/>
        </w:rPr>
        <w:t>在台积电40nm工艺下的性能对比</w:t>
      </w:r>
    </w:p>
    <w:p>
      <w:pPr>
        <w:pStyle w:val="3"/>
      </w:pPr>
      <w:bookmarkStart w:id="142" w:name="_Toc1701"/>
      <w:r>
        <w:rPr>
          <w:rFonts w:hint="eastAsia"/>
        </w:rPr>
        <w:t>系统硬件架构设计</w:t>
      </w:r>
      <w:bookmarkEnd w:id="142"/>
    </w:p>
    <w:p>
      <w:pPr>
        <w:ind w:firstLine="480" w:firstLineChars="0"/>
        <w:rPr>
          <w:rFonts w:hint="eastAsia"/>
          <w:lang w:val="en-US" w:eastAsia="zh-CN"/>
        </w:rPr>
      </w:pPr>
      <w:r>
        <w:rPr>
          <w:rFonts w:hint="eastAsia"/>
          <w:lang w:val="en-US" w:eastAsia="zh-CN"/>
        </w:rPr>
        <w:t>在完成BCNN协处理器的基础上，我们通过与Rocket开源处理器集成，得到了面向BCNN算法的加速器，其结构如图 所示。其中加速器协处理器通过RoCC(Rocket Custom Coprocessor Interface)接口与Rocket处理器完成指令和数据通信，当</w:t>
      </w:r>
      <w:r>
        <w:rPr>
          <w:rFonts w:hint="eastAsia" w:eastAsia="宋体"/>
          <w:lang w:val="en-US" w:eastAsia="zh-CN"/>
        </w:rPr>
        <w:t>Rocke</w:t>
      </w:r>
      <w:r>
        <w:rPr>
          <w:rFonts w:hint="eastAsia"/>
          <w:lang w:val="en-US" w:eastAsia="zh-CN"/>
        </w:rPr>
        <w:t>处理器取指令并经过初步译码后得出该指令属于RoCC指令，即可通过RoCC结构将指令送往协处理器并译码执行。</w:t>
      </w:r>
    </w:p>
    <w:p>
      <w:pPr>
        <w:ind w:firstLine="480" w:firstLineChars="0"/>
        <w:rPr>
          <w:rFonts w:hint="default" w:eastAsia="宋体"/>
          <w:lang w:val="en-US" w:eastAsia="zh-CN"/>
        </w:rPr>
      </w:pPr>
      <w:r>
        <w:rPr>
          <w:rFonts w:hint="eastAsia"/>
          <w:lang w:val="en-US" w:eastAsia="zh-CN"/>
        </w:rPr>
        <w:t>如果该指令为load或者store指令，需要与片外存储DRAM交互，且指令中的DRAM物理地址对应的虚拟地址在协处理器映射未命中时，协处理器会见该虚拟地址返回到Rocket并取回对应的物理地址。在取得准确的物理地址后，load controller或者store controller中的DMA将会通过TileLink总线（</w:t>
      </w:r>
      <w:r>
        <w:t>TileLink</w:t>
      </w:r>
      <w:r>
        <w:rPr>
          <w:rFonts w:hint="default"/>
        </w:rPr>
        <w:t>是由伯克利</w:t>
      </w:r>
      <w:r>
        <w:rPr>
          <w:rFonts w:hint="eastAsia"/>
          <w:lang w:val="en-US" w:eastAsia="zh-CN"/>
        </w:rPr>
        <w:t>大学</w:t>
      </w:r>
      <w:r>
        <w:rPr>
          <w:rFonts w:hint="default"/>
        </w:rPr>
        <w:t>孕育的芯片公司SiFive提出的</w:t>
      </w:r>
      <w:r>
        <w:rPr>
          <w:rFonts w:hint="eastAsia"/>
          <w:lang w:val="en-US" w:eastAsia="zh-CN"/>
        </w:rPr>
        <w:t>一套</w:t>
      </w:r>
      <w:r>
        <w:rPr>
          <w:rFonts w:hint="default"/>
        </w:rPr>
        <w:t>全新的芯片级总线互连标准</w:t>
      </w:r>
      <w:r>
        <w:rPr>
          <w:rFonts w:hint="eastAsia"/>
          <w:lang w:eastAsia="zh-CN"/>
        </w:rPr>
        <w:t>，</w:t>
      </w:r>
      <w:r>
        <w:rPr>
          <w:rFonts w:hint="eastAsia"/>
          <w:lang w:val="en-US" w:eastAsia="zh-CN"/>
        </w:rPr>
        <w:t>可以为SoC的通用处理器、协处理器、DMA等设备提供一个具有高吞吐率、高速和低延迟传输特性且可扩展的片上互联方式）向L2 Cache读取或写入数据。如果该指令为配置或者计算指令，则只需要在协处理器内部即可完成处理。</w:t>
      </w:r>
    </w:p>
    <w:p>
      <w:pPr>
        <w:rPr>
          <w:rFonts w:hint="eastAsia" w:eastAsia="宋体"/>
          <w:lang w:eastAsia="zh-CN"/>
        </w:rPr>
      </w:pPr>
      <w:r>
        <w:rPr>
          <w:rFonts w:hint="eastAsia" w:eastAsia="宋体"/>
          <w:lang w:eastAsia="zh-CN"/>
        </w:rPr>
        <w:drawing>
          <wp:inline distT="0" distB="0" distL="114300" distR="114300">
            <wp:extent cx="5576570" cy="6191885"/>
            <wp:effectExtent l="0" t="0" r="0" b="18415"/>
            <wp:docPr id="56" name="图片 56" descr="D:\prj\routine\inferencor\gemmini_docs\BCNN硬件实现平台.assets\BCNN加速器整体架构.pngBCNN加速器整体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D:\prj\routine\inferencor\gemmini_docs\BCNN硬件实现平台.assets\BCNN加速器整体架构.pngBCNN加速器整体架构"/>
                    <pic:cNvPicPr>
                      <a:picLocks noChangeAspect="1"/>
                    </pic:cNvPicPr>
                  </pic:nvPicPr>
                  <pic:blipFill>
                    <a:blip r:embed="rId79"/>
                    <a:srcRect/>
                    <a:stretch>
                      <a:fillRect/>
                    </a:stretch>
                  </pic:blipFill>
                  <pic:spPr>
                    <a:xfrm>
                      <a:off x="0" y="0"/>
                      <a:ext cx="5576570" cy="6191885"/>
                    </a:xfrm>
                    <a:prstGeom prst="rect">
                      <a:avLst/>
                    </a:prstGeom>
                  </pic:spPr>
                </pic:pic>
              </a:graphicData>
            </a:graphic>
          </wp:inline>
        </w:drawing>
      </w:r>
    </w:p>
    <w:p>
      <w:pPr>
        <w:pStyle w:val="89"/>
        <w:bidi w:val="0"/>
        <w:rPr>
          <w:rFonts w:hint="eastAsia"/>
          <w:lang w:val="en-US" w:eastAsia="zh-CN"/>
        </w:rPr>
      </w:pPr>
      <w:r>
        <w:rPr>
          <w:rFonts w:hint="eastAsia"/>
          <w:lang w:val="en-US" w:eastAsia="zh-CN"/>
        </w:rPr>
        <w:t>图   面向BCNN的加速器整体框图</w:t>
      </w:r>
    </w:p>
    <w:p>
      <w:pPr>
        <w:pStyle w:val="89"/>
        <w:bidi w:val="0"/>
        <w:rPr>
          <w:rFonts w:hint="default"/>
          <w:lang w:val="en-US" w:eastAsia="zh-CN"/>
        </w:rPr>
      </w:pPr>
      <w:r>
        <w:rPr>
          <w:rFonts w:hint="eastAsia"/>
          <w:lang w:val="en-US" w:eastAsia="zh-CN"/>
        </w:rPr>
        <w:t>（其中包括Rocket处理器、BCNN专用协处理器、DRAM以及Cache）</w:t>
      </w:r>
    </w:p>
    <w:p>
      <w:pPr>
        <w:pStyle w:val="4"/>
        <w:keepNext w:val="0"/>
        <w:keepLines/>
        <w:pageBreakBefore w:val="0"/>
        <w:widowControl w:val="0"/>
        <w:kinsoku/>
        <w:wordWrap/>
        <w:overflowPunct/>
        <w:topLinePunct w:val="0"/>
        <w:autoSpaceDE/>
        <w:autoSpaceDN/>
        <w:bidi w:val="0"/>
        <w:adjustRightInd/>
        <w:snapToGrid/>
        <w:textAlignment w:val="auto"/>
      </w:pPr>
      <w:r>
        <w:rPr>
          <w:rFonts w:hint="eastAsia"/>
          <w:lang w:val="en-US" w:eastAsia="zh-CN"/>
        </w:rPr>
        <w:t>多级分布式存储系统</w:t>
      </w:r>
    </w:p>
    <w:p>
      <w:pPr>
        <w:bidi w:val="0"/>
        <w:ind w:firstLine="480" w:firstLineChars="0"/>
        <w:rPr>
          <w:rFonts w:hint="eastAsia"/>
          <w:lang w:val="en-US" w:eastAsia="zh-CN"/>
        </w:rPr>
      </w:pPr>
    </w:p>
    <w:p>
      <w:pPr>
        <w:bidi w:val="0"/>
        <w:ind w:firstLine="480" w:firstLineChars="0"/>
        <w:rPr>
          <w:rFonts w:hint="eastAsia"/>
          <w:lang w:val="en-US" w:eastAsia="zh-CN"/>
        </w:rPr>
      </w:pPr>
      <w:r>
        <w:rPr>
          <w:rFonts w:hint="eastAsia"/>
          <w:lang w:val="en-US" w:eastAsia="zh-CN"/>
        </w:rPr>
        <w:t>在第三章我们提到了BCNN加速器的多级分布式存储系统，当时只是说明了其分布式的特征，而本段我们将对“多级”的特性进行详细的描述。片外存储DRAM、L2 Cache、L1 Cache、协处理器中的片上存储（Databuffer和Accumulator）以及设计中的缓冲buffer、队列等共同构成了整个加速器的多级分布式存储系统。片外存储DRAM作为整个加速器的“仓库”，存储了与算法有关的所有初始数据和指令，由于其成本低廉，存储容量也最大，但是DRAM的读写速度远远小于CPU和协处理器的运行速度，这就使得系统要花费大量的时间在访问内存上，从而导致系统整体性能的降低。所以为了解决系统中数据读写速度不匹配的问题，我们在电路系统中引入了高速缓冲器，即L1 Cache与L2 Cache。</w:t>
      </w:r>
    </w:p>
    <w:p>
      <w:pPr>
        <w:bidi w:val="0"/>
        <w:ind w:firstLine="480" w:firstLineChars="0"/>
        <w:rPr>
          <w:rFonts w:hint="default"/>
          <w:lang w:val="en-US" w:eastAsia="zh-CN"/>
        </w:rPr>
      </w:pPr>
      <w:r>
        <w:rPr>
          <w:rFonts w:hint="eastAsia"/>
          <w:lang w:val="en-US" w:eastAsia="zh-CN"/>
        </w:rPr>
        <w:t>Cache一般由访问速度更快的SRAM构成，为了让论文结构完成，本段先对Cache的工作原理做一个简单介绍。Cache可分为标记存储器和数据存储器两个基本组成部分，其中标记存储器负责存储Cache的控制位的块地址标签，控制位可控制Cache的读写操作，地址标签保存Cache中各块的地址，该地址指与主内存映射的块地址，并且与Cache数据存储器中的数据一一对应。当主处理器或者协处理器读取数据时，可先将物理地址通过数据总线传输到Cache中，并于Cache中的块地址标签进行比较。如果相符合，则表示命中，只需要将Cache中对应的数据通过数据总线传输给需求方。如果不相符合，则表示未命中，此时需要将物理地址送到主存储器中，将数据读取并缓存在Cache中，再由Cache传输给需求方。可见提高Cache命中率就可以提高系统性能。而提高命中率一般可通过适当增加Cache容量、改善映射方式和块替换方式等方法来实现。由于篇幅限制，此处就不再赘述了。</w:t>
      </w:r>
    </w:p>
    <w:p>
      <w:pPr>
        <w:bidi w:val="0"/>
        <w:ind w:firstLine="480" w:firstLineChars="0"/>
        <w:rPr>
          <w:rFonts w:hint="eastAsia"/>
          <w:lang w:val="en-US" w:eastAsia="zh-CN"/>
        </w:rPr>
      </w:pPr>
      <w:r>
        <w:rPr>
          <w:rFonts w:hint="eastAsia"/>
          <w:lang w:val="en-US" w:eastAsia="zh-CN"/>
        </w:rPr>
        <w:t>L2 Cache位于与L1 Cache、协处理器与主内存之间，是整个存储系统的“中转站”和“交通枢纽”。L2 Cache通过TileLink和AXI4总线的桥接电路与DRAM控制器（图 中未标明）连接并访存DRAM中的存储数据；通过TileLink总线与协处理器中的DMA连接，完成协处理器与主存储器的信息交互。L1 Cache直接例化在Rocket处理器中，位于CPU和L2 Cache之间，分为数据缓存和指令缓存两个部分，因为内置在主处理器中，所以L1 Cache的容量和结构对CPU的性能影响最大，但是受CPU管芯面积限制，L1 Cache一般会做的稍微小一点。在此特别， DMA的数据通道宽度、TileLink总线宽度（</w:t>
      </w:r>
      <w:r>
        <w:rPr>
          <w:rFonts w:hint="default"/>
          <w:lang w:val="en-US" w:eastAsia="zh-CN"/>
        </w:rPr>
        <w:t>SystemBusKey</w:t>
      </w:r>
      <w:r>
        <w:rPr>
          <w:rFonts w:hint="eastAsia"/>
          <w:lang w:val="en-US" w:eastAsia="zh-CN"/>
        </w:rPr>
        <w:t xml:space="preserve">）、Cache数据通道宽度（ </w:t>
      </w:r>
      <w:r>
        <w:rPr>
          <w:rFonts w:hint="default"/>
          <w:lang w:val="en-US" w:eastAsia="zh-CN"/>
        </w:rPr>
        <w:t>cacheblockbytes</w:t>
      </w:r>
      <w:r>
        <w:rPr>
          <w:rFonts w:hint="eastAsia"/>
          <w:lang w:val="en-US" w:eastAsia="zh-CN"/>
        </w:rPr>
        <w:t>）等这些参数都是紧耦合的，可通过在Rocket的参数中进行配置。</w:t>
      </w:r>
    </w:p>
    <w:p>
      <w:pPr>
        <w:bidi w:val="0"/>
        <w:ind w:firstLine="480" w:firstLineChars="0"/>
        <w:rPr>
          <w:rFonts w:hint="default"/>
          <w:lang w:val="en-US" w:eastAsia="zh-CN"/>
        </w:rPr>
      </w:pPr>
      <w:r>
        <w:rPr>
          <w:rFonts w:hint="eastAsia"/>
          <w:lang w:val="en-US" w:eastAsia="zh-CN"/>
        </w:rPr>
        <w:t>协处理器中的片上存储在此不做介绍，可参考3.5节。</w:t>
      </w:r>
    </w:p>
    <w:p>
      <w:pPr>
        <w:pStyle w:val="4"/>
        <w:keepNext w:val="0"/>
        <w:keepLines/>
        <w:pageBreakBefore w:val="0"/>
        <w:widowControl w:val="0"/>
        <w:kinsoku/>
        <w:wordWrap/>
        <w:overflowPunct/>
        <w:topLinePunct w:val="0"/>
        <w:autoSpaceDE/>
        <w:autoSpaceDN/>
        <w:bidi w:val="0"/>
        <w:adjustRightInd/>
        <w:snapToGrid/>
        <w:textAlignment w:val="auto"/>
      </w:pPr>
      <w:r>
        <w:rPr>
          <w:rFonts w:hint="eastAsia"/>
          <w:lang w:val="en-US" w:eastAsia="zh-CN"/>
        </w:rPr>
        <w:t>RoCC接口</w:t>
      </w:r>
    </w:p>
    <w:p>
      <w:pPr>
        <w:bidi w:val="0"/>
        <w:ind w:firstLine="480" w:firstLineChars="0"/>
        <w:rPr>
          <w:rFonts w:hint="default"/>
          <w:lang w:val="en-US" w:eastAsia="zh-CN"/>
        </w:rPr>
      </w:pPr>
      <w:r>
        <w:rPr>
          <w:rFonts w:hint="eastAsia"/>
          <w:lang w:val="en-US" w:eastAsia="zh-CN"/>
        </w:rPr>
        <w:t>上文中我们介绍了加速器的多级分布式存储系统，本小节我们将详细介绍Rocket处理器和BCNN协处理器之间的通信接口——RoCC接口。在第三章介绍协处理器的设计时，为了便于后期的集成工作，我们在协处理器中预留了RoCC接口。RoCC接口旨在扩展Rocket处理器并方便处理器和协处理器之间解耦通信，如图 所示，RoCC接口可以分解为多个子接口，特别是连接了处理器核和协处理器的cmd（Command）子接口，通过该接口主处理器可以向协处理器发送指令，协处理器则可以通过resp（Response）接口向主处理器进行反馈或者返回数据。</w:t>
      </w:r>
      <w:r>
        <w:rPr>
          <w:rFonts w:hint="default"/>
          <w:lang w:val="en-US" w:eastAsia="zh-CN"/>
        </w:rPr>
        <w:t>为了允许协处理器访问内存，RoCC 接口还提供了 mem_req和 mem_resp到数据</w:t>
      </w:r>
      <w:r>
        <w:rPr>
          <w:rFonts w:hint="eastAsia"/>
          <w:lang w:val="en-US" w:eastAsia="zh-CN"/>
        </w:rPr>
        <w:t>Cache</w:t>
      </w:r>
      <w:r>
        <w:rPr>
          <w:rFonts w:hint="default"/>
          <w:lang w:val="en-US" w:eastAsia="zh-CN"/>
        </w:rPr>
        <w:t>的</w:t>
      </w:r>
      <w:r>
        <w:rPr>
          <w:rFonts w:hint="eastAsia"/>
          <w:lang w:val="en-US" w:eastAsia="zh-CN"/>
        </w:rPr>
        <w:t>子接口。</w:t>
      </w:r>
    </w:p>
    <w:p>
      <w:pPr>
        <w:bidi w:val="0"/>
        <w:ind w:firstLine="480" w:firstLineChars="0"/>
        <w:rPr>
          <w:rFonts w:hint="default"/>
          <w:lang w:val="en-US" w:eastAsia="zh-CN"/>
        </w:rPr>
      </w:pPr>
    </w:p>
    <w:p>
      <w:pPr>
        <w:bidi w:val="0"/>
        <w:ind w:firstLine="480" w:firstLineChars="0"/>
        <w:jc w:val="center"/>
        <w:rPr>
          <w:rFonts w:hint="default"/>
          <w:lang w:val="en-US" w:eastAsia="zh-CN"/>
        </w:rPr>
      </w:pPr>
      <w:r>
        <w:drawing>
          <wp:inline distT="0" distB="0" distL="114300" distR="114300">
            <wp:extent cx="4358005" cy="2905125"/>
            <wp:effectExtent l="0" t="0" r="4445" b="952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80"/>
                    <a:stretch>
                      <a:fillRect/>
                    </a:stretch>
                  </pic:blipFill>
                  <pic:spPr>
                    <a:xfrm>
                      <a:off x="0" y="0"/>
                      <a:ext cx="4358005" cy="2905125"/>
                    </a:xfrm>
                    <a:prstGeom prst="rect">
                      <a:avLst/>
                    </a:prstGeom>
                    <a:noFill/>
                    <a:ln>
                      <a:noFill/>
                    </a:ln>
                  </pic:spPr>
                </pic:pic>
              </a:graphicData>
            </a:graphic>
          </wp:inline>
        </w:drawing>
      </w:r>
    </w:p>
    <w:p>
      <w:pPr>
        <w:pStyle w:val="89"/>
        <w:bidi w:val="0"/>
        <w:rPr>
          <w:rFonts w:hint="default"/>
          <w:lang w:val="en-US" w:eastAsia="zh-CN"/>
        </w:rPr>
      </w:pPr>
      <w:r>
        <w:rPr>
          <w:rFonts w:hint="eastAsia"/>
          <w:lang w:val="en-US" w:eastAsia="zh-CN"/>
        </w:rPr>
        <w:t>图   Rocket核与协处理器通过cmd与resp接口连接</w:t>
      </w:r>
    </w:p>
    <w:p>
      <w:pPr>
        <w:ind w:firstLine="480" w:firstLineChars="0"/>
        <w:rPr>
          <w:rFonts w:hint="eastAsia" w:ascii="Helvetica" w:hAnsi="Helvetica" w:cs="Helvetica"/>
          <w:i w:val="0"/>
          <w:iCs w:val="0"/>
          <w:caps w:val="0"/>
          <w:color w:val="333333"/>
          <w:spacing w:val="0"/>
          <w:sz w:val="24"/>
          <w:szCs w:val="24"/>
          <w:shd w:val="clear" w:fill="FFFFFF"/>
          <w:lang w:val="en-US" w:eastAsia="zh-CN"/>
        </w:rPr>
      </w:pPr>
      <w:r>
        <w:rPr>
          <w:rFonts w:hint="eastAsia" w:ascii="Helvetica" w:hAnsi="Helvetica" w:eastAsia="Helvetica" w:cs="Helvetica"/>
          <w:i w:val="0"/>
          <w:iCs w:val="0"/>
          <w:caps w:val="0"/>
          <w:color w:val="333333"/>
          <w:spacing w:val="0"/>
          <w:sz w:val="24"/>
          <w:szCs w:val="24"/>
          <w:shd w:val="clear" w:fill="FFFFFF"/>
        </w:rPr>
        <w:t>除了这四个通道之外，RoCC 接口还提供了</w:t>
      </w:r>
      <w:r>
        <w:rPr>
          <w:rFonts w:hint="eastAsia" w:ascii="Helvetica" w:hAnsi="Helvetica" w:cs="Helvetica"/>
          <w:i w:val="0"/>
          <w:iCs w:val="0"/>
          <w:caps w:val="0"/>
          <w:color w:val="333333"/>
          <w:spacing w:val="0"/>
          <w:sz w:val="24"/>
          <w:szCs w:val="24"/>
          <w:shd w:val="clear" w:fill="FFFFFF"/>
          <w:lang w:val="en-US" w:eastAsia="zh-CN"/>
        </w:rPr>
        <w:t>很多扩展</w:t>
      </w:r>
      <w:r>
        <w:rPr>
          <w:rFonts w:hint="eastAsia" w:ascii="Helvetica" w:hAnsi="Helvetica" w:eastAsia="Helvetica" w:cs="Helvetica"/>
          <w:i w:val="0"/>
          <w:iCs w:val="0"/>
          <w:caps w:val="0"/>
          <w:color w:val="333333"/>
          <w:spacing w:val="0"/>
          <w:sz w:val="24"/>
          <w:szCs w:val="24"/>
          <w:shd w:val="clear" w:fill="FFFFFF"/>
        </w:rPr>
        <w:t>子接口，</w:t>
      </w:r>
      <w:r>
        <w:rPr>
          <w:rFonts w:hint="eastAsia" w:ascii="Helvetica" w:hAnsi="Helvetica" w:cs="Helvetica"/>
          <w:i w:val="0"/>
          <w:iCs w:val="0"/>
          <w:caps w:val="0"/>
          <w:color w:val="333333"/>
          <w:spacing w:val="0"/>
          <w:sz w:val="24"/>
          <w:szCs w:val="24"/>
          <w:shd w:val="clear" w:fill="FFFFFF"/>
          <w:lang w:val="en-US" w:eastAsia="zh-CN"/>
        </w:rPr>
        <w:t>可用于实现高级功能，例如</w:t>
      </w:r>
      <w:r>
        <w:rPr>
          <w:rFonts w:hint="eastAsia" w:ascii="Helvetica" w:hAnsi="Helvetica" w:eastAsia="Helvetica" w:cs="Helvetica"/>
          <w:i w:val="0"/>
          <w:iCs w:val="0"/>
          <w:caps w:val="0"/>
          <w:color w:val="333333"/>
          <w:spacing w:val="0"/>
          <w:sz w:val="24"/>
          <w:szCs w:val="24"/>
          <w:shd w:val="clear" w:fill="FFFFFF"/>
        </w:rPr>
        <w:t>可以将</w:t>
      </w:r>
      <w:r>
        <w:rPr>
          <w:rFonts w:hint="eastAsia" w:ascii="Helvetica" w:hAnsi="Helvetica" w:cs="Helvetica"/>
          <w:i w:val="0"/>
          <w:iCs w:val="0"/>
          <w:caps w:val="0"/>
          <w:color w:val="333333"/>
          <w:spacing w:val="0"/>
          <w:sz w:val="24"/>
          <w:szCs w:val="24"/>
          <w:shd w:val="clear" w:fill="FFFFFF"/>
          <w:lang w:val="en-US" w:eastAsia="zh-CN"/>
        </w:rPr>
        <w:t>协处理器</w:t>
      </w:r>
      <w:r>
        <w:rPr>
          <w:rFonts w:hint="eastAsia" w:ascii="Helvetica" w:hAnsi="Helvetica" w:eastAsia="Helvetica" w:cs="Helvetica"/>
          <w:i w:val="0"/>
          <w:iCs w:val="0"/>
          <w:caps w:val="0"/>
          <w:color w:val="333333"/>
          <w:spacing w:val="0"/>
          <w:sz w:val="24"/>
          <w:szCs w:val="24"/>
          <w:shd w:val="clear" w:fill="FFFFFF"/>
        </w:rPr>
        <w:t>与 FPU 连接</w:t>
      </w:r>
      <w:r>
        <w:rPr>
          <w:rFonts w:hint="eastAsia" w:ascii="Helvetica" w:hAnsi="Helvetica" w:cs="Helvetica"/>
          <w:i w:val="0"/>
          <w:iCs w:val="0"/>
          <w:caps w:val="0"/>
          <w:color w:val="333333"/>
          <w:spacing w:val="0"/>
          <w:sz w:val="24"/>
          <w:szCs w:val="24"/>
          <w:shd w:val="clear" w:fill="FFFFFF"/>
          <w:lang w:eastAsia="zh-CN"/>
        </w:rPr>
        <w:t>、</w:t>
      </w:r>
      <w:r>
        <w:rPr>
          <w:rFonts w:hint="eastAsia" w:ascii="Helvetica" w:hAnsi="Helvetica" w:cs="Helvetica"/>
          <w:i w:val="0"/>
          <w:iCs w:val="0"/>
          <w:caps w:val="0"/>
          <w:color w:val="333333"/>
          <w:spacing w:val="0"/>
          <w:sz w:val="24"/>
          <w:szCs w:val="24"/>
          <w:shd w:val="clear" w:fill="FFFFFF"/>
          <w:lang w:val="en-US" w:eastAsia="zh-CN"/>
        </w:rPr>
        <w:t>与CPU</w:t>
      </w:r>
      <w:r>
        <w:rPr>
          <w:rFonts w:hint="eastAsia" w:ascii="Helvetica" w:hAnsi="Helvetica" w:eastAsia="Helvetica" w:cs="Helvetica"/>
          <w:i w:val="0"/>
          <w:iCs w:val="0"/>
          <w:caps w:val="0"/>
          <w:color w:val="333333"/>
          <w:spacing w:val="0"/>
          <w:sz w:val="24"/>
          <w:szCs w:val="24"/>
          <w:shd w:val="clear" w:fill="FFFFFF"/>
        </w:rPr>
        <w:t>共享</w:t>
      </w:r>
      <w:r>
        <w:rPr>
          <w:rFonts w:hint="eastAsia" w:ascii="Helvetica" w:hAnsi="Helvetica" w:cs="Helvetica"/>
          <w:i w:val="0"/>
          <w:iCs w:val="0"/>
          <w:caps w:val="0"/>
          <w:color w:val="333333"/>
          <w:spacing w:val="0"/>
          <w:sz w:val="24"/>
          <w:szCs w:val="24"/>
          <w:shd w:val="clear" w:fill="FFFFFF"/>
          <w:lang w:val="en-US" w:eastAsia="zh-CN"/>
        </w:rPr>
        <w:t>PTW、</w:t>
      </w:r>
      <w:r>
        <w:rPr>
          <w:rFonts w:hint="eastAsia" w:ascii="Helvetica" w:hAnsi="Helvetica" w:eastAsia="Helvetica" w:cs="Helvetica"/>
          <w:i w:val="0"/>
          <w:iCs w:val="0"/>
          <w:caps w:val="0"/>
          <w:color w:val="333333"/>
          <w:spacing w:val="0"/>
          <w:sz w:val="24"/>
          <w:szCs w:val="24"/>
          <w:shd w:val="clear" w:fill="FFFFFF"/>
        </w:rPr>
        <w:t>与</w:t>
      </w:r>
      <w:r>
        <w:rPr>
          <w:rFonts w:hint="eastAsia" w:ascii="Helvetica" w:hAnsi="Helvetica" w:cs="Helvetica"/>
          <w:i w:val="0"/>
          <w:iCs w:val="0"/>
          <w:caps w:val="0"/>
          <w:color w:val="333333"/>
          <w:spacing w:val="0"/>
          <w:sz w:val="24"/>
          <w:szCs w:val="24"/>
          <w:shd w:val="clear" w:fill="FFFFFF"/>
          <w:lang w:val="en-US" w:eastAsia="zh-CN"/>
        </w:rPr>
        <w:t>片外</w:t>
      </w:r>
      <w:r>
        <w:rPr>
          <w:rFonts w:hint="eastAsia" w:ascii="Helvetica" w:hAnsi="Helvetica" w:eastAsia="Helvetica" w:cs="Helvetica"/>
          <w:i w:val="0"/>
          <w:iCs w:val="0"/>
          <w:caps w:val="0"/>
          <w:color w:val="333333"/>
          <w:spacing w:val="0"/>
          <w:sz w:val="24"/>
          <w:szCs w:val="24"/>
          <w:shd w:val="clear" w:fill="FFFFFF"/>
        </w:rPr>
        <w:t>存储系统直接</w:t>
      </w:r>
      <w:r>
        <w:rPr>
          <w:rFonts w:hint="eastAsia" w:ascii="Helvetica" w:hAnsi="Helvetica" w:cs="Helvetica"/>
          <w:i w:val="0"/>
          <w:iCs w:val="0"/>
          <w:caps w:val="0"/>
          <w:color w:val="333333"/>
          <w:spacing w:val="0"/>
          <w:sz w:val="24"/>
          <w:szCs w:val="24"/>
          <w:shd w:val="clear" w:fill="FFFFFF"/>
          <w:lang w:val="en-US" w:eastAsia="zh-CN"/>
        </w:rPr>
        <w:t>交互等等</w:t>
      </w:r>
      <w:r>
        <w:rPr>
          <w:rFonts w:hint="eastAsia" w:ascii="Helvetica" w:hAnsi="Helvetica" w:eastAsia="Helvetica" w:cs="Helvetica"/>
          <w:i w:val="0"/>
          <w:iCs w:val="0"/>
          <w:caps w:val="0"/>
          <w:color w:val="333333"/>
          <w:spacing w:val="0"/>
          <w:sz w:val="24"/>
          <w:szCs w:val="24"/>
          <w:shd w:val="clear" w:fill="FFFFFF"/>
        </w:rPr>
        <w:t>。 RoCC 接口</w:t>
      </w:r>
      <w:r>
        <w:rPr>
          <w:rFonts w:hint="eastAsia" w:ascii="Helvetica" w:hAnsi="Helvetica" w:cs="Helvetica"/>
          <w:i w:val="0"/>
          <w:iCs w:val="0"/>
          <w:caps w:val="0"/>
          <w:color w:val="333333"/>
          <w:spacing w:val="0"/>
          <w:sz w:val="24"/>
          <w:szCs w:val="24"/>
          <w:shd w:val="clear" w:fill="FFFFFF"/>
          <w:lang w:val="en-US" w:eastAsia="zh-CN"/>
        </w:rPr>
        <w:t>还提供了一些状态和中断信号，用于主、协处理器的信号同步或标志信号错误。</w:t>
      </w:r>
    </w:p>
    <w:p>
      <w:pPr>
        <w:pStyle w:val="3"/>
      </w:pPr>
      <w:bookmarkStart w:id="143" w:name="_Toc3392"/>
      <w:r>
        <w:rPr>
          <w:rFonts w:hint="eastAsia"/>
        </w:rPr>
        <w:t>系统软件架构设计</w:t>
      </w:r>
      <w:bookmarkEnd w:id="143"/>
    </w:p>
    <w:p>
      <w:pPr>
        <w:rPr>
          <w:sz w:val="21"/>
          <w:szCs w:val="21"/>
        </w:rPr>
      </w:pPr>
    </w:p>
    <w:p>
      <w:pPr>
        <w:pStyle w:val="3"/>
      </w:pPr>
      <w:bookmarkStart w:id="144" w:name="_Toc29340"/>
      <w:r>
        <w:rPr>
          <w:rFonts w:hint="eastAsia"/>
        </w:rPr>
        <w:t>本章小结</w:t>
      </w:r>
      <w:bookmarkEnd w:id="144"/>
    </w:p>
    <w:p>
      <w:pPr>
        <w:ind w:firstLine="480" w:firstLineChars="200"/>
      </w:pPr>
      <w:r>
        <w:rPr>
          <w:rFonts w:hint="eastAsia"/>
        </w:rPr>
        <w:t>本章</w:t>
      </w:r>
    </w:p>
    <w:p>
      <w:pPr>
        <w:pStyle w:val="2"/>
        <w:ind w:left="578" w:hanging="578"/>
        <w:rPr>
          <w:bCs/>
        </w:rPr>
      </w:pPr>
      <w:bookmarkStart w:id="145" w:name="_Toc17844"/>
      <w:r>
        <w:rPr>
          <w:rFonts w:hint="eastAsia"/>
        </w:rPr>
        <w:t>仿真与性能评估</w:t>
      </w:r>
      <w:bookmarkEnd w:id="145"/>
    </w:p>
    <w:p>
      <w:pPr>
        <w:pStyle w:val="3"/>
      </w:pPr>
      <w:bookmarkStart w:id="146" w:name="_Toc14039"/>
      <w:r>
        <w:rPr>
          <w:rFonts w:hint="eastAsia"/>
        </w:rPr>
        <w:t>引言</w:t>
      </w:r>
      <w:bookmarkEnd w:id="146"/>
    </w:p>
    <w:p>
      <w:pPr>
        <w:ind w:firstLine="420" w:firstLineChars="200"/>
        <w:rPr>
          <w:sz w:val="21"/>
          <w:szCs w:val="21"/>
        </w:rPr>
      </w:pPr>
    </w:p>
    <w:p>
      <w:pPr>
        <w:pStyle w:val="3"/>
      </w:pPr>
      <w:bookmarkStart w:id="147" w:name="_Toc2140"/>
      <w:r>
        <w:rPr>
          <w:rFonts w:hint="eastAsia"/>
        </w:rPr>
        <w:t>功能仿真</w:t>
      </w:r>
      <w:bookmarkEnd w:id="147"/>
    </w:p>
    <w:p>
      <w:pPr>
        <w:pStyle w:val="4"/>
      </w:pPr>
    </w:p>
    <w:p>
      <w:pPr>
        <w:pStyle w:val="3"/>
      </w:pPr>
      <w:bookmarkStart w:id="148" w:name="_Toc14449"/>
      <w:r>
        <w:rPr>
          <w:rFonts w:hint="eastAsia"/>
        </w:rPr>
        <w:t>性能评估</w:t>
      </w:r>
      <w:bookmarkEnd w:id="148"/>
    </w:p>
    <w:p/>
    <w:p>
      <w:pPr>
        <w:pStyle w:val="3"/>
      </w:pPr>
      <w:bookmarkStart w:id="149" w:name="_Toc16370"/>
      <w:r>
        <w:rPr>
          <w:rFonts w:hint="eastAsia"/>
        </w:rPr>
        <w:t>本章小结</w:t>
      </w:r>
      <w:bookmarkEnd w:id="149"/>
    </w:p>
    <w:p/>
    <w:p>
      <w:pPr>
        <w:pStyle w:val="2"/>
        <w:ind w:left="576" w:hanging="576"/>
        <w:rPr>
          <w:b w:val="0"/>
        </w:rPr>
      </w:pPr>
      <w:bookmarkStart w:id="150" w:name="_Toc57978759"/>
      <w:bookmarkStart w:id="151" w:name="_Toc57189257"/>
      <w:bookmarkStart w:id="152" w:name="_Toc89981333"/>
      <w:bookmarkStart w:id="153" w:name="_Toc4385"/>
      <w:r>
        <w:rPr>
          <w:b w:val="0"/>
        </w:rPr>
        <w:t>总结与展望</w:t>
      </w:r>
      <w:bookmarkEnd w:id="150"/>
      <w:bookmarkEnd w:id="151"/>
      <w:bookmarkEnd w:id="152"/>
      <w:bookmarkEnd w:id="153"/>
    </w:p>
    <w:p>
      <w:pPr>
        <w:pStyle w:val="3"/>
      </w:pPr>
      <w:bookmarkStart w:id="154" w:name="_Toc46962986"/>
      <w:bookmarkStart w:id="155" w:name="_Toc45060463"/>
      <w:bookmarkStart w:id="156" w:name="_Toc57189258"/>
      <w:bookmarkStart w:id="157" w:name="_Toc57978760"/>
      <w:bookmarkStart w:id="158" w:name="_Toc6571"/>
      <w:r>
        <w:t>本文主要内容及结论</w:t>
      </w:r>
      <w:bookmarkEnd w:id="154"/>
      <w:bookmarkEnd w:id="155"/>
      <w:bookmarkEnd w:id="156"/>
      <w:bookmarkEnd w:id="157"/>
      <w:bookmarkEnd w:id="158"/>
    </w:p>
    <w:p/>
    <w:p>
      <w:pPr>
        <w:pStyle w:val="3"/>
      </w:pPr>
      <w:bookmarkStart w:id="159" w:name="_Toc45060464"/>
      <w:bookmarkStart w:id="160" w:name="_Toc57978761"/>
      <w:bookmarkStart w:id="161" w:name="_Toc12857"/>
      <w:bookmarkStart w:id="162" w:name="_Toc46962987"/>
      <w:bookmarkStart w:id="163" w:name="_Toc57189259"/>
      <w:r>
        <w:t>本文的主要创新点</w:t>
      </w:r>
      <w:bookmarkEnd w:id="159"/>
      <w:bookmarkEnd w:id="160"/>
      <w:bookmarkEnd w:id="161"/>
      <w:bookmarkEnd w:id="162"/>
      <w:bookmarkEnd w:id="163"/>
    </w:p>
    <w:p/>
    <w:p>
      <w:pPr>
        <w:pStyle w:val="3"/>
      </w:pPr>
      <w:bookmarkStart w:id="164" w:name="_Toc57189260"/>
      <w:bookmarkStart w:id="165" w:name="_Toc7869"/>
      <w:bookmarkStart w:id="166" w:name="_Toc45060465"/>
      <w:bookmarkStart w:id="167" w:name="_Toc46962988"/>
      <w:bookmarkStart w:id="168" w:name="_Toc57978762"/>
      <w:r>
        <w:t>展望</w:t>
      </w:r>
      <w:bookmarkEnd w:id="164"/>
      <w:bookmarkEnd w:id="165"/>
      <w:bookmarkEnd w:id="166"/>
      <w:bookmarkEnd w:id="167"/>
      <w:bookmarkEnd w:id="168"/>
    </w:p>
    <w:p>
      <w:pPr>
        <w:rPr>
          <w:rFonts w:hint="eastAsia"/>
          <w:lang w:val="en-US" w:eastAsia="zh-CN"/>
        </w:rPr>
      </w:pPr>
      <w:r>
        <w:rPr>
          <w:rFonts w:hint="eastAsia"/>
          <w:lang w:val="en-US" w:eastAsia="zh-CN"/>
        </w:rPr>
        <w:t>双核</w:t>
      </w:r>
    </w:p>
    <w:p>
      <w:pPr>
        <w:rPr>
          <w:rFonts w:hint="eastAsia"/>
          <w:lang w:val="en-US" w:eastAsia="zh-CN"/>
        </w:rPr>
      </w:pPr>
      <w:r>
        <w:rPr>
          <w:rFonts w:hint="eastAsia"/>
          <w:lang w:val="en-US" w:eastAsia="zh-CN"/>
        </w:rPr>
        <w:t>脉动阵列可配</w:t>
      </w:r>
    </w:p>
    <w:p>
      <w:pPr>
        <w:rPr>
          <w:rFonts w:hint="default"/>
          <w:lang w:val="en-US" w:eastAsia="zh-CN"/>
        </w:rPr>
      </w:pPr>
      <w:r>
        <w:rPr>
          <w:rFonts w:hint="eastAsia"/>
          <w:lang w:val="en-US" w:eastAsia="zh-CN"/>
        </w:rPr>
        <w:t>2kb sram im2col</w:t>
      </w:r>
    </w:p>
    <w:p>
      <w:pPr>
        <w:pStyle w:val="2"/>
        <w:numPr>
          <w:ilvl w:val="0"/>
          <w:numId w:val="0"/>
        </w:numPr>
        <w:rPr>
          <w:b w:val="0"/>
        </w:rPr>
      </w:pPr>
      <w:bookmarkStart w:id="169" w:name="_Toc4247"/>
      <w:bookmarkStart w:id="170" w:name="_Toc57189261"/>
      <w:bookmarkStart w:id="171" w:name="_Toc46962989"/>
      <w:bookmarkStart w:id="172" w:name="_Toc45060466"/>
      <w:bookmarkStart w:id="173" w:name="_Toc437362354"/>
      <w:bookmarkStart w:id="174" w:name="_Toc379915082"/>
      <w:bookmarkStart w:id="175" w:name="_Toc229915060"/>
      <w:bookmarkStart w:id="176" w:name="_Toc444250111"/>
      <w:bookmarkStart w:id="177" w:name="_Toc377235997"/>
      <w:r>
        <w:rPr>
          <w:b w:val="0"/>
        </w:rPr>
        <w:t>致  谢</w:t>
      </w:r>
      <w:bookmarkEnd w:id="169"/>
      <w:bookmarkEnd w:id="170"/>
      <w:bookmarkEnd w:id="171"/>
      <w:bookmarkEnd w:id="172"/>
    </w:p>
    <w:p>
      <w:pPr>
        <w:rPr>
          <w:rFonts w:eastAsiaTheme="majorEastAsia"/>
          <w:bCs/>
        </w:rPr>
      </w:pPr>
    </w:p>
    <w:p>
      <w:pPr>
        <w:rPr>
          <w:rFonts w:eastAsiaTheme="majorEastAsia"/>
          <w:bCs/>
        </w:rPr>
      </w:pPr>
    </w:p>
    <w:p/>
    <w:p>
      <w:pPr>
        <w:pStyle w:val="2"/>
        <w:numPr>
          <w:ilvl w:val="0"/>
          <w:numId w:val="0"/>
        </w:numPr>
        <w:rPr>
          <w:b w:val="0"/>
        </w:rPr>
      </w:pPr>
      <w:bookmarkStart w:id="178" w:name="_Toc45060467"/>
      <w:bookmarkStart w:id="179" w:name="_Toc18180"/>
      <w:bookmarkStart w:id="180" w:name="_Toc46962990"/>
      <w:bookmarkStart w:id="181" w:name="_Toc57189262"/>
      <w:r>
        <w:rPr>
          <w:b w:val="0"/>
        </w:rPr>
        <w:t>参考文献</w:t>
      </w:r>
      <w:bookmarkEnd w:id="173"/>
      <w:bookmarkEnd w:id="174"/>
      <w:bookmarkEnd w:id="175"/>
      <w:bookmarkEnd w:id="176"/>
      <w:bookmarkEnd w:id="177"/>
      <w:bookmarkEnd w:id="178"/>
      <w:bookmarkEnd w:id="179"/>
      <w:bookmarkEnd w:id="180"/>
      <w:bookmarkEnd w:id="181"/>
      <w:bookmarkStart w:id="182" w:name="_Toc199901761"/>
      <w:bookmarkStart w:id="183" w:name="_Toc229791457"/>
      <w:bookmarkStart w:id="184" w:name="_Toc199381024"/>
    </w:p>
    <w:p>
      <w:r>
        <w:rPr>
          <w:rFonts w:hint="eastAsia"/>
        </w:rPr>
        <w:t xml:space="preserve">[1] Lopez J M R, Heider K, Scheffran J. Frontiers of urbanization: identifying and </w:t>
      </w:r>
    </w:p>
    <w:p>
      <w:r>
        <w:rPr>
          <w:rFonts w:hint="eastAsia"/>
        </w:rPr>
        <w:t xml:space="preserve">explaining urbanization hot spots in the south of Mexico City using human and </w:t>
      </w:r>
    </w:p>
    <w:p>
      <w:r>
        <w:rPr>
          <w:rFonts w:hint="eastAsia"/>
        </w:rPr>
        <w:t xml:space="preserve">remote sensing[J]. Applied geography, 2017, 79: 1-10. </w:t>
      </w:r>
    </w:p>
    <w:p>
      <w:r>
        <w:rPr>
          <w:rFonts w:hint="eastAsia"/>
        </w:rPr>
        <w:t>[2] 赵永强, 饶元, 董世鹏,等. 深度学习目标检测方法综述[J].中国图象图形学</w:t>
      </w:r>
    </w:p>
    <w:p>
      <w:r>
        <w:rPr>
          <w:rFonts w:hint="eastAsia"/>
        </w:rPr>
        <w:t xml:space="preserve">报,2020,25(04):629-654. </w:t>
      </w:r>
    </w:p>
    <w:p>
      <w:r>
        <w:rPr>
          <w:rFonts w:hint="eastAsia"/>
        </w:rPr>
        <w:t xml:space="preserve">[3] 侯宇青阳, 全吉成, 王宏伟. 深度学习发展综述[J].舰船电子工程,2017,37(04):5-9+111. </w:t>
      </w:r>
    </w:p>
    <w:p>
      <w:r>
        <w:rPr>
          <w:rFonts w:ascii="微软雅黑" w:hAnsi="微软雅黑" w:eastAsia="微软雅黑" w:cs="微软雅黑"/>
          <w:color w:val="666666"/>
          <w:sz w:val="18"/>
          <w:szCs w:val="18"/>
          <w:shd w:val="clear" w:color="auto" w:fill="FFFFFF"/>
        </w:rPr>
        <w:t>[</w:t>
      </w:r>
      <w:r>
        <w:rPr>
          <w:rFonts w:hint="eastAsia"/>
        </w:rPr>
        <w:t>4]冯佳玮. 基于FPGA的二值卷积神经网络加速研究与实现[D].哈尔滨理工大学,2022.DOI:10.27063/d.cnki.ghlgu.2022.000436.</w:t>
      </w:r>
    </w:p>
    <w:p>
      <w:r>
        <w:rPr>
          <w:rFonts w:hint="eastAsia"/>
        </w:rPr>
        <w:t>[5]Li H,Kadav A,Durdanovic I,et al.Pruning filters for efficient convnets[J].arXiv preprint arXiv:1608.08710,2016.</w:t>
      </w:r>
    </w:p>
    <w:p>
      <w:r>
        <w:rPr>
          <w:rFonts w:hint="eastAsia"/>
        </w:rPr>
        <w:t>[6]Luo J­H,Wu J.Autopruner:An end­to­end trainable filter pruning method for efficient deep model inference[J].Pattern Recognition,2020,107:107461.</w:t>
      </w:r>
    </w:p>
    <w:p>
      <w:r>
        <w:rPr>
          <w:rFonts w:hint="eastAsia"/>
        </w:rPr>
        <w:t>[7]Hur C,Kang S.Entropy­based pruning method for convolutional neural networks[J].The Journal of Supercomputing,2019,75(6):2950–2963.</w:t>
      </w:r>
    </w:p>
    <w:p>
      <w:r>
        <w:rPr>
          <w:rFonts w:hint="eastAsia"/>
        </w:rPr>
        <w:t>[8]Yao Y,Wu X,Zhang L,et al.Joint representation and truncated inference learning for correlation filter based tracking[C]//Proceedings of the European conference on computer vision(ECCV). 2018:552–567.</w:t>
      </w:r>
    </w:p>
    <w:p>
      <w:r>
        <w:rPr>
          <w:rFonts w:hint="eastAsia"/>
        </w:rPr>
        <w:t>[9]Luo J­H,Zhang H,Zhou H­Y,et al.Thinet:pruning cnn filters for a thinner net[J].IEEE transactions on pattern analysis and machine intelligence,2018,41(10):2525–2538.</w:t>
      </w:r>
    </w:p>
    <w:p>
      <w:r>
        <w:rPr>
          <w:rFonts w:hint="eastAsia"/>
        </w:rPr>
        <w:t>[10]Wen W,Wu C,Wang Y,et al.Learning structured sparsity in deep neural networks[C]//Proceedings of the 30th International Conference on Neural Information Processing Systems.2016:2082–2090.</w:t>
      </w:r>
    </w:p>
    <w:p>
      <w:r>
        <w:rPr>
          <w:rFonts w:hint="eastAsia"/>
        </w:rPr>
        <w:t>[11]Jiang L,Zhang H,Yu L.Robust Time­Frequency Reconstruction by Learning Structured Sparsity[J]. arXiv preprint arXiv:2004.14820,2020.</w:t>
      </w:r>
    </w:p>
    <w:p>
      <w:r>
        <w:rPr>
          <w:rFonts w:hint="eastAsia"/>
        </w:rPr>
        <w:t>[12]Tong and Wu Geng C,Tan C,FANG B,et al.CQNN:a CGRA­based QNN Framework[C]//2020 IEEE High Performance Extreme Computing Conference(HPEC).2020:1–7.</w:t>
      </w:r>
    </w:p>
    <w:p>
      <w:r>
        <w:rPr>
          <w:rFonts w:hint="eastAsia"/>
        </w:rPr>
        <w:t>[13]Choi J,Chuang P I­J,Wang Z,et al.Bridging the accuracy gap for 2­bit quantized neural networks (qnn)[J].arXiv preprint arXiv:1807.06964,2018.</w:t>
      </w:r>
    </w:p>
    <w:p>
      <w:r>
        <w:rPr>
          <w:rFonts w:hint="eastAsia"/>
        </w:rPr>
        <w:t xml:space="preserve">[14] Courbariaux M, Hubara I, Soudry D, et al. Binarized neural networks: Training deep neural networks with weights and activations constrained to+ 1 or-1[J]. ar Xiv preprint arXiv:1602.02830, 2016. </w:t>
      </w:r>
    </w:p>
    <w:p>
      <w:r>
        <w:rPr>
          <w:rFonts w:hint="eastAsia"/>
        </w:rPr>
        <w:t>[15] Y. Li, T. Geng, A. Li, and H. Yu, “Bcnn: Binary complex neural network,” arXiv preprint arXiv:2104.10044, 2021.</w:t>
      </w:r>
    </w:p>
    <w:p>
      <w:r>
        <w:rPr>
          <w:rFonts w:hint="eastAsia"/>
        </w:rPr>
        <w:t xml:space="preserve">[16] </w:t>
      </w:r>
      <w:r>
        <w:t>I. Hubara, M. Courbariaux, D. Soudry, R. El-Yaniv, and Y. Bengio,</w:t>
      </w:r>
      <w:r>
        <w:rPr>
          <w:rFonts w:hint="eastAsia"/>
        </w:rPr>
        <w:t>“</w:t>
      </w:r>
      <w:r>
        <w:t>Binarized neural networks,” in Proceedings of the 30th international conference on neural information processing systems. Citeseer, 2016, pp. 4114–4122.</w:t>
      </w:r>
    </w:p>
    <w:p>
      <w:r>
        <w:rPr>
          <w:rFonts w:hint="eastAsia"/>
        </w:rPr>
        <w:t>[17] A. Li, T. Geng, T. Wang, M. Herbordt, S. L. Song, and K. Barker,“Bstc: A novel binarized-soft-tensor-core design for accelerating bit-based approximated neural nets,” in Proceedings of the International Conference for High Performance Computing, Networking, Storage and Analysis, 2019, pp. 1–30.</w:t>
      </w:r>
    </w:p>
    <w:p>
      <w:r>
        <w:rPr>
          <w:rFonts w:hint="eastAsia"/>
        </w:rPr>
        <w:t>[18] A. Li and S. M. Su, “Accelerating binarized neural networks via bit-tensor-cores in turing gpus,” IEEE Transactions on Parallel and Distributed Systems, 2020.</w:t>
      </w:r>
    </w:p>
    <w:p>
      <w:r>
        <w:rPr>
          <w:rFonts w:hint="eastAsia"/>
        </w:rPr>
        <w:t>[19] T. Geng, T. Wang, C. Wu, C. Yang, W. Wu, A. Li, and M. C. Herbordt,“O3bnn: An out-of-order architecture for high-performance binarized neural network inference with ﬁne-grained pruning,” in Proceedings of the ACM International Conference on Supercomputing, 2019, pp.461–472.</w:t>
      </w:r>
    </w:p>
    <w:p>
      <w:pPr>
        <w:tabs>
          <w:tab w:val="left" w:pos="2445"/>
        </w:tabs>
      </w:pPr>
      <w:r>
        <w:rPr>
          <w:rFonts w:hint="eastAsia"/>
        </w:rPr>
        <w:t>[20] T. Geng, A. Li, T. Wang, C. Wu, Y. Li, R. Shi, W. Wu, and M. Herbordt,“O3bnn-r: An out-of-order architecture for high-performance and regu-larized bnn inference,” IEEE Transactions on Parallel and Distributed Systems, vol. 32, no. 1, pp. 199–213, 2020.</w:t>
      </w:r>
    </w:p>
    <w:p>
      <w:pPr>
        <w:tabs>
          <w:tab w:val="left" w:pos="2445"/>
        </w:tabs>
      </w:pPr>
      <w:r>
        <w:rPr>
          <w:rFonts w:hint="eastAsia"/>
        </w:rPr>
        <w:t>[21] T. Geng, T. Wang, C. Wu, C. Yang, S. L. Song, A. Li, and M. Herbordt,“Lp-bnn: Ultra-low-latency bnn inference with layer parallelism,” in 2019 IEEE 30th International Conference on Application-speciﬁc Systems,Architectures and Processors (ASAP), vol. 2160. IEEE, 2019, pp. 9–16.</w:t>
      </w:r>
    </w:p>
    <w:p>
      <w:pPr>
        <w:tabs>
          <w:tab w:val="left" w:pos="2445"/>
        </w:tabs>
      </w:pPr>
      <w:r>
        <w:rPr>
          <w:rFonts w:hint="eastAsia"/>
        </w:rPr>
        <w:t>[22] N. Narodytska, “Formal analysis of deep binarized neural networks.” in IJCAI, 2018, pp. 5692–5696.</w:t>
      </w:r>
    </w:p>
    <w:p>
      <w:pPr>
        <w:tabs>
          <w:tab w:val="left" w:pos="2445"/>
        </w:tabs>
      </w:pPr>
      <w:r>
        <w:rPr>
          <w:rFonts w:hint="eastAsia"/>
        </w:rPr>
        <w:t>[23] N. Narodytska, S. Kasiviswanathan, L. Ryzhyk, M. Sagiv, and T. Walsh,“Verifying properties of binarized deep neural networks,” in Proceedings of the AAAI Conference on Artiﬁcial Intelligence, vol. 32, no. 1, 2018.</w:t>
      </w:r>
    </w:p>
    <w:p>
      <w:r>
        <w:rPr>
          <w:rFonts w:hint="eastAsia"/>
        </w:rPr>
        <w:t>[24] C.-H. Huang, “An fpga-based hardware/software design using binarized neural networks for agricultural applications: A case study,” IEEE Access, vol. 9, pp. 26 523–26 531, 2021.</w:t>
      </w:r>
    </w:p>
    <w:p>
      <w:r>
        <w:rPr>
          <w:rFonts w:hint="eastAsia"/>
        </w:rPr>
        <w:t>[25] Y. Ma, H. Xiong, Z. Hu, and L. Ma, “Efﬁcient super resolution using binarized neural network,” in Proceedings of the IEEE/CVF Conference on Computer Vision and Pattern Recognition Workshops, 2019, pp. 0–0.</w:t>
      </w:r>
    </w:p>
    <w:p>
      <w:r>
        <w:rPr>
          <w:rFonts w:hint="eastAsia"/>
        </w:rPr>
        <w:t>[26] C. Ma, Y. Guo, Y. Lei, and W. An, “Binary volumetric convolutional neural networks for 3-d object recognition,” IEEE Transactions on Instrumentation and Measurement, vol. 68, no. 1, pp. 38–48, 2018.</w:t>
      </w:r>
    </w:p>
    <w:p>
      <w:r>
        <w:rPr>
          <w:rFonts w:hint="eastAsia"/>
        </w:rPr>
        <w:t>[27] G. Chen, H. Meng, Y. Liang, and K. Huang, “Gpu-accelerated real-time stereo estimation with binary neural network,” IEEE Transactions on Parallel and Distributed Systems, vol. 31, no. 12, pp. 2896–2907, 2020.</w:t>
      </w:r>
    </w:p>
    <w:p>
      <w:r>
        <w:rPr>
          <w:rFonts w:hint="eastAsia"/>
        </w:rPr>
        <w:t>[28] N. Fasfous, M.-R. Vemparala, A. Frickenstein, L. Frickenstein, and W. Stechele, “Binarycop: Binary neural network-based covid-19 face-mask wear and positioning predictor on edge devices,” arXiv preprint arXiv:2102.03456, 2021.</w:t>
      </w:r>
    </w:p>
    <w:p>
      <w:r>
        <w:rPr>
          <w:rFonts w:hint="eastAsia"/>
        </w:rPr>
        <w:t>[29] M. Rastegari, V. Ordonez, J. Redmon, and A. Farhadi, “Xnor-net:Imagenet classiﬁcation using binary convolutional neural networks,” in European conference on computer vision. Springer, 2016, pp. 525–542.</w:t>
      </w:r>
    </w:p>
    <w:p>
      <w:r>
        <w:rPr>
          <w:rFonts w:hint="eastAsia"/>
        </w:rPr>
        <w:t>[30] S. Zhou, Y. Wu, Z. Ni, X. Zhou, H. Wen, and Y. Zou, “Dorefa-net: Training low bitwidth convolutional neural networks with low bitwidth gradients,” arXiv preprint arXiv:1606.06160, 2016.</w:t>
      </w:r>
    </w:p>
    <w:p>
      <w:r>
        <w:rPr>
          <w:rFonts w:hint="eastAsia"/>
        </w:rPr>
        <w:t>[31] W. Tang, G. Hua, and L. Wang, “How to train a compact binary neural network with high accuracy?” in Thirty-First AAAI conference on artiﬁcial intelligence, 2017.</w:t>
      </w:r>
    </w:p>
    <w:p>
      <w:r>
        <w:rPr>
          <w:rFonts w:hint="eastAsia"/>
        </w:rPr>
        <w:t>[32] X. Lin, C. Zhao, and W. Pan, “Towards accurate binary convolutional neural network,” in Advances in Neural Information Processing Systems, 2017, pp. 345–353.</w:t>
      </w:r>
    </w:p>
    <w:p>
      <w:r>
        <w:rPr>
          <w:rFonts w:hint="eastAsia"/>
        </w:rPr>
        <w:t>[33] S. Darabi, M. Belbahri, M. Courbariaux, and V. P. Nia, “Bnn+: Improved binary network training,” arXiv preprint arXiv:1812.11800, 2018.</w:t>
      </w:r>
    </w:p>
    <w:p>
      <w:r>
        <w:rPr>
          <w:rFonts w:hint="eastAsia"/>
        </w:rPr>
        <w:t>[34] M. Ghasemzadeh, M. Samragh, and F. Koushanfar, “Rebnet: Residual binarized neural network,” in 2018 IEEE 26th Annual International Sym-posium on Field-Programmable Custom Computing Machines (FCCM).IEEE, 2018, pp. 57–64.</w:t>
      </w:r>
    </w:p>
    <w:p>
      <w:r>
        <w:rPr>
          <w:rFonts w:hint="eastAsia"/>
        </w:rPr>
        <w:t>[35] B. Zhuang, C. Shen, M. Tan, L. Liu, and I. Reid, “Structured binary neural networks for image recognition,” arXiv preprint arXiv:1909.09934,2019.</w:t>
      </w:r>
    </w:p>
    <w:p>
      <w:r>
        <w:rPr>
          <w:rFonts w:hint="eastAsia"/>
        </w:rPr>
        <w:t>[36] J. Bethge, C. Bartz, H. Yang, Y. Chen, and C. Meinel, “Meliusnet:An improved network architecture for binary neural networks,” in Proceedings of the IEEE/CVF Winter Conference on Applications of Computer Vision, 2021, pp. 1439–1448.</w:t>
      </w:r>
    </w:p>
    <w:p>
      <w:r>
        <w:rPr>
          <w:rFonts w:hint="eastAsia"/>
        </w:rPr>
        <w:t>[37] S. Zhu, X. Dong, and H. Su, “Binary ensemble neural network: More bits per network or more networks per bit?” in Proceedings of the IEEE/CVF Conference on Computer Vision and Pattern Recognition,2019, pp. 4923–4932.</w:t>
      </w:r>
    </w:p>
    <w:p>
      <w:r>
        <w:rPr>
          <w:rFonts w:hint="eastAsia"/>
        </w:rPr>
        <w:t>[38] J. Bethge, H. Yang, M. Bornstein, and C. Meinel, “Binarydensenet: developing an architecture for binary neural networks,” in Proceedings of the IEEE/CVF International Conference on Computer Vision Workshops, 2019, pp. 0–0.</w:t>
      </w:r>
    </w:p>
    <w:p>
      <w:r>
        <w:rPr>
          <w:rFonts w:hint="eastAsia"/>
        </w:rPr>
        <w:t>[39] C. Trabelsi, O. Bilaniuk, Y. Zhang, D. Serdyuk, S. Subramanian, J. F.Santos, S. Mehri, N. Rostamzadeh, Y. Bengio, and C. J. Pal, “Deep complex networks,” arXiv preprint arXiv:1705.09792, 2017.</w:t>
      </w:r>
    </w:p>
    <w:p>
      <w:r>
        <w:rPr>
          <w:rFonts w:hint="eastAsia"/>
        </w:rPr>
        <w:t>[40] S. Wisdom, T. Powers, J. R. Hershey, J. L. Roux, and L. At-las, “Full-capacity unitary recurrent neural networks,” arXiv preprint arXiv:1611.00035, 2016.</w:t>
      </w:r>
    </w:p>
    <w:p>
      <w:r>
        <w:rPr>
          <w:rFonts w:hint="eastAsia"/>
        </w:rPr>
        <w:t>[41] Y. Cao, Y. Wu, P. Zhang, W. Liang, and M. Li, “Pixel-wise polsar image classiﬁcation via a novel complex-valued deep fully convolutional network,” Remote Sensing, vol. 11, no. 22, p. 2653, 2019.</w:t>
      </w:r>
    </w:p>
    <w:p>
      <w:r>
        <w:rPr>
          <w:rFonts w:hint="eastAsia"/>
        </w:rPr>
        <w:t>[42] H.-S. Choi, J.-H. Kim, J. Huh, A. Kim, J.-W. Ha, and K. Lee, “Phase-aware speech enhancement with deep complex u-net,” in International Conference on Learning Representations, 2018.</w:t>
      </w:r>
    </w:p>
    <w:p>
      <w:r>
        <w:rPr>
          <w:rFonts w:hint="eastAsia"/>
        </w:rPr>
        <w:t>[43]</w:t>
      </w:r>
      <w:r>
        <w:rPr>
          <w:rFonts w:hint="eastAsia"/>
        </w:rPr>
        <w:tab/>
      </w:r>
      <w:r>
        <w:rPr>
          <w:rFonts w:hint="eastAsia"/>
        </w:rPr>
        <w:t>Yaman Umuroglu,Nicholas J. Fraser,Giulio Gambardella,Michaela Blott,Philip Heng Wai Leong,Magnus Jahre,Kees A. Vissers. FINN: A Framework for Fast, Scalable Binarized Neural Network Inference.[J]. CoRR,2016,abs/1612.07119.</w:t>
      </w:r>
    </w:p>
    <w:p>
      <w:r>
        <w:rPr>
          <w:rFonts w:hint="eastAsia"/>
        </w:rPr>
        <w:t>[44]."Patents; Researchers Submit Patent Application, "Database Acceleration Using Gpu and Multicore Cpu Systems and Methods", for Approval." Computer Weekly News .(2012).</w:t>
      </w:r>
    </w:p>
    <w:p>
      <w:r>
        <w:rPr>
          <w:rFonts w:hint="eastAsia"/>
        </w:rPr>
        <w:t>[45]</w:t>
      </w:r>
      <w:r>
        <w:rPr>
          <w:rFonts w:hint="eastAsia"/>
        </w:rPr>
        <w:tab/>
      </w:r>
      <w:r>
        <w:rPr>
          <w:rFonts w:hint="eastAsia"/>
        </w:rPr>
        <w:t>Norman P. Jouppi, et al."In-Datacenter Performance Analysis of a Tensor Processing Unit." ACM SIGARCH Computer Architecture News 45.2(2017). doi:10.1145/3140659.3080246.</w:t>
      </w:r>
    </w:p>
    <w:p>
      <w:r>
        <w:rPr>
          <w:rFonts w:hint="eastAsia"/>
        </w:rPr>
        <w:t>[46]</w:t>
      </w:r>
      <w:r>
        <w:rPr>
          <w:rFonts w:hint="eastAsia"/>
        </w:rPr>
        <w:tab/>
      </w:r>
      <w:r>
        <w:rPr>
          <w:rFonts w:hint="eastAsia"/>
        </w:rPr>
        <w:t>贾雁.2020年中国FPGA芯片行业研究报告[R].江苏省苏州市:头豹研究院,2020.</w:t>
      </w:r>
    </w:p>
    <w:p>
      <w:r>
        <w:rPr>
          <w:rFonts w:hint="eastAsia"/>
        </w:rPr>
        <w:t>[47]Xizhao Wang,Yanxia Zhao,Farhad Pourpanah. Recent advances in deep learning[J]. International Journal of Machine Learning and Cybernetics,2020,11(8).</w:t>
      </w:r>
    </w:p>
    <w:p>
      <w:r>
        <w:rPr>
          <w:rFonts w:hint="eastAsia"/>
        </w:rPr>
        <w:t>[48]Wang Xiaofei,Han Yiwen,Leung Victor C.M.,Niyato Dusit,Yan Xueqiang,Chen Xu. Convergence of Edge Computing and Deep Learning: A Comprehensive Survey[J]. IEEE Communications Surveys &amp; Tutorials,2020.</w:t>
      </w:r>
    </w:p>
    <w:p>
      <w:r>
        <w:rPr>
          <w:rFonts w:hint="eastAsia"/>
        </w:rPr>
        <w:t>[49]Zhi Zhou,Xu Chen 0004,En Li,Liekang Zeng,Ke Luo,Junshan Zhang. Edge Intelligence: Paving the Last Mile of Artificial Intelligence With Edge Computing.[J]. Proceedings of the IEEE,2019,107(8).</w:t>
      </w:r>
    </w:p>
    <w:p>
      <w:r>
        <w:t>[</w:t>
      </w:r>
      <w:r>
        <w:rPr>
          <w:rFonts w:hint="eastAsia"/>
        </w:rPr>
        <w:t>50</w:t>
      </w:r>
      <w:r>
        <w:t>] M. Courbariaux, Y. Bengio, and J.-P. David, “Binaryconnect: Training</w:t>
      </w:r>
      <w:r>
        <w:rPr>
          <w:rFonts w:hint="eastAsia"/>
        </w:rPr>
        <w:t xml:space="preserve"> </w:t>
      </w:r>
      <w:r>
        <w:t>deep neural networks with binary weights during propagations,” arXiv preprint arXiv:1511.00363, 2015.</w:t>
      </w:r>
    </w:p>
    <w:p>
      <w:r>
        <w:t>[51] M. Rastegari, V. Ordonez, J. Redmon, A. Farhadi, Xnor-net: Imagenet classification using binary convolutional neural networks, in: ECCV, 2016.</w:t>
      </w:r>
    </w:p>
    <w:p>
      <w:r>
        <w:t>[</w:t>
      </w:r>
      <w:r>
        <w:rPr>
          <w:rFonts w:hint="eastAsia"/>
        </w:rPr>
        <w:t>52</w:t>
      </w:r>
      <w:r>
        <w:t>] A. G. Anderson and C. P. Berg, “The high-dimensional geometry of binary neural networks,” arXiv preprint arXiv:1705.07199, 2017.</w:t>
      </w:r>
    </w:p>
    <w:p>
      <w:r>
        <w:t>[</w:t>
      </w:r>
      <w:r>
        <w:rPr>
          <w:rFonts w:hint="eastAsia"/>
        </w:rPr>
        <w:t>53</w:t>
      </w:r>
      <w:r>
        <w:t>] M. Alizadeh, J. Fern´andez-Marqu´es, N. D. Lane, and Y. Gal, “An empirical study of binary neural networks’ optimisation,” 2018.</w:t>
      </w:r>
    </w:p>
    <w:p>
      <w:r>
        <w:t>[54] F. Lahoud, R. Achanta, P. M´arquez-Neila, and S. usstrunk, “Self-binarizing networks,” arXiv preprint arXiv:1902.00730, 2019.</w:t>
      </w:r>
    </w:p>
    <w:p>
      <w:r>
        <w:t>[</w:t>
      </w:r>
      <w:r>
        <w:rPr>
          <w:rFonts w:hint="eastAsia"/>
        </w:rPr>
        <w:t>55</w:t>
      </w:r>
      <w:r>
        <w:t>] L. Hou, Q. Yao, and J. T. Kwok, “Loss-aware binarization of deep networks,” arXiv preprint arXiv:1611.01600, 2016.</w:t>
      </w:r>
    </w:p>
    <w:p>
      <w:r>
        <w:t>[</w:t>
      </w:r>
      <w:r>
        <w:rPr>
          <w:rFonts w:hint="eastAsia"/>
        </w:rPr>
        <w:t>56</w:t>
      </w:r>
      <w:r>
        <w:t>] K. Helwegen, J. Widdicombe, L. Geiger, Z. Liu, K.-T. Cheng, and R. Nusselder, “Latent weights do not exist: Rethinking binarized neural network optimization,” in Advances in neural information processing systems, 2019, pp. 7531–7542.</w:t>
      </w:r>
    </w:p>
    <w:p>
      <w:r>
        <w:t>[57] H. Qin, R. Gong, X. Liu, X. Bai, J. Song, and N. Sebe, “Binary neural networks: A survey,” Pattern Recognition, vol. 105, p. 107281, 2020.</w:t>
      </w:r>
    </w:p>
    <w:p>
      <w:r>
        <w:t>[58] J. Gao, B. Deng, Y. Qin, H. Wang, and X. Li, “Enhanced radar imaging using a complex-valued convolutional neural network,” IEEE Geoscience and Remote Sensing Letters, vol. 16, no. 1, pp. 35–39, 2018.</w:t>
      </w:r>
    </w:p>
    <w:p>
      <w:r>
        <w:t>[</w:t>
      </w:r>
      <w:r>
        <w:rPr>
          <w:rFonts w:hint="eastAsia"/>
        </w:rPr>
        <w:t>59</w:t>
      </w:r>
      <w:r>
        <w:t>] D. P. Reichert and T. Serre, “Neuronal synchrony in complex-valued deep networks,” arXiv preprint arXiv:1312.6115, 2013.</w:t>
      </w:r>
    </w:p>
    <w:p>
      <w:r>
        <w:t>[</w:t>
      </w:r>
      <w:r>
        <w:rPr>
          <w:rFonts w:hint="eastAsia"/>
        </w:rPr>
        <w:t>60</w:t>
      </w:r>
      <w:r>
        <w:t>] G. M. Georgiou and C. Koutsougeras, “Complex domain backpropaga-tion,” IEEE transactions on Circuits and systems II: analog and digital signal processing, vol. 39, no. 5, pp. 330–334, 1992.</w:t>
      </w:r>
    </w:p>
    <w:p>
      <w:r>
        <w:t>[</w:t>
      </w:r>
      <w:r>
        <w:rPr>
          <w:rFonts w:hint="eastAsia"/>
        </w:rPr>
        <w:t>61</w:t>
      </w:r>
      <w:r>
        <w:t>] T. Kim and T. Adalı, “Approximation by fully complex multilayer perceptrons,” Neural computation, vol. 15, no. 7, pp. 1641–1666, 2003.</w:t>
      </w:r>
    </w:p>
    <w:p>
      <w:r>
        <w:rPr>
          <w:rFonts w:hint="eastAsia"/>
        </w:rPr>
        <w:t>[62]</w:t>
      </w:r>
      <w:r>
        <w:t xml:space="preserve"> </w:t>
      </w:r>
      <w:r>
        <w:rPr>
          <w:rFonts w:hint="eastAsia"/>
        </w:rPr>
        <w:t>Yu-Hsin Chen,Tien-Ju Yang,Joel Emer,Vivienne Sze. Eyeriss v2: A Flexible Accelerator for Emerging Deep Neural Networks on Mobile Devices[J]. IEEE Journal on Emerging and Selected Topics in Circuits and Systems,2019,9(2).</w:t>
      </w:r>
    </w:p>
    <w:p>
      <w:r>
        <w:rPr>
          <w:rFonts w:hint="eastAsia"/>
        </w:rPr>
        <w:t>[</w:t>
      </w:r>
      <w:r>
        <w:t>63</w:t>
      </w:r>
      <w:r>
        <w:rPr>
          <w:rFonts w:hint="eastAsia"/>
        </w:rPr>
        <w:t>]</w:t>
      </w:r>
      <w:r>
        <w:t xml:space="preserve"> </w:t>
      </w:r>
      <w:r>
        <w:rPr>
          <w:rFonts w:hint="eastAsia"/>
        </w:rPr>
        <w:t>Song Han,Xingyu Liu,Huizi Mao,Jing Pu,Ardavan Pedram,Mark A. Horowitz,William J. Dally. EIE: Efficient Inference Engine on Compressed Deep Neural Network[J]. Computer architecture news,2016,44(3).</w:t>
      </w:r>
    </w:p>
    <w:p>
      <w:r>
        <w:rPr>
          <w:rFonts w:hint="eastAsia"/>
        </w:rPr>
        <w:t>[</w:t>
      </w:r>
      <w:r>
        <w:t>64</w:t>
      </w:r>
      <w:r>
        <w:rPr>
          <w:rFonts w:hint="eastAsia"/>
        </w:rPr>
        <w:t>]</w:t>
      </w:r>
      <w:r>
        <w:t xml:space="preserve"> B. Moons, R. Uytterhoeven, W. Dehaene and M. Verhelst, "14.5 Envision: A 0.26-to-10TOPS/W subword-parallel dynamic-voltage-accuracy-frequency-scalable Convolutional Neural Network processor in 28nm FDSOI," 2017 IEEE International Solid-State Circuits Conference (ISSCC), 2017, pp. 246-247, doi: 10.1109/ISSCC.2017.7870353.</w:t>
      </w:r>
    </w:p>
    <w:p>
      <w:r>
        <w:t>[</w:t>
      </w:r>
      <w:r>
        <w:rPr>
          <w:rFonts w:hint="eastAsia"/>
        </w:rPr>
        <w:t>65</w:t>
      </w:r>
      <w:r>
        <w:t>] T. Moreau et al., “VTA: An Open Hardware-Software Stack for Deep Learning,” CoRR, 2018.</w:t>
      </w:r>
    </w:p>
    <w:p>
      <w:r>
        <w:t>[</w:t>
      </w:r>
      <w:r>
        <w:rPr>
          <w:rFonts w:hint="eastAsia"/>
        </w:rPr>
        <w:t>66</w:t>
      </w:r>
      <w:r>
        <w:t>] R. Venkatesan et al., “MAGNet: A Modular Accelerator Generator for Neural Networks,” in ICCAD, 2019.</w:t>
      </w:r>
    </w:p>
    <w:p>
      <w:r>
        <w:t>[</w:t>
      </w:r>
      <w:r>
        <w:rPr>
          <w:rFonts w:hint="eastAsia"/>
        </w:rPr>
        <w:t>67</w:t>
      </w:r>
      <w:r>
        <w:t>] J. Cong et al., “PolySA: polyhedral-based systolic array auto-compilation,” in ICCAD, 2018.</w:t>
      </w:r>
    </w:p>
    <w:p>
      <w:r>
        <w:t>[</w:t>
      </w:r>
      <w:r>
        <w:rPr>
          <w:rFonts w:hint="eastAsia"/>
        </w:rPr>
        <w:t>68</w:t>
      </w:r>
      <w:r>
        <w:t>] X. Zhang et al., “DNNBuilder: An Automated Tool for Building High-performance DNN Hardware Accelerators for FPGAs,” in ICCAD, 2018.</w:t>
      </w:r>
    </w:p>
    <w:p>
      <w:r>
        <w:t>[</w:t>
      </w:r>
      <w:r>
        <w:rPr>
          <w:rFonts w:hint="eastAsia"/>
        </w:rPr>
        <w:t>69</w:t>
      </w:r>
      <w:r>
        <w:t>] Xuechao Wei et al., “Automated systolic array architecture synthesis for high throughput cnn inference on fpgas,” in DAC, 2017.</w:t>
      </w:r>
    </w:p>
    <w:p>
      <w:r>
        <w:t>[</w:t>
      </w:r>
      <w:r>
        <w:rPr>
          <w:rFonts w:hint="eastAsia"/>
        </w:rPr>
        <w:t>70</w:t>
      </w:r>
      <w:r>
        <w:t>] Y. Wang et al., “Deepburning: Automatic generation of fpga-based learning accelerators for the neural network family,” in DAC, 2016.</w:t>
      </w:r>
    </w:p>
    <w:p>
      <w:r>
        <w:t>[71] F. Sijstermans, “The NVIDIA Deep Learning Accelerator,” in Hot Chips,2018.</w:t>
      </w:r>
    </w:p>
    <w:p>
      <w:r>
        <w:t>[72] J. Fowers et al., “A Conﬁgurable Cloud-Scale DNN Processor for Real-Time AI,” in ISCA, 2018.</w:t>
      </w:r>
    </w:p>
    <w:p>
      <w:r>
        <w:t>[73] H. Genc et al., "Gemmini: Enabling Systematic Deep-Learning Architecture Evaluation via Full-Stack Integration," 2021 58th ACM/IEEE Design Automation Conference (DAC), 2021, pp. 769-774, doi: 10.1109/DAC18074.2021.9586216.</w:t>
      </w:r>
    </w:p>
    <w:p>
      <w:r>
        <w:t>[74] A. Gonzalez et al., "A 16mm2 106.1 GOPS/W Heterogeneous RISC-V Multi-Core Multi-Accelerator SoC in Low-Power 22nm FinFET," ESSCIRC 2021 - IEEE 47th European Solid State Circuits Conference (ESSCIRC), 2021, pp. 259-262, doi: 10.1109/ESSCIRC53450.2021.9567768.</w:t>
      </w:r>
    </w:p>
    <w:p>
      <w:r>
        <w:t xml:space="preserve">[75] </w:t>
      </w:r>
      <w:r>
        <w:fldChar w:fldCharType="begin"/>
      </w:r>
      <w:r>
        <w:instrText xml:space="preserve"> HYPERLINK "http://github.com/ucb-bar/gemmini" </w:instrText>
      </w:r>
      <w:r>
        <w:fldChar w:fldCharType="separate"/>
      </w:r>
      <w:r>
        <w:t>h</w:t>
      </w:r>
      <w:r>
        <w:rPr>
          <w:rFonts w:hint="eastAsia"/>
        </w:rPr>
        <w:t>tt</w:t>
      </w:r>
      <w:r>
        <w:t>p://github.com/ucb-bar/gemmini</w:t>
      </w:r>
      <w:r>
        <w:fldChar w:fldCharType="end"/>
      </w:r>
    </w:p>
    <w:p>
      <w:r>
        <w:t>[</w:t>
      </w:r>
      <w:r>
        <w:rPr>
          <w:rFonts w:hint="eastAsia"/>
          <w:lang w:val="en-US" w:eastAsia="zh-CN"/>
        </w:rPr>
        <w:t>76</w:t>
      </w:r>
      <w:r>
        <w:t>]</w:t>
      </w:r>
      <w:r>
        <w:rPr>
          <w:rFonts w:hint="eastAsia"/>
          <w:lang w:val="en-US" w:eastAsia="zh-CN"/>
        </w:rPr>
        <w:t xml:space="preserve"> </w:t>
      </w:r>
      <w:r>
        <w:t>Y. LeCun,L. Bottou,Y. Bengio,P. Haffner. Gradient-based learning applied to document recognition[J]. Proceedings of the IEEE,1998,86(11).</w:t>
      </w:r>
    </w:p>
    <w:bookmarkEnd w:id="182"/>
    <w:bookmarkEnd w:id="183"/>
    <w:bookmarkEnd w:id="184"/>
    <w:p>
      <w:pPr>
        <w:pStyle w:val="2"/>
        <w:numPr>
          <w:ilvl w:val="0"/>
          <w:numId w:val="0"/>
        </w:numPr>
        <w:rPr>
          <w:b w:val="0"/>
        </w:rPr>
      </w:pPr>
      <w:bookmarkStart w:id="185" w:name="_Toc46962991"/>
      <w:bookmarkStart w:id="186" w:name="_Toc379915083"/>
      <w:bookmarkStart w:id="187" w:name="_Toc45060468"/>
      <w:bookmarkStart w:id="188" w:name="_Toc444250112"/>
      <w:bookmarkStart w:id="189" w:name="_Toc377235998"/>
      <w:bookmarkStart w:id="190" w:name="_Toc437362355"/>
      <w:bookmarkStart w:id="191" w:name="_Toc57189263"/>
      <w:bookmarkStart w:id="192" w:name="_Toc10555"/>
      <w:r>
        <w:rPr>
          <w:b w:val="0"/>
        </w:rPr>
        <w:t>附录1</w:t>
      </w:r>
      <w:r>
        <w:rPr>
          <w:rFonts w:hint="eastAsia"/>
          <w:b w:val="0"/>
        </w:rPr>
        <w:t xml:space="preserve">  </w:t>
      </w:r>
      <w:r>
        <w:rPr>
          <w:b w:val="0"/>
        </w:rPr>
        <w:t>攻读硕士学位期间取得的学术成果</w:t>
      </w:r>
      <w:bookmarkEnd w:id="185"/>
      <w:bookmarkEnd w:id="186"/>
      <w:bookmarkEnd w:id="187"/>
      <w:bookmarkEnd w:id="188"/>
      <w:bookmarkEnd w:id="189"/>
      <w:bookmarkEnd w:id="190"/>
      <w:bookmarkEnd w:id="191"/>
      <w:bookmarkEnd w:id="192"/>
    </w:p>
    <w:p>
      <w:pPr>
        <w:rPr>
          <w:rFonts w:eastAsiaTheme="majorEastAsia"/>
          <w:bCs/>
          <w:color w:val="000000" w:themeColor="text1"/>
          <w14:textFill>
            <w14:solidFill>
              <w14:schemeClr w14:val="tx1"/>
            </w14:solidFill>
          </w14:textFill>
        </w:rPr>
      </w:pPr>
      <w:bookmarkStart w:id="193" w:name="_Toc444250113"/>
    </w:p>
    <w:p>
      <w:pPr>
        <w:widowControl/>
        <w:jc w:val="left"/>
      </w:pPr>
      <w:bookmarkStart w:id="194" w:name="_Toc45060469"/>
    </w:p>
    <w:bookmarkEnd w:id="193"/>
    <w:bookmarkEnd w:id="194"/>
    <w:p>
      <w:pPr>
        <w:pStyle w:val="2"/>
        <w:numPr>
          <w:ilvl w:val="0"/>
          <w:numId w:val="0"/>
        </w:numPr>
        <w:rPr>
          <w:b w:val="0"/>
        </w:rPr>
      </w:pPr>
      <w:bookmarkStart w:id="195" w:name="_Toc46962993"/>
      <w:bookmarkStart w:id="196" w:name="_Toc57189264"/>
      <w:bookmarkStart w:id="197" w:name="_Toc45060470"/>
      <w:bookmarkStart w:id="198" w:name="_Toc13777"/>
      <w:r>
        <w:rPr>
          <w:b w:val="0"/>
        </w:rPr>
        <w:t>附录2</w:t>
      </w:r>
      <w:r>
        <w:rPr>
          <w:rFonts w:hint="eastAsia"/>
          <w:b w:val="0"/>
        </w:rPr>
        <w:t xml:space="preserve">  </w:t>
      </w:r>
      <w:bookmarkEnd w:id="195"/>
      <w:bookmarkEnd w:id="196"/>
      <w:bookmarkEnd w:id="197"/>
      <w:r>
        <w:rPr>
          <w:rFonts w:hint="eastAsia"/>
          <w:b w:val="0"/>
        </w:rPr>
        <w:t>部分程序代码</w:t>
      </w:r>
      <w:bookmarkEnd w:id="198"/>
    </w:p>
    <w:sectPr>
      <w:pgSz w:w="11907" w:h="16840"/>
      <w:pgMar w:top="2552" w:right="1474" w:bottom="1418" w:left="1474" w:header="1701" w:footer="851" w:gutter="0"/>
      <w:pgBorders>
        <w:top w:val="none" w:sz="0" w:space="0"/>
        <w:left w:val="none" w:sz="0" w:space="0"/>
        <w:bottom w:val="none" w:sz="0" w:space="0"/>
        <w:right w:val="none" w:sz="0" w:space="0"/>
      </w:pgBorders>
      <w:pgNumType w:start="1"/>
      <w:cols w:space="425" w:num="1"/>
      <w:docGrid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Xiaodong Zhang" w:date="2022-09-06T14:48:00Z" w:initials="ZXD">
    <w:p w14:paraId="641C6876">
      <w:pPr>
        <w:pStyle w:val="15"/>
        <w:numPr>
          <w:ilvl w:val="0"/>
          <w:numId w:val="2"/>
        </w:numPr>
        <w:rPr>
          <w:lang w:val="en-US"/>
        </w:rPr>
      </w:pPr>
      <w:r>
        <w:rPr>
          <w:rFonts w:hint="eastAsia"/>
          <w:lang w:val="en-US"/>
        </w:rPr>
        <w:t>首先说清楚边缘人工智能的重要性</w:t>
      </w:r>
    </w:p>
    <w:p w14:paraId="5D0845FE">
      <w:pPr>
        <w:pStyle w:val="15"/>
        <w:numPr>
          <w:ilvl w:val="0"/>
          <w:numId w:val="2"/>
        </w:numPr>
        <w:rPr>
          <w:lang w:val="en-US"/>
        </w:rPr>
      </w:pPr>
      <w:r>
        <w:rPr>
          <w:rFonts w:hint="eastAsia"/>
          <w:lang w:val="en-US"/>
        </w:rPr>
        <w:t>其次说明边缘人工智能的现状（模型上，降低数值精度，模型剪枝与蒸馏；边缘端处理器上）</w:t>
      </w:r>
    </w:p>
    <w:p w14:paraId="421F7048">
      <w:pPr>
        <w:pStyle w:val="15"/>
        <w:numPr>
          <w:ilvl w:val="0"/>
          <w:numId w:val="2"/>
        </w:numPr>
        <w:rPr>
          <w:lang w:val="en-US"/>
        </w:rPr>
      </w:pPr>
      <w:r>
        <w:rPr>
          <w:rFonts w:hint="eastAsia"/>
          <w:lang w:val="en-US"/>
        </w:rPr>
        <w:t>再提出BNN与BCNN</w:t>
      </w:r>
    </w:p>
  </w:comment>
  <w:comment w:id="1" w:author="Xiaodong Zhang" w:date="2022-09-09T09:56:00Z" w:initials="ZXD">
    <w:p w14:paraId="0B8F2BC2">
      <w:pPr>
        <w:pStyle w:val="15"/>
        <w:rPr>
          <w:lang w:val="en-US"/>
        </w:rPr>
      </w:pPr>
      <w:r>
        <w:rPr>
          <w:rFonts w:hint="eastAsia"/>
          <w:lang w:val="en-US"/>
        </w:rPr>
        <w:t>来自论文Recent Advances in Deep Learning-An Overview</w:t>
      </w:r>
    </w:p>
    <w:p w14:paraId="2D7D2779">
      <w:pPr>
        <w:pStyle w:val="15"/>
        <w:rPr>
          <w:lang w:val="en-US"/>
        </w:rPr>
      </w:pPr>
      <w:r>
        <w:rPr>
          <w:rFonts w:hint="eastAsia"/>
          <w:lang w:val="en-US"/>
        </w:rPr>
        <w:t>中文知乎解读见：</w:t>
      </w:r>
      <w:r>
        <w:fldChar w:fldCharType="begin"/>
      </w:r>
      <w:r>
        <w:instrText xml:space="preserve"> HYPERLINK "https://zhuanlan.zhihu.com/p/88651928" </w:instrText>
      </w:r>
      <w:r>
        <w:fldChar w:fldCharType="separate"/>
      </w:r>
      <w:r>
        <w:rPr>
          <w:rStyle w:val="45"/>
          <w:rFonts w:ascii="宋体" w:hAnsi="宋体" w:cs="宋体"/>
          <w:lang w:val="en-US"/>
        </w:rPr>
        <w:t xml:space="preserve">AI | </w:t>
      </w:r>
      <w:r>
        <w:rPr>
          <w:rStyle w:val="45"/>
          <w:rFonts w:ascii="宋体" w:hAnsi="宋体" w:cs="宋体"/>
        </w:rPr>
        <w:t>【综述】一篇适合新手的深度学习综述</w:t>
      </w:r>
      <w:r>
        <w:rPr>
          <w:rStyle w:val="45"/>
          <w:rFonts w:ascii="宋体" w:hAnsi="宋体" w:cs="宋体"/>
          <w:lang w:val="en-US"/>
        </w:rPr>
        <w:t xml:space="preserve"> - </w:t>
      </w:r>
      <w:r>
        <w:rPr>
          <w:rStyle w:val="45"/>
          <w:rFonts w:ascii="宋体" w:hAnsi="宋体" w:cs="宋体"/>
        </w:rPr>
        <w:t>知乎</w:t>
      </w:r>
      <w:r>
        <w:rPr>
          <w:rStyle w:val="45"/>
          <w:rFonts w:ascii="宋体" w:hAnsi="宋体" w:cs="宋体"/>
          <w:lang w:val="en-US"/>
        </w:rPr>
        <w:t xml:space="preserve"> (zhihu.com)</w:t>
      </w:r>
      <w:r>
        <w:rPr>
          <w:rStyle w:val="45"/>
          <w:rFonts w:ascii="宋体" w:hAnsi="宋体" w:cs="宋体"/>
          <w:lang w:val="en-US"/>
        </w:rPr>
        <w:fldChar w:fldCharType="end"/>
      </w:r>
    </w:p>
  </w:comment>
  <w:comment w:id="2" w:author="Xiaodong Zhang" w:date="2022-09-09T10:17:00Z" w:initials="ZXD">
    <w:p w14:paraId="6C792B1A">
      <w:pPr>
        <w:pStyle w:val="15"/>
        <w:numPr>
          <w:ilvl w:val="0"/>
          <w:numId w:val="3"/>
        </w:numPr>
        <w:rPr>
          <w:rFonts w:ascii="宋体" w:hAnsi="宋体" w:cs="宋体"/>
          <w:lang w:val="en-US"/>
        </w:rPr>
      </w:pPr>
      <w:r>
        <w:rPr>
          <w:rFonts w:hint="eastAsia" w:ascii="微软雅黑" w:hAnsi="微软雅黑" w:eastAsia="微软雅黑" w:cs="微软雅黑"/>
          <w:color w:val="444444"/>
          <w:sz w:val="22"/>
          <w:szCs w:val="22"/>
          <w:shd w:val="clear" w:color="auto" w:fill="FFFFFF"/>
          <w:lang w:val="en-US"/>
        </w:rPr>
        <w:t>Convergence of Edge Computing and Deep Learning: A Comprehensive Survey</w:t>
      </w:r>
      <w:r>
        <w:fldChar w:fldCharType="begin"/>
      </w:r>
      <w:r>
        <w:instrText xml:space="preserve"> HYPERLINK "https://arxiv.org/abs/1907.08349" </w:instrText>
      </w:r>
      <w:r>
        <w:fldChar w:fldCharType="separate"/>
      </w:r>
      <w:r>
        <w:rPr>
          <w:rStyle w:val="45"/>
          <w:rFonts w:ascii="宋体" w:hAnsi="宋体" w:cs="宋体"/>
          <w:lang w:val="en-US"/>
        </w:rPr>
        <w:t>[1907.08349] Convergence of Edge Computing and Deep Learning: A Comprehensive Survey (arxiv.org)</w:t>
      </w:r>
      <w:r>
        <w:rPr>
          <w:rStyle w:val="45"/>
          <w:rFonts w:ascii="宋体" w:hAnsi="宋体" w:cs="宋体"/>
          <w:lang w:val="en-US"/>
        </w:rPr>
        <w:fldChar w:fldCharType="end"/>
      </w:r>
    </w:p>
    <w:p w14:paraId="7A657E28">
      <w:pPr>
        <w:pStyle w:val="15"/>
        <w:numPr>
          <w:ilvl w:val="0"/>
          <w:numId w:val="3"/>
        </w:numPr>
        <w:rPr>
          <w:rFonts w:ascii="宋体" w:hAnsi="宋体" w:cs="宋体"/>
          <w:lang w:val="en-US"/>
        </w:rPr>
      </w:pPr>
      <w:r>
        <w:rPr>
          <w:rFonts w:ascii="宋体" w:hAnsi="宋体" w:cs="宋体"/>
          <w:lang w:val="en-US"/>
        </w:rPr>
        <w:t>Edge Intelligence: Paving the Last Mile of Artificial Intelligence With Edge Computing</w:t>
      </w:r>
      <w:r>
        <w:fldChar w:fldCharType="begin"/>
      </w:r>
      <w:r>
        <w:instrText xml:space="preserve"> HYPERLINK "https://ieeexplore.ieee.org/document/8736011" </w:instrText>
      </w:r>
      <w:r>
        <w:fldChar w:fldCharType="separate"/>
      </w:r>
      <w:r>
        <w:rPr>
          <w:rStyle w:val="45"/>
          <w:rFonts w:ascii="宋体" w:hAnsi="宋体" w:cs="宋体"/>
          <w:lang w:val="en-US"/>
        </w:rPr>
        <w:t>Edge Intelligence: Paving the Last Mile of Artificial Intelligence With Edge Computing | IEEE Journals &amp; Magazine | IEEE Xplore</w:t>
      </w:r>
      <w:r>
        <w:rPr>
          <w:rStyle w:val="45"/>
          <w:rFonts w:ascii="宋体" w:hAnsi="宋体" w:cs="宋体"/>
          <w:lang w:val="en-US"/>
        </w:rPr>
        <w:fldChar w:fldCharType="end"/>
      </w:r>
    </w:p>
  </w:comment>
  <w:comment w:id="3" w:author="Xiaodong Zhang" w:date="2022-09-06T14:45:00Z" w:initials="ZXD">
    <w:p w14:paraId="479A19C3">
      <w:pPr>
        <w:pStyle w:val="15"/>
        <w:rPr>
          <w:rFonts w:ascii="宋体" w:hAnsi="宋体" w:cs="宋体"/>
          <w:lang w:val="en-US"/>
        </w:rPr>
      </w:pPr>
      <w:r>
        <w:rPr>
          <w:rFonts w:hint="eastAsia" w:ascii="宋体" w:hAnsi="宋体" w:cs="宋体"/>
          <w:lang w:val="en-US"/>
        </w:rPr>
        <w:t>这一段可以适当拓展，强调边缘计算与边缘人工智能的意义，才考如下</w:t>
      </w:r>
    </w:p>
    <w:p w14:paraId="126101AD">
      <w:pPr>
        <w:pStyle w:val="15"/>
      </w:pPr>
      <w:r>
        <w:fldChar w:fldCharType="begin"/>
      </w:r>
      <w:r>
        <w:instrText xml:space="preserve"> HYPERLINK "https://zhuanlan.zhihu.com/p/341808108" </w:instrText>
      </w:r>
      <w:r>
        <w:fldChar w:fldCharType="separate"/>
      </w:r>
      <w:r>
        <w:rPr>
          <w:rStyle w:val="45"/>
          <w:rFonts w:ascii="宋体" w:hAnsi="宋体" w:cs="宋体"/>
        </w:rPr>
        <w:t>什么是边缘人工智能和边缘计算？ - 知乎 (zhihu.com)</w:t>
      </w:r>
      <w:r>
        <w:rPr>
          <w:rStyle w:val="45"/>
          <w:rFonts w:ascii="宋体" w:hAnsi="宋体" w:cs="宋体"/>
        </w:rPr>
        <w:fldChar w:fldCharType="end"/>
      </w:r>
    </w:p>
  </w:comment>
  <w:comment w:id="4" w:author="Xiaodong Zhang" w:date="2022-09-06T14:50:00Z" w:initials="ZXD">
    <w:p w14:paraId="4EF1466F">
      <w:pPr>
        <w:pStyle w:val="15"/>
        <w:rPr>
          <w:lang w:val="en-US"/>
        </w:rPr>
      </w:pPr>
      <w:r>
        <w:rPr>
          <w:rFonts w:hint="eastAsia"/>
          <w:lang w:val="en-US"/>
        </w:rPr>
        <w:t>先写BNN，再写BCNN</w:t>
      </w:r>
    </w:p>
  </w:comment>
  <w:comment w:id="5" w:author="Xiaodong Zhang" w:date="2022-09-06T14:51:00Z" w:initials="ZXD">
    <w:p w14:paraId="148B01D9">
      <w:pPr>
        <w:pStyle w:val="15"/>
        <w:rPr>
          <w:lang w:val="en-US"/>
        </w:rPr>
      </w:pPr>
      <w:r>
        <w:rPr>
          <w:rFonts w:hint="eastAsia"/>
          <w:lang w:val="en-US"/>
        </w:rPr>
        <w:t>研究的亮点是？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21F7048" w15:done="0"/>
  <w15:commentEx w15:paraId="2D7D2779" w15:done="0"/>
  <w15:commentEx w15:paraId="7A657E28" w15:done="0"/>
  <w15:commentEx w15:paraId="126101AD" w15:done="0"/>
  <w15:commentEx w15:paraId="4EF1466F" w15:done="0"/>
  <w15:commentEx w15:paraId="148B01D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嬋体">
    <w:altName w:val="宋体"/>
    <w:panose1 w:val="00000000000000000000"/>
    <w:charset w:val="86"/>
    <w:family w:val="auto"/>
    <w:pitch w:val="default"/>
    <w:sig w:usb0="00000000" w:usb1="00000000" w:usb2="00000010" w:usb3="00000000" w:csb0="00040001" w:csb1="00000000"/>
  </w:font>
  <w:font w:name="Verdana">
    <w:panose1 w:val="020B0604030504040204"/>
    <w:charset w:val="00"/>
    <w:family w:val="swiss"/>
    <w:pitch w:val="default"/>
    <w:sig w:usb0="A00006FF" w:usb1="4000205B" w:usb2="00000010" w:usb3="00000000" w:csb0="2000019F" w:csb1="00000000"/>
  </w:font>
  <w:font w:name="华文行楷">
    <w:altName w:val="微软雅黑"/>
    <w:panose1 w:val="02010800040101010101"/>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10" w:usb3="00000000" w:csb0="0004009F" w:csb1="00000000"/>
  </w:font>
  <w:font w:name="楷体">
    <w:panose1 w:val="02010609060101010101"/>
    <w:charset w:val="86"/>
    <w:family w:val="modern"/>
    <w:pitch w:val="default"/>
    <w:sig w:usb0="800002BF" w:usb1="38CF7CFA" w:usb2="0000001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spacing w:line="240" w:lineRule="auto"/>
      <w:ind w:firstLine="0" w:firstLineChars="0"/>
      <w:rPr>
        <w:rStyle w:val="42"/>
      </w:rPr>
    </w:pPr>
    <w:r>
      <w:rPr>
        <w:rStyle w:val="42"/>
      </w:rPr>
      <w:fldChar w:fldCharType="begin"/>
    </w:r>
    <w:r>
      <w:rPr>
        <w:rStyle w:val="42"/>
      </w:rPr>
      <w:instrText xml:space="preserve">PAGE  </w:instrText>
    </w:r>
    <w:r>
      <w:rPr>
        <w:rStyle w:val="42"/>
      </w:rPr>
      <w:fldChar w:fldCharType="separate"/>
    </w:r>
    <w:r>
      <w:rPr>
        <w:rStyle w:val="42"/>
      </w:rPr>
      <w:t>17</w:t>
    </w:r>
    <w:r>
      <w:rPr>
        <w:rStyle w:val="42"/>
      </w:rPr>
      <w:fldChar w:fldCharType="end"/>
    </w:r>
  </w:p>
  <w:p>
    <w:pPr>
      <w:pStyle w:val="24"/>
      <w:spacing w:line="240" w:lineRule="auto"/>
      <w:ind w:firstLine="0" w:firstLineChars="0"/>
    </w:pPr>
    <w:r>
      <mc:AlternateContent>
        <mc:Choice Requires="wps">
          <w:drawing>
            <wp:anchor distT="0" distB="0" distL="114300" distR="114300" simplePos="0" relativeHeight="251661312" behindDoc="0" locked="0" layoutInCell="1" allowOverlap="1">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id="_x0000_s1026" o:spid="_x0000_s1026" o:spt="20" style="position:absolute;left:0pt;margin-left:-0.2pt;margin-top:-17.35pt;height:0pt;width:447.85pt;z-index:251661312;mso-width-relative:page;mso-height-relative:page;" filled="f" stroked="t" coordsize="21600,21600" o:gfxdata="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rJ&#10;aknYAAAACQEAAA8AAAAAAAAAAQAgAAAAIgAAAGRycy9kb3ducmV2LnhtbFBLAQIUABQAAAAIAIdO&#10;4kC22XLj6gEAALkDAAAOAAAAAAAAAAEAIAAAACcBAABkcnMvZTJvRG9jLnhtbFBLBQYAAAAABgAG&#10;AFkBAACDBQAAAAA=&#10;">
              <v:fill on="f" focussize="0,0"/>
              <v:stroke weight="1pt" color="#000000" joinstyle="round"/>
              <v:imagedata o:title=""/>
              <o:lock v:ext="edit" aspectratio="f"/>
            </v:line>
          </w:pict>
        </mc:Fallback>
      </mc:AlternateContent>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ind w:firstLine="360"/>
      <w:rPr>
        <w:rStyle w:val="42"/>
      </w:rPr>
    </w:pPr>
    <w:r>
      <w:rPr>
        <w:rStyle w:val="42"/>
      </w:rPr>
      <w:fldChar w:fldCharType="begin"/>
    </w:r>
    <w:r>
      <w:rPr>
        <w:rStyle w:val="42"/>
      </w:rPr>
      <w:instrText xml:space="preserve">PAGE  </w:instrText>
    </w:r>
    <w:r>
      <w:rPr>
        <w:rStyle w:val="42"/>
      </w:rPr>
      <w:fldChar w:fldCharType="separate"/>
    </w:r>
    <w:r>
      <w:rPr>
        <w:rStyle w:val="42"/>
      </w:rPr>
      <w:t>I</w:t>
    </w:r>
    <w:r>
      <w:rPr>
        <w:rStyle w:val="42"/>
      </w:rPr>
      <w:fldChar w:fldCharType="end"/>
    </w:r>
  </w:p>
  <w:p>
    <w:pPr>
      <w:pStyle w:val="2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1"/>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spacing w:line="240" w:lineRule="auto"/>
      <w:ind w:firstLine="0" w:firstLineChars="0"/>
      <w:rPr>
        <w:rFonts w:ascii="楷体" w:hAnsi="楷体" w:eastAsia="楷体"/>
        <w:b/>
        <w:spacing w:val="16"/>
        <w:sz w:val="36"/>
        <w:szCs w:val="36"/>
      </w:rPr>
    </w:pPr>
    <w:r>
      <mc:AlternateContent>
        <mc:Choice Requires="wpg">
          <w:drawing>
            <wp:anchor distT="0" distB="0" distL="114300" distR="114300" simplePos="0" relativeHeight="251660288" behindDoc="0" locked="0" layoutInCell="1" allowOverlap="1">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id="组合 1" o:spid="_x0000_s1026" o:spt="203" style="position:absolute;left:0pt;margin-left:-0.55pt;margin-top:25.95pt;height:2.4pt;width:448pt;z-index:251660288;mso-width-relative:page;mso-height-relative:page;" coordorigin="0,-8" coordsize="8960,48" o:gfxdata="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JWH0tkAAAAIAQAADwAAAAAAAAABACAAAAAiAAAAZHJzL2Rv&#10;d25yZXYueG1sUEsBAhQAFAAAAAgAh07iQFlnPVk5AgAATgYAAA4AAAAAAAAAAQAgAAAAKAEAAGRy&#10;cy9lMm9Eb2MueG1sUEsFBgAAAAAGAAYAWQEAANMFAAAAAA==&#10;">
              <o:lock v:ext="edit" aspectratio="f"/>
              <v:line id="Line 2" o:spid="_x0000_s1026" o:spt="20" style="position:absolute;left:0;top:-8;height:0;width:8960;" filled="f" stroked="t" coordsize="21600,21600" o:gfxdata="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Blgw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line id="Line 3" o:spid="_x0000_s1026" o:spt="20" style="position:absolute;left:0;top:40;height:0;width:8960;" filled="f" stroked="t" coordsize="21600,21600" o:gfxdata="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1MZH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group>
          </w:pict>
        </mc:Fallback>
      </mc:AlternateContent>
    </w:r>
    <w:r>
      <w:rPr>
        <w:rFonts w:hint="eastAsia" w:ascii="楷体" w:hAnsi="楷体" w:eastAsia="楷体"/>
        <w:b/>
        <w:spacing w:val="16"/>
        <w:sz w:val="36"/>
        <w:szCs w:val="36"/>
      </w:rPr>
      <w:t>华 中 科 技 大 学 硕 士 学 位 论 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E5E91F"/>
    <w:multiLevelType w:val="singleLevel"/>
    <w:tmpl w:val="9CE5E91F"/>
    <w:lvl w:ilvl="0" w:tentative="0">
      <w:start w:val="1"/>
      <w:numFmt w:val="bullet"/>
      <w:lvlText w:val=""/>
      <w:lvlJc w:val="left"/>
      <w:pPr>
        <w:tabs>
          <w:tab w:val="left" w:pos="420"/>
        </w:tabs>
        <w:ind w:left="840" w:hanging="420"/>
      </w:pPr>
      <w:rPr>
        <w:rFonts w:hint="default" w:ascii="Wingdings" w:hAnsi="Wingdings"/>
      </w:rPr>
    </w:lvl>
  </w:abstractNum>
  <w:abstractNum w:abstractNumId="1">
    <w:nsid w:val="9CFFB55D"/>
    <w:multiLevelType w:val="singleLevel"/>
    <w:tmpl w:val="9CFFB55D"/>
    <w:lvl w:ilvl="0" w:tentative="0">
      <w:start w:val="1"/>
      <w:numFmt w:val="decimal"/>
      <w:lvlText w:val="(%1)"/>
      <w:lvlJc w:val="left"/>
      <w:pPr>
        <w:ind w:left="425" w:hanging="425"/>
      </w:pPr>
      <w:rPr>
        <w:rFonts w:hint="default"/>
      </w:rPr>
    </w:lvl>
  </w:abstractNum>
  <w:abstractNum w:abstractNumId="2">
    <w:nsid w:val="CB04F055"/>
    <w:multiLevelType w:val="singleLevel"/>
    <w:tmpl w:val="CB04F055"/>
    <w:lvl w:ilvl="0" w:tentative="0">
      <w:start w:val="1"/>
      <w:numFmt w:val="decimal"/>
      <w:lvlText w:val="(%1)"/>
      <w:lvlJc w:val="left"/>
      <w:pPr>
        <w:ind w:left="425" w:hanging="425"/>
      </w:pPr>
      <w:rPr>
        <w:rFonts w:hint="default"/>
      </w:rPr>
    </w:lvl>
  </w:abstractNum>
  <w:abstractNum w:abstractNumId="3">
    <w:nsid w:val="D1302DEC"/>
    <w:multiLevelType w:val="singleLevel"/>
    <w:tmpl w:val="D1302DEC"/>
    <w:lvl w:ilvl="0" w:tentative="0">
      <w:start w:val="1"/>
      <w:numFmt w:val="decimal"/>
      <w:lvlText w:val="(%1)"/>
      <w:lvlJc w:val="left"/>
      <w:pPr>
        <w:ind w:left="425" w:hanging="425"/>
      </w:pPr>
      <w:rPr>
        <w:rFonts w:hint="default"/>
      </w:rPr>
    </w:lvl>
  </w:abstractNum>
  <w:abstractNum w:abstractNumId="4">
    <w:nsid w:val="DEC7666D"/>
    <w:multiLevelType w:val="singleLevel"/>
    <w:tmpl w:val="DEC7666D"/>
    <w:lvl w:ilvl="0" w:tentative="0">
      <w:start w:val="1"/>
      <w:numFmt w:val="decimal"/>
      <w:lvlText w:val="(%1)"/>
      <w:lvlJc w:val="left"/>
      <w:pPr>
        <w:ind w:left="425" w:hanging="425"/>
      </w:pPr>
      <w:rPr>
        <w:rFonts w:hint="default"/>
      </w:rPr>
    </w:lvl>
  </w:abstractNum>
  <w:abstractNum w:abstractNumId="5">
    <w:nsid w:val="E0D46C44"/>
    <w:multiLevelType w:val="singleLevel"/>
    <w:tmpl w:val="E0D46C44"/>
    <w:lvl w:ilvl="0" w:tentative="0">
      <w:start w:val="1"/>
      <w:numFmt w:val="decimal"/>
      <w:lvlText w:val="(%1)"/>
      <w:lvlJc w:val="left"/>
      <w:pPr>
        <w:ind w:left="425" w:hanging="425"/>
      </w:pPr>
      <w:rPr>
        <w:rFonts w:hint="default"/>
      </w:rPr>
    </w:lvl>
  </w:abstractNum>
  <w:abstractNum w:abstractNumId="6">
    <w:nsid w:val="E0EE0CC0"/>
    <w:multiLevelType w:val="singleLevel"/>
    <w:tmpl w:val="E0EE0CC0"/>
    <w:lvl w:ilvl="0" w:tentative="0">
      <w:start w:val="1"/>
      <w:numFmt w:val="decimal"/>
      <w:suff w:val="space"/>
      <w:lvlText w:val="%1."/>
      <w:lvlJc w:val="left"/>
    </w:lvl>
  </w:abstractNum>
  <w:abstractNum w:abstractNumId="7">
    <w:nsid w:val="086962BE"/>
    <w:multiLevelType w:val="multilevel"/>
    <w:tmpl w:val="086962BE"/>
    <w:lvl w:ilvl="0" w:tentative="0">
      <w:start w:val="1"/>
      <w:numFmt w:val="japaneseCounting"/>
      <w:lvlText w:val="第%1章"/>
      <w:lvlJc w:val="left"/>
      <w:pPr>
        <w:ind w:left="840" w:hanging="840"/>
      </w:pPr>
      <w:rPr>
        <w:rFonts w:hint="default"/>
      </w:rPr>
    </w:lvl>
    <w:lvl w:ilvl="1" w:tentative="0">
      <w:start w:val="3"/>
      <w:numFmt w:val="decimal"/>
      <w:lvlText w:val="（%2）"/>
      <w:lvlJc w:val="left"/>
      <w:pPr>
        <w:ind w:left="1140" w:hanging="720"/>
      </w:pPr>
      <w:rPr>
        <w:rFonts w:hint="default"/>
      </w:rPr>
    </w:lvl>
    <w:lvl w:ilvl="2" w:tentative="0">
      <w:start w:val="1"/>
      <w:numFmt w:val="lowerLetter"/>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17331BD5"/>
    <w:multiLevelType w:val="singleLevel"/>
    <w:tmpl w:val="17331BD5"/>
    <w:lvl w:ilvl="0" w:tentative="0">
      <w:start w:val="1"/>
      <w:numFmt w:val="decimal"/>
      <w:lvlText w:val="(%1)"/>
      <w:lvlJc w:val="left"/>
      <w:pPr>
        <w:ind w:left="425" w:hanging="425"/>
      </w:pPr>
      <w:rPr>
        <w:rFonts w:hint="default"/>
      </w:rPr>
    </w:lvl>
  </w:abstractNum>
  <w:abstractNum w:abstractNumId="9">
    <w:nsid w:val="221FDA14"/>
    <w:multiLevelType w:val="singleLevel"/>
    <w:tmpl w:val="221FDA14"/>
    <w:lvl w:ilvl="0" w:tentative="0">
      <w:start w:val="1"/>
      <w:numFmt w:val="decimal"/>
      <w:lvlText w:val="(%1)"/>
      <w:lvlJc w:val="left"/>
      <w:pPr>
        <w:ind w:left="420" w:hanging="420"/>
      </w:pPr>
      <w:rPr>
        <w:rFonts w:hint="default"/>
      </w:rPr>
    </w:lvl>
  </w:abstractNum>
  <w:abstractNum w:abstractNumId="10">
    <w:nsid w:val="23D2EB22"/>
    <w:multiLevelType w:val="singleLevel"/>
    <w:tmpl w:val="23D2EB22"/>
    <w:lvl w:ilvl="0" w:tentative="0">
      <w:start w:val="1"/>
      <w:numFmt w:val="bullet"/>
      <w:lvlText w:val=""/>
      <w:lvlJc w:val="left"/>
      <w:pPr>
        <w:ind w:left="420" w:hanging="420"/>
      </w:pPr>
      <w:rPr>
        <w:rFonts w:hint="default" w:ascii="Wingdings" w:hAnsi="Wingdings"/>
      </w:rPr>
    </w:lvl>
  </w:abstractNum>
  <w:abstractNum w:abstractNumId="11">
    <w:nsid w:val="352E2956"/>
    <w:multiLevelType w:val="singleLevel"/>
    <w:tmpl w:val="352E2956"/>
    <w:lvl w:ilvl="0" w:tentative="0">
      <w:start w:val="1"/>
      <w:numFmt w:val="decimal"/>
      <w:lvlText w:val="(%1)"/>
      <w:lvlJc w:val="left"/>
      <w:pPr>
        <w:ind w:left="425" w:hanging="425"/>
      </w:pPr>
      <w:rPr>
        <w:rFonts w:hint="default"/>
      </w:rPr>
    </w:lvl>
  </w:abstractNum>
  <w:abstractNum w:abstractNumId="12">
    <w:nsid w:val="6EBC0D84"/>
    <w:multiLevelType w:val="singleLevel"/>
    <w:tmpl w:val="6EBC0D84"/>
    <w:lvl w:ilvl="0" w:tentative="0">
      <w:start w:val="1"/>
      <w:numFmt w:val="decimal"/>
      <w:suff w:val="space"/>
      <w:lvlText w:val="%1."/>
      <w:lvlJc w:val="left"/>
    </w:lvl>
  </w:abstractNum>
  <w:abstractNum w:abstractNumId="13">
    <w:nsid w:val="7597720A"/>
    <w:multiLevelType w:val="multilevel"/>
    <w:tmpl w:val="7597720A"/>
    <w:lvl w:ilvl="0" w:tentative="0">
      <w:start w:val="1"/>
      <w:numFmt w:val="decimal"/>
      <w:pStyle w:val="2"/>
      <w:lvlText w:val="%1"/>
      <w:lvlJc w:val="left"/>
      <w:pPr>
        <w:ind w:left="4259" w:hanging="432"/>
      </w:pPr>
      <w:rPr>
        <w:rFonts w:hint="eastAsia"/>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rPr>
    </w:lvl>
    <w:lvl w:ilvl="3" w:tentative="0">
      <w:start w:val="1"/>
      <w:numFmt w:val="decimal"/>
      <w:pStyle w:val="5"/>
      <w:lvlText w:val="%1.%2.%3.%4"/>
      <w:lvlJc w:val="left"/>
      <w:pPr>
        <w:ind w:left="864"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num w:numId="1">
    <w:abstractNumId w:val="13"/>
  </w:num>
  <w:num w:numId="2">
    <w:abstractNumId w:val="6"/>
  </w:num>
  <w:num w:numId="3">
    <w:abstractNumId w:val="12"/>
  </w:num>
  <w:num w:numId="4">
    <w:abstractNumId w:val="9"/>
  </w:num>
  <w:num w:numId="5">
    <w:abstractNumId w:val="7"/>
  </w:num>
  <w:num w:numId="6">
    <w:abstractNumId w:val="11"/>
  </w:num>
  <w:num w:numId="7">
    <w:abstractNumId w:val="5"/>
  </w:num>
  <w:num w:numId="8">
    <w:abstractNumId w:val="2"/>
  </w:num>
  <w:num w:numId="9">
    <w:abstractNumId w:val="10"/>
  </w:num>
  <w:num w:numId="10">
    <w:abstractNumId w:val="8"/>
  </w:num>
  <w:num w:numId="11">
    <w:abstractNumId w:val="4"/>
  </w:num>
  <w:num w:numId="12">
    <w:abstractNumId w:val="1"/>
  </w:num>
  <w:num w:numId="13">
    <w:abstractNumId w:val="0"/>
  </w:num>
  <w:num w:numId="14">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Xiaodong Zhang">
    <w15:presenceInfo w15:providerId="None" w15:userId="Xiaodong Zh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hideGrammatical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markup="0"/>
  <w:documentProtection w:enforcement="0"/>
  <w:defaultTabStop w:val="48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MwNzIzY2M0NTc1YzJmNDViZDU2MTQ2ODhiMGJlZDIifQ=="/>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122E"/>
    <w:rsid w:val="0000314F"/>
    <w:rsid w:val="00003269"/>
    <w:rsid w:val="000032CC"/>
    <w:rsid w:val="0000407C"/>
    <w:rsid w:val="00004757"/>
    <w:rsid w:val="00005F4A"/>
    <w:rsid w:val="0000774B"/>
    <w:rsid w:val="0001005E"/>
    <w:rsid w:val="0001029A"/>
    <w:rsid w:val="00011801"/>
    <w:rsid w:val="00012B0C"/>
    <w:rsid w:val="00012BEB"/>
    <w:rsid w:val="00012C08"/>
    <w:rsid w:val="00013324"/>
    <w:rsid w:val="00013BC8"/>
    <w:rsid w:val="0001418B"/>
    <w:rsid w:val="0001446C"/>
    <w:rsid w:val="00014EAE"/>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261"/>
    <w:rsid w:val="000446BE"/>
    <w:rsid w:val="000455A1"/>
    <w:rsid w:val="000461E6"/>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A49"/>
    <w:rsid w:val="0009372B"/>
    <w:rsid w:val="00093975"/>
    <w:rsid w:val="00093D7E"/>
    <w:rsid w:val="0009428F"/>
    <w:rsid w:val="0009465D"/>
    <w:rsid w:val="00094AA0"/>
    <w:rsid w:val="00094C19"/>
    <w:rsid w:val="00094F3D"/>
    <w:rsid w:val="000951E3"/>
    <w:rsid w:val="00095328"/>
    <w:rsid w:val="00095DA6"/>
    <w:rsid w:val="00096225"/>
    <w:rsid w:val="000A0855"/>
    <w:rsid w:val="000A0E6F"/>
    <w:rsid w:val="000A1830"/>
    <w:rsid w:val="000A1F32"/>
    <w:rsid w:val="000A24A4"/>
    <w:rsid w:val="000A45A1"/>
    <w:rsid w:val="000A4CA4"/>
    <w:rsid w:val="000A51E0"/>
    <w:rsid w:val="000A5A5C"/>
    <w:rsid w:val="000A5CAE"/>
    <w:rsid w:val="000A5E47"/>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A09"/>
    <w:rsid w:val="000E4F3E"/>
    <w:rsid w:val="000E5344"/>
    <w:rsid w:val="000E57C3"/>
    <w:rsid w:val="000E5CF1"/>
    <w:rsid w:val="000E675F"/>
    <w:rsid w:val="000E749C"/>
    <w:rsid w:val="000F17EF"/>
    <w:rsid w:val="000F1B8F"/>
    <w:rsid w:val="000F2589"/>
    <w:rsid w:val="000F2A3F"/>
    <w:rsid w:val="000F2C5B"/>
    <w:rsid w:val="000F2F99"/>
    <w:rsid w:val="000F48E7"/>
    <w:rsid w:val="000F52C3"/>
    <w:rsid w:val="000F5D27"/>
    <w:rsid w:val="000F6CEE"/>
    <w:rsid w:val="000F7054"/>
    <w:rsid w:val="000F73EB"/>
    <w:rsid w:val="000F7E20"/>
    <w:rsid w:val="000F7F85"/>
    <w:rsid w:val="00100873"/>
    <w:rsid w:val="001018E0"/>
    <w:rsid w:val="0010197D"/>
    <w:rsid w:val="00101E1D"/>
    <w:rsid w:val="00101FE8"/>
    <w:rsid w:val="001023F8"/>
    <w:rsid w:val="00102550"/>
    <w:rsid w:val="001028B1"/>
    <w:rsid w:val="00102A47"/>
    <w:rsid w:val="00102DB4"/>
    <w:rsid w:val="00103148"/>
    <w:rsid w:val="0010446E"/>
    <w:rsid w:val="001047E7"/>
    <w:rsid w:val="0010496A"/>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F8E"/>
    <w:rsid w:val="00135673"/>
    <w:rsid w:val="00135980"/>
    <w:rsid w:val="00135DB9"/>
    <w:rsid w:val="00136236"/>
    <w:rsid w:val="0013668F"/>
    <w:rsid w:val="00136D8C"/>
    <w:rsid w:val="00137503"/>
    <w:rsid w:val="001376A5"/>
    <w:rsid w:val="00137AF7"/>
    <w:rsid w:val="001411A3"/>
    <w:rsid w:val="0014121E"/>
    <w:rsid w:val="001419E0"/>
    <w:rsid w:val="00141DC3"/>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241"/>
    <w:rsid w:val="00163419"/>
    <w:rsid w:val="00163649"/>
    <w:rsid w:val="001640C8"/>
    <w:rsid w:val="0016449C"/>
    <w:rsid w:val="00164ECE"/>
    <w:rsid w:val="001658E7"/>
    <w:rsid w:val="00165B8F"/>
    <w:rsid w:val="00165D3A"/>
    <w:rsid w:val="00166A07"/>
    <w:rsid w:val="00170F38"/>
    <w:rsid w:val="00171260"/>
    <w:rsid w:val="0017141A"/>
    <w:rsid w:val="001715A3"/>
    <w:rsid w:val="00171B8C"/>
    <w:rsid w:val="00171D3F"/>
    <w:rsid w:val="00172103"/>
    <w:rsid w:val="0017272F"/>
    <w:rsid w:val="00172B2E"/>
    <w:rsid w:val="00173ECE"/>
    <w:rsid w:val="00175349"/>
    <w:rsid w:val="0017547A"/>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901D6"/>
    <w:rsid w:val="00190FEF"/>
    <w:rsid w:val="0019151D"/>
    <w:rsid w:val="001934FE"/>
    <w:rsid w:val="00193676"/>
    <w:rsid w:val="00193711"/>
    <w:rsid w:val="00193F77"/>
    <w:rsid w:val="0019495F"/>
    <w:rsid w:val="00194BB1"/>
    <w:rsid w:val="00196E32"/>
    <w:rsid w:val="001A00AF"/>
    <w:rsid w:val="001A0675"/>
    <w:rsid w:val="001A095A"/>
    <w:rsid w:val="001A1F08"/>
    <w:rsid w:val="001A21F9"/>
    <w:rsid w:val="001A350D"/>
    <w:rsid w:val="001A3714"/>
    <w:rsid w:val="001A43FD"/>
    <w:rsid w:val="001A4DC2"/>
    <w:rsid w:val="001A562C"/>
    <w:rsid w:val="001A571F"/>
    <w:rsid w:val="001A60CA"/>
    <w:rsid w:val="001A74C1"/>
    <w:rsid w:val="001A7CBF"/>
    <w:rsid w:val="001B0D25"/>
    <w:rsid w:val="001B0FFF"/>
    <w:rsid w:val="001B1283"/>
    <w:rsid w:val="001B13A9"/>
    <w:rsid w:val="001B340E"/>
    <w:rsid w:val="001B3852"/>
    <w:rsid w:val="001B3E7D"/>
    <w:rsid w:val="001B4B96"/>
    <w:rsid w:val="001B54B9"/>
    <w:rsid w:val="001B56CA"/>
    <w:rsid w:val="001B6494"/>
    <w:rsid w:val="001B6602"/>
    <w:rsid w:val="001B6C5A"/>
    <w:rsid w:val="001B746D"/>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EE"/>
    <w:rsid w:val="001E5AED"/>
    <w:rsid w:val="001E5B07"/>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3CFD"/>
    <w:rsid w:val="002851EB"/>
    <w:rsid w:val="00286380"/>
    <w:rsid w:val="00286913"/>
    <w:rsid w:val="00286A08"/>
    <w:rsid w:val="00286BAA"/>
    <w:rsid w:val="00286E04"/>
    <w:rsid w:val="00287750"/>
    <w:rsid w:val="00287AF3"/>
    <w:rsid w:val="00290684"/>
    <w:rsid w:val="00290FB7"/>
    <w:rsid w:val="002915AB"/>
    <w:rsid w:val="00291B9A"/>
    <w:rsid w:val="00292BC3"/>
    <w:rsid w:val="002938AA"/>
    <w:rsid w:val="00293B81"/>
    <w:rsid w:val="00293E8E"/>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1DAB"/>
    <w:rsid w:val="00312046"/>
    <w:rsid w:val="00312D7D"/>
    <w:rsid w:val="00313157"/>
    <w:rsid w:val="003136FC"/>
    <w:rsid w:val="003137C7"/>
    <w:rsid w:val="00313A46"/>
    <w:rsid w:val="00314CA9"/>
    <w:rsid w:val="00316ADA"/>
    <w:rsid w:val="00317F09"/>
    <w:rsid w:val="003209BB"/>
    <w:rsid w:val="003211E2"/>
    <w:rsid w:val="00321210"/>
    <w:rsid w:val="00321753"/>
    <w:rsid w:val="003220C3"/>
    <w:rsid w:val="003220D6"/>
    <w:rsid w:val="003236C1"/>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97965"/>
    <w:rsid w:val="003A01FE"/>
    <w:rsid w:val="003A0C7B"/>
    <w:rsid w:val="003A1187"/>
    <w:rsid w:val="003A1C30"/>
    <w:rsid w:val="003A1CA9"/>
    <w:rsid w:val="003A3C66"/>
    <w:rsid w:val="003A3D3E"/>
    <w:rsid w:val="003A3D7A"/>
    <w:rsid w:val="003A44C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50C2"/>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20E71"/>
    <w:rsid w:val="004214AE"/>
    <w:rsid w:val="00421660"/>
    <w:rsid w:val="0042173F"/>
    <w:rsid w:val="00421BDA"/>
    <w:rsid w:val="00421CDD"/>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29C"/>
    <w:rsid w:val="0047394A"/>
    <w:rsid w:val="00475A48"/>
    <w:rsid w:val="00475C07"/>
    <w:rsid w:val="00475FB0"/>
    <w:rsid w:val="004773C4"/>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B38"/>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54A"/>
    <w:rsid w:val="00503D9C"/>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7B"/>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D0E"/>
    <w:rsid w:val="005E6195"/>
    <w:rsid w:val="005E6C3E"/>
    <w:rsid w:val="005F076B"/>
    <w:rsid w:val="005F0CD7"/>
    <w:rsid w:val="005F1E46"/>
    <w:rsid w:val="005F295A"/>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0EB"/>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3B4"/>
    <w:rsid w:val="00682427"/>
    <w:rsid w:val="00682F4C"/>
    <w:rsid w:val="00683114"/>
    <w:rsid w:val="00683BF6"/>
    <w:rsid w:val="006841BC"/>
    <w:rsid w:val="006849F3"/>
    <w:rsid w:val="00686689"/>
    <w:rsid w:val="00686D5E"/>
    <w:rsid w:val="0068707F"/>
    <w:rsid w:val="00687222"/>
    <w:rsid w:val="006876BC"/>
    <w:rsid w:val="006879A5"/>
    <w:rsid w:val="00687CD6"/>
    <w:rsid w:val="0069148B"/>
    <w:rsid w:val="00691736"/>
    <w:rsid w:val="006927BE"/>
    <w:rsid w:val="00693ED9"/>
    <w:rsid w:val="00694C03"/>
    <w:rsid w:val="00694C4D"/>
    <w:rsid w:val="00696078"/>
    <w:rsid w:val="00696819"/>
    <w:rsid w:val="00697B89"/>
    <w:rsid w:val="00697CCC"/>
    <w:rsid w:val="00697FF9"/>
    <w:rsid w:val="006A0AFE"/>
    <w:rsid w:val="006A0DC3"/>
    <w:rsid w:val="006A0E9F"/>
    <w:rsid w:val="006A0F1B"/>
    <w:rsid w:val="006A1C42"/>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0FDC"/>
    <w:rsid w:val="006C1569"/>
    <w:rsid w:val="006C2DD4"/>
    <w:rsid w:val="006C35C4"/>
    <w:rsid w:val="006C44D5"/>
    <w:rsid w:val="006C4568"/>
    <w:rsid w:val="006C4CAB"/>
    <w:rsid w:val="006C51B6"/>
    <w:rsid w:val="006C5749"/>
    <w:rsid w:val="006C57D6"/>
    <w:rsid w:val="006C65A3"/>
    <w:rsid w:val="006C7516"/>
    <w:rsid w:val="006C78B4"/>
    <w:rsid w:val="006D15A7"/>
    <w:rsid w:val="006D2083"/>
    <w:rsid w:val="006D2380"/>
    <w:rsid w:val="006D256C"/>
    <w:rsid w:val="006D2FFF"/>
    <w:rsid w:val="006D325F"/>
    <w:rsid w:val="006D32E0"/>
    <w:rsid w:val="006D38F2"/>
    <w:rsid w:val="006D3B7C"/>
    <w:rsid w:val="006D3BA5"/>
    <w:rsid w:val="006D468D"/>
    <w:rsid w:val="006D4803"/>
    <w:rsid w:val="006D57F4"/>
    <w:rsid w:val="006D5CDD"/>
    <w:rsid w:val="006D63F3"/>
    <w:rsid w:val="006D6669"/>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DE2"/>
    <w:rsid w:val="007156FD"/>
    <w:rsid w:val="0071621D"/>
    <w:rsid w:val="007168F7"/>
    <w:rsid w:val="0071736B"/>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A71"/>
    <w:rsid w:val="00743CD5"/>
    <w:rsid w:val="0074406C"/>
    <w:rsid w:val="00744BF0"/>
    <w:rsid w:val="0074532D"/>
    <w:rsid w:val="00746AC2"/>
    <w:rsid w:val="00746C1D"/>
    <w:rsid w:val="0074705E"/>
    <w:rsid w:val="00747AE3"/>
    <w:rsid w:val="00750763"/>
    <w:rsid w:val="00750E26"/>
    <w:rsid w:val="00751979"/>
    <w:rsid w:val="00751D99"/>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33"/>
    <w:rsid w:val="00772CB1"/>
    <w:rsid w:val="00773221"/>
    <w:rsid w:val="00773479"/>
    <w:rsid w:val="007737FE"/>
    <w:rsid w:val="007738BF"/>
    <w:rsid w:val="0077488A"/>
    <w:rsid w:val="00774EDD"/>
    <w:rsid w:val="00775EEE"/>
    <w:rsid w:val="007760F4"/>
    <w:rsid w:val="007760FA"/>
    <w:rsid w:val="00776DA1"/>
    <w:rsid w:val="00776F0C"/>
    <w:rsid w:val="007803BD"/>
    <w:rsid w:val="00781EE1"/>
    <w:rsid w:val="00782354"/>
    <w:rsid w:val="00782678"/>
    <w:rsid w:val="007826DA"/>
    <w:rsid w:val="007828C8"/>
    <w:rsid w:val="00782B06"/>
    <w:rsid w:val="00782C12"/>
    <w:rsid w:val="00782D8E"/>
    <w:rsid w:val="00782D91"/>
    <w:rsid w:val="0078456F"/>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1F2"/>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15F9"/>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7F6"/>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17549"/>
    <w:rsid w:val="008202F9"/>
    <w:rsid w:val="0082048F"/>
    <w:rsid w:val="008205D9"/>
    <w:rsid w:val="00820866"/>
    <w:rsid w:val="0082121F"/>
    <w:rsid w:val="00822677"/>
    <w:rsid w:val="00824069"/>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2252"/>
    <w:rsid w:val="008729A9"/>
    <w:rsid w:val="00872C2A"/>
    <w:rsid w:val="00872C44"/>
    <w:rsid w:val="008742F4"/>
    <w:rsid w:val="00875A76"/>
    <w:rsid w:val="008765D2"/>
    <w:rsid w:val="00876CB5"/>
    <w:rsid w:val="00876D09"/>
    <w:rsid w:val="0087729F"/>
    <w:rsid w:val="0087733D"/>
    <w:rsid w:val="008805CF"/>
    <w:rsid w:val="00881410"/>
    <w:rsid w:val="008814B4"/>
    <w:rsid w:val="00882755"/>
    <w:rsid w:val="00882A44"/>
    <w:rsid w:val="00882DEF"/>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DAC"/>
    <w:rsid w:val="008971FB"/>
    <w:rsid w:val="00897344"/>
    <w:rsid w:val="008A041C"/>
    <w:rsid w:val="008A0C7F"/>
    <w:rsid w:val="008A166B"/>
    <w:rsid w:val="008A1D32"/>
    <w:rsid w:val="008A2540"/>
    <w:rsid w:val="008A260D"/>
    <w:rsid w:val="008A2A10"/>
    <w:rsid w:val="008A36CD"/>
    <w:rsid w:val="008A405C"/>
    <w:rsid w:val="008A4235"/>
    <w:rsid w:val="008A466E"/>
    <w:rsid w:val="008A4DB4"/>
    <w:rsid w:val="008A50F8"/>
    <w:rsid w:val="008A5272"/>
    <w:rsid w:val="008A5E49"/>
    <w:rsid w:val="008A6EDC"/>
    <w:rsid w:val="008A7EFE"/>
    <w:rsid w:val="008A7F21"/>
    <w:rsid w:val="008B0180"/>
    <w:rsid w:val="008B05EF"/>
    <w:rsid w:val="008B0E1A"/>
    <w:rsid w:val="008B0FFE"/>
    <w:rsid w:val="008B1FB9"/>
    <w:rsid w:val="008B2A2E"/>
    <w:rsid w:val="008B35B6"/>
    <w:rsid w:val="008B3E26"/>
    <w:rsid w:val="008B42C4"/>
    <w:rsid w:val="008B56CC"/>
    <w:rsid w:val="008B6021"/>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203"/>
    <w:rsid w:val="008E0ABF"/>
    <w:rsid w:val="008E15B9"/>
    <w:rsid w:val="008E1BB5"/>
    <w:rsid w:val="008E1D76"/>
    <w:rsid w:val="008E2F74"/>
    <w:rsid w:val="008E34D5"/>
    <w:rsid w:val="008E3ABD"/>
    <w:rsid w:val="008E3C95"/>
    <w:rsid w:val="008E3E71"/>
    <w:rsid w:val="008E47B0"/>
    <w:rsid w:val="008E4A89"/>
    <w:rsid w:val="008E4E36"/>
    <w:rsid w:val="008E53D9"/>
    <w:rsid w:val="008E59DB"/>
    <w:rsid w:val="008E59F2"/>
    <w:rsid w:val="008E67D3"/>
    <w:rsid w:val="008E6D18"/>
    <w:rsid w:val="008E727A"/>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B60"/>
    <w:rsid w:val="00922F66"/>
    <w:rsid w:val="0092327D"/>
    <w:rsid w:val="00923675"/>
    <w:rsid w:val="00923712"/>
    <w:rsid w:val="00923D4D"/>
    <w:rsid w:val="00924023"/>
    <w:rsid w:val="009240AA"/>
    <w:rsid w:val="009243B9"/>
    <w:rsid w:val="00924C7C"/>
    <w:rsid w:val="009262E4"/>
    <w:rsid w:val="00926344"/>
    <w:rsid w:val="00926A3C"/>
    <w:rsid w:val="00926E5C"/>
    <w:rsid w:val="00927265"/>
    <w:rsid w:val="009272F5"/>
    <w:rsid w:val="00931877"/>
    <w:rsid w:val="00931884"/>
    <w:rsid w:val="00931BA5"/>
    <w:rsid w:val="00932679"/>
    <w:rsid w:val="00933F02"/>
    <w:rsid w:val="0093418C"/>
    <w:rsid w:val="0093431A"/>
    <w:rsid w:val="0093495A"/>
    <w:rsid w:val="00934AD5"/>
    <w:rsid w:val="0093565D"/>
    <w:rsid w:val="00935C71"/>
    <w:rsid w:val="00936513"/>
    <w:rsid w:val="0093698F"/>
    <w:rsid w:val="00936B3D"/>
    <w:rsid w:val="00936B4D"/>
    <w:rsid w:val="00937D1E"/>
    <w:rsid w:val="00941BA6"/>
    <w:rsid w:val="00941C60"/>
    <w:rsid w:val="009426E3"/>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106C"/>
    <w:rsid w:val="00961133"/>
    <w:rsid w:val="009614A4"/>
    <w:rsid w:val="0096186A"/>
    <w:rsid w:val="00961F19"/>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9F"/>
    <w:rsid w:val="009A0D01"/>
    <w:rsid w:val="009A1005"/>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17E"/>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73A"/>
    <w:rsid w:val="00A07F1D"/>
    <w:rsid w:val="00A10ABE"/>
    <w:rsid w:val="00A12107"/>
    <w:rsid w:val="00A125D8"/>
    <w:rsid w:val="00A1305E"/>
    <w:rsid w:val="00A13FDD"/>
    <w:rsid w:val="00A14EF0"/>
    <w:rsid w:val="00A1557E"/>
    <w:rsid w:val="00A1678F"/>
    <w:rsid w:val="00A17A8B"/>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BA"/>
    <w:rsid w:val="00A47D51"/>
    <w:rsid w:val="00A52ECD"/>
    <w:rsid w:val="00A54118"/>
    <w:rsid w:val="00A542DE"/>
    <w:rsid w:val="00A54CFA"/>
    <w:rsid w:val="00A54E58"/>
    <w:rsid w:val="00A55D2B"/>
    <w:rsid w:val="00A578C2"/>
    <w:rsid w:val="00A6000D"/>
    <w:rsid w:val="00A60AC4"/>
    <w:rsid w:val="00A60D9F"/>
    <w:rsid w:val="00A61303"/>
    <w:rsid w:val="00A63E46"/>
    <w:rsid w:val="00A64470"/>
    <w:rsid w:val="00A644E4"/>
    <w:rsid w:val="00A646F1"/>
    <w:rsid w:val="00A647B3"/>
    <w:rsid w:val="00A65109"/>
    <w:rsid w:val="00A665C4"/>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1DE"/>
    <w:rsid w:val="00A864FF"/>
    <w:rsid w:val="00A86654"/>
    <w:rsid w:val="00A8695E"/>
    <w:rsid w:val="00A869BA"/>
    <w:rsid w:val="00A86F72"/>
    <w:rsid w:val="00A8722E"/>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2EB6"/>
    <w:rsid w:val="00B83E18"/>
    <w:rsid w:val="00B84ECC"/>
    <w:rsid w:val="00B8603D"/>
    <w:rsid w:val="00B8612F"/>
    <w:rsid w:val="00B867AA"/>
    <w:rsid w:val="00B87CDF"/>
    <w:rsid w:val="00B91267"/>
    <w:rsid w:val="00B91811"/>
    <w:rsid w:val="00B9218C"/>
    <w:rsid w:val="00B925BD"/>
    <w:rsid w:val="00B92639"/>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F13"/>
    <w:rsid w:val="00BB3F4E"/>
    <w:rsid w:val="00BB442B"/>
    <w:rsid w:val="00BB6C03"/>
    <w:rsid w:val="00BB6F49"/>
    <w:rsid w:val="00BB6F88"/>
    <w:rsid w:val="00BB70DE"/>
    <w:rsid w:val="00BB71B7"/>
    <w:rsid w:val="00BB7BDE"/>
    <w:rsid w:val="00BC0074"/>
    <w:rsid w:val="00BC0E19"/>
    <w:rsid w:val="00BC168D"/>
    <w:rsid w:val="00BC19AC"/>
    <w:rsid w:val="00BC2229"/>
    <w:rsid w:val="00BC275B"/>
    <w:rsid w:val="00BC2937"/>
    <w:rsid w:val="00BC2FFC"/>
    <w:rsid w:val="00BC3B97"/>
    <w:rsid w:val="00BC46C3"/>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91A"/>
    <w:rsid w:val="00BE03FA"/>
    <w:rsid w:val="00BE0831"/>
    <w:rsid w:val="00BE2146"/>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3EA"/>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313D"/>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143"/>
    <w:rsid w:val="00C965AA"/>
    <w:rsid w:val="00C96808"/>
    <w:rsid w:val="00C970CF"/>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45CD"/>
    <w:rsid w:val="00CB467A"/>
    <w:rsid w:val="00CB46F6"/>
    <w:rsid w:val="00CB55FC"/>
    <w:rsid w:val="00CB5B39"/>
    <w:rsid w:val="00CB61B0"/>
    <w:rsid w:val="00CB636E"/>
    <w:rsid w:val="00CB6D90"/>
    <w:rsid w:val="00CB6EEC"/>
    <w:rsid w:val="00CB74BD"/>
    <w:rsid w:val="00CB7FE1"/>
    <w:rsid w:val="00CC0020"/>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CF0"/>
    <w:rsid w:val="00CF24FA"/>
    <w:rsid w:val="00CF2963"/>
    <w:rsid w:val="00CF3D21"/>
    <w:rsid w:val="00CF43E7"/>
    <w:rsid w:val="00CF4488"/>
    <w:rsid w:val="00CF50C6"/>
    <w:rsid w:val="00CF51C3"/>
    <w:rsid w:val="00CF6840"/>
    <w:rsid w:val="00CF6874"/>
    <w:rsid w:val="00CF71F9"/>
    <w:rsid w:val="00D000E7"/>
    <w:rsid w:val="00D00624"/>
    <w:rsid w:val="00D00DCA"/>
    <w:rsid w:val="00D01217"/>
    <w:rsid w:val="00D0126A"/>
    <w:rsid w:val="00D01B66"/>
    <w:rsid w:val="00D01BF6"/>
    <w:rsid w:val="00D058D5"/>
    <w:rsid w:val="00D05949"/>
    <w:rsid w:val="00D07798"/>
    <w:rsid w:val="00D10004"/>
    <w:rsid w:val="00D1014C"/>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2A0"/>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2CCC"/>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17BE"/>
    <w:rsid w:val="00DB28ED"/>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174B"/>
    <w:rsid w:val="00DD23FB"/>
    <w:rsid w:val="00DD25EF"/>
    <w:rsid w:val="00DD36A0"/>
    <w:rsid w:val="00DD49DF"/>
    <w:rsid w:val="00DD5AA3"/>
    <w:rsid w:val="00DD5BDF"/>
    <w:rsid w:val="00DD5C53"/>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79"/>
    <w:rsid w:val="00E1638D"/>
    <w:rsid w:val="00E17AC3"/>
    <w:rsid w:val="00E17ED0"/>
    <w:rsid w:val="00E208B7"/>
    <w:rsid w:val="00E21F5A"/>
    <w:rsid w:val="00E22326"/>
    <w:rsid w:val="00E22406"/>
    <w:rsid w:val="00E23025"/>
    <w:rsid w:val="00E23E9F"/>
    <w:rsid w:val="00E249FA"/>
    <w:rsid w:val="00E24A39"/>
    <w:rsid w:val="00E251F2"/>
    <w:rsid w:val="00E254C5"/>
    <w:rsid w:val="00E25C37"/>
    <w:rsid w:val="00E271D4"/>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B4D"/>
    <w:rsid w:val="00E42383"/>
    <w:rsid w:val="00E42BA0"/>
    <w:rsid w:val="00E42C5D"/>
    <w:rsid w:val="00E434D6"/>
    <w:rsid w:val="00E4448F"/>
    <w:rsid w:val="00E465A8"/>
    <w:rsid w:val="00E46FB5"/>
    <w:rsid w:val="00E470C4"/>
    <w:rsid w:val="00E478C2"/>
    <w:rsid w:val="00E47DFD"/>
    <w:rsid w:val="00E518DC"/>
    <w:rsid w:val="00E51C7B"/>
    <w:rsid w:val="00E51CCE"/>
    <w:rsid w:val="00E52700"/>
    <w:rsid w:val="00E53872"/>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EEA"/>
    <w:rsid w:val="00F463D4"/>
    <w:rsid w:val="00F46829"/>
    <w:rsid w:val="00F46DD4"/>
    <w:rsid w:val="00F47BCE"/>
    <w:rsid w:val="00F47E4E"/>
    <w:rsid w:val="00F50028"/>
    <w:rsid w:val="00F501C6"/>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7D36"/>
    <w:rsid w:val="00F708E8"/>
    <w:rsid w:val="00F71A35"/>
    <w:rsid w:val="00F731DB"/>
    <w:rsid w:val="00F73967"/>
    <w:rsid w:val="00F73A06"/>
    <w:rsid w:val="00F73E05"/>
    <w:rsid w:val="00F7501C"/>
    <w:rsid w:val="00F75821"/>
    <w:rsid w:val="00F76542"/>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5DFB"/>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 w:val="013730A5"/>
    <w:rsid w:val="013E6C2D"/>
    <w:rsid w:val="013F24FB"/>
    <w:rsid w:val="01706C6B"/>
    <w:rsid w:val="01A52705"/>
    <w:rsid w:val="01DB4D8D"/>
    <w:rsid w:val="01DC5105"/>
    <w:rsid w:val="02164385"/>
    <w:rsid w:val="02355837"/>
    <w:rsid w:val="031339EC"/>
    <w:rsid w:val="03AB6C77"/>
    <w:rsid w:val="041C3891"/>
    <w:rsid w:val="04496789"/>
    <w:rsid w:val="0469127A"/>
    <w:rsid w:val="049E24F5"/>
    <w:rsid w:val="04B36EE7"/>
    <w:rsid w:val="04E377CC"/>
    <w:rsid w:val="05750A1C"/>
    <w:rsid w:val="059C537A"/>
    <w:rsid w:val="065E7AFD"/>
    <w:rsid w:val="06791ED9"/>
    <w:rsid w:val="06A66D03"/>
    <w:rsid w:val="06E56975"/>
    <w:rsid w:val="07216565"/>
    <w:rsid w:val="076864F8"/>
    <w:rsid w:val="077F6F69"/>
    <w:rsid w:val="07F706AB"/>
    <w:rsid w:val="08495D9A"/>
    <w:rsid w:val="093E581D"/>
    <w:rsid w:val="09414AC1"/>
    <w:rsid w:val="09713BDC"/>
    <w:rsid w:val="099866AB"/>
    <w:rsid w:val="099B3D3A"/>
    <w:rsid w:val="09A11C11"/>
    <w:rsid w:val="09D37535"/>
    <w:rsid w:val="09E85885"/>
    <w:rsid w:val="0A782765"/>
    <w:rsid w:val="0B642E3A"/>
    <w:rsid w:val="0B655FB4"/>
    <w:rsid w:val="0BDB00FD"/>
    <w:rsid w:val="0BF95B27"/>
    <w:rsid w:val="0C6C62F9"/>
    <w:rsid w:val="0C986B97"/>
    <w:rsid w:val="0DBD3B65"/>
    <w:rsid w:val="0E012A71"/>
    <w:rsid w:val="0E4F7133"/>
    <w:rsid w:val="0F1D3ACC"/>
    <w:rsid w:val="0FB20EDC"/>
    <w:rsid w:val="0FFA58FB"/>
    <w:rsid w:val="104A0148"/>
    <w:rsid w:val="10764547"/>
    <w:rsid w:val="108F6A5A"/>
    <w:rsid w:val="10AC1DFD"/>
    <w:rsid w:val="10C61D50"/>
    <w:rsid w:val="10F7691B"/>
    <w:rsid w:val="110A1B91"/>
    <w:rsid w:val="11211A80"/>
    <w:rsid w:val="117233EF"/>
    <w:rsid w:val="11851C0B"/>
    <w:rsid w:val="11A948BA"/>
    <w:rsid w:val="11E261BC"/>
    <w:rsid w:val="11E90EBD"/>
    <w:rsid w:val="12492C39"/>
    <w:rsid w:val="12617F82"/>
    <w:rsid w:val="127A708B"/>
    <w:rsid w:val="12900868"/>
    <w:rsid w:val="139D362F"/>
    <w:rsid w:val="13A04ADA"/>
    <w:rsid w:val="13A22600"/>
    <w:rsid w:val="14302302"/>
    <w:rsid w:val="14871665"/>
    <w:rsid w:val="14C447F8"/>
    <w:rsid w:val="159A5F6D"/>
    <w:rsid w:val="15E11B06"/>
    <w:rsid w:val="15E433A4"/>
    <w:rsid w:val="161F71AC"/>
    <w:rsid w:val="166F4405"/>
    <w:rsid w:val="1740460A"/>
    <w:rsid w:val="17544559"/>
    <w:rsid w:val="17585373"/>
    <w:rsid w:val="184B009D"/>
    <w:rsid w:val="18CC230B"/>
    <w:rsid w:val="192B0882"/>
    <w:rsid w:val="196C502B"/>
    <w:rsid w:val="199E46C0"/>
    <w:rsid w:val="1A3D7527"/>
    <w:rsid w:val="1A7A7E33"/>
    <w:rsid w:val="1ABE3158"/>
    <w:rsid w:val="1ADC0BF8"/>
    <w:rsid w:val="1B3C77DE"/>
    <w:rsid w:val="1B642891"/>
    <w:rsid w:val="1C026C20"/>
    <w:rsid w:val="1C085999"/>
    <w:rsid w:val="1C474DB4"/>
    <w:rsid w:val="1DA93848"/>
    <w:rsid w:val="1DB95116"/>
    <w:rsid w:val="1DE76B90"/>
    <w:rsid w:val="1E3B3D7D"/>
    <w:rsid w:val="1E4F15D7"/>
    <w:rsid w:val="1F161161"/>
    <w:rsid w:val="1F4B7FF0"/>
    <w:rsid w:val="1FA63E40"/>
    <w:rsid w:val="1FF11EF6"/>
    <w:rsid w:val="20526413"/>
    <w:rsid w:val="20A165B1"/>
    <w:rsid w:val="20D0474C"/>
    <w:rsid w:val="21244F9D"/>
    <w:rsid w:val="216412C0"/>
    <w:rsid w:val="21A46487"/>
    <w:rsid w:val="223B434C"/>
    <w:rsid w:val="22477195"/>
    <w:rsid w:val="22930515"/>
    <w:rsid w:val="229C0B63"/>
    <w:rsid w:val="230D26F2"/>
    <w:rsid w:val="230E2928"/>
    <w:rsid w:val="233C481F"/>
    <w:rsid w:val="239B0B24"/>
    <w:rsid w:val="23CF6DDF"/>
    <w:rsid w:val="23D74548"/>
    <w:rsid w:val="245156C9"/>
    <w:rsid w:val="248F097F"/>
    <w:rsid w:val="24B30A10"/>
    <w:rsid w:val="251A70E7"/>
    <w:rsid w:val="252A36E2"/>
    <w:rsid w:val="252D6BB5"/>
    <w:rsid w:val="255B3098"/>
    <w:rsid w:val="255E2348"/>
    <w:rsid w:val="258E0C37"/>
    <w:rsid w:val="25FC7B35"/>
    <w:rsid w:val="26487037"/>
    <w:rsid w:val="26591245"/>
    <w:rsid w:val="265950C6"/>
    <w:rsid w:val="26956F43"/>
    <w:rsid w:val="271E248E"/>
    <w:rsid w:val="27236D86"/>
    <w:rsid w:val="27545EB0"/>
    <w:rsid w:val="27F20E86"/>
    <w:rsid w:val="285259EB"/>
    <w:rsid w:val="28A037A4"/>
    <w:rsid w:val="28A31A78"/>
    <w:rsid w:val="29116696"/>
    <w:rsid w:val="29580862"/>
    <w:rsid w:val="29714AF7"/>
    <w:rsid w:val="299808EA"/>
    <w:rsid w:val="29D54501"/>
    <w:rsid w:val="2A1A432E"/>
    <w:rsid w:val="2A3E4C62"/>
    <w:rsid w:val="2A5320FA"/>
    <w:rsid w:val="2A5A558B"/>
    <w:rsid w:val="2AD74E2E"/>
    <w:rsid w:val="2B1F1BCF"/>
    <w:rsid w:val="2B4939BC"/>
    <w:rsid w:val="2B5B780D"/>
    <w:rsid w:val="2B6568DD"/>
    <w:rsid w:val="2BA267CE"/>
    <w:rsid w:val="2C3D0B0E"/>
    <w:rsid w:val="2CCE2260"/>
    <w:rsid w:val="2CE8501D"/>
    <w:rsid w:val="2D1B36F8"/>
    <w:rsid w:val="2DE57220"/>
    <w:rsid w:val="2E057F04"/>
    <w:rsid w:val="2E4C78E1"/>
    <w:rsid w:val="2E723981"/>
    <w:rsid w:val="2E9B6172"/>
    <w:rsid w:val="2F884949"/>
    <w:rsid w:val="2FB608D0"/>
    <w:rsid w:val="2FC242FE"/>
    <w:rsid w:val="308362EF"/>
    <w:rsid w:val="309645F2"/>
    <w:rsid w:val="30C006D8"/>
    <w:rsid w:val="310325CF"/>
    <w:rsid w:val="31BA07CD"/>
    <w:rsid w:val="31F64FCB"/>
    <w:rsid w:val="32623F14"/>
    <w:rsid w:val="32C17B95"/>
    <w:rsid w:val="331A63A4"/>
    <w:rsid w:val="333D3C9C"/>
    <w:rsid w:val="33AF6948"/>
    <w:rsid w:val="33B9293B"/>
    <w:rsid w:val="33DA2B32"/>
    <w:rsid w:val="33FC5034"/>
    <w:rsid w:val="34EE7A42"/>
    <w:rsid w:val="352512A1"/>
    <w:rsid w:val="3545589D"/>
    <w:rsid w:val="35E73CD0"/>
    <w:rsid w:val="364B33A5"/>
    <w:rsid w:val="36B511E6"/>
    <w:rsid w:val="377521C7"/>
    <w:rsid w:val="37B66063"/>
    <w:rsid w:val="381D447A"/>
    <w:rsid w:val="387E2D8D"/>
    <w:rsid w:val="38C7383E"/>
    <w:rsid w:val="38C764E2"/>
    <w:rsid w:val="38FB1800"/>
    <w:rsid w:val="39027E84"/>
    <w:rsid w:val="393578EF"/>
    <w:rsid w:val="394E1274"/>
    <w:rsid w:val="395F5E97"/>
    <w:rsid w:val="397A3554"/>
    <w:rsid w:val="397D343D"/>
    <w:rsid w:val="39AE1450"/>
    <w:rsid w:val="39F5693C"/>
    <w:rsid w:val="39F72DF7"/>
    <w:rsid w:val="3A804B9A"/>
    <w:rsid w:val="3AA71D0F"/>
    <w:rsid w:val="3AC10E9C"/>
    <w:rsid w:val="3B301622"/>
    <w:rsid w:val="3B781B7E"/>
    <w:rsid w:val="3BA80A6E"/>
    <w:rsid w:val="3C62217E"/>
    <w:rsid w:val="3C7F562D"/>
    <w:rsid w:val="3DE70137"/>
    <w:rsid w:val="3E0F49DA"/>
    <w:rsid w:val="3E157CEF"/>
    <w:rsid w:val="3E7241B1"/>
    <w:rsid w:val="3F112493"/>
    <w:rsid w:val="3F5E1222"/>
    <w:rsid w:val="3FB8216D"/>
    <w:rsid w:val="3FC96FE3"/>
    <w:rsid w:val="40880C4C"/>
    <w:rsid w:val="409018AF"/>
    <w:rsid w:val="40934458"/>
    <w:rsid w:val="40A46B0B"/>
    <w:rsid w:val="40B97EB0"/>
    <w:rsid w:val="4114428E"/>
    <w:rsid w:val="414240AB"/>
    <w:rsid w:val="41F52311"/>
    <w:rsid w:val="4295240D"/>
    <w:rsid w:val="42C8296A"/>
    <w:rsid w:val="42D02437"/>
    <w:rsid w:val="42D93D63"/>
    <w:rsid w:val="4308005A"/>
    <w:rsid w:val="431B4D1E"/>
    <w:rsid w:val="43560B8E"/>
    <w:rsid w:val="43A713E9"/>
    <w:rsid w:val="43E87F16"/>
    <w:rsid w:val="446E7CDC"/>
    <w:rsid w:val="4472565D"/>
    <w:rsid w:val="44975693"/>
    <w:rsid w:val="44F235AD"/>
    <w:rsid w:val="451669B8"/>
    <w:rsid w:val="451A13C2"/>
    <w:rsid w:val="457D5B24"/>
    <w:rsid w:val="458777B7"/>
    <w:rsid w:val="458C1FE7"/>
    <w:rsid w:val="4615686A"/>
    <w:rsid w:val="4620216B"/>
    <w:rsid w:val="462B2B91"/>
    <w:rsid w:val="4649053A"/>
    <w:rsid w:val="464C6278"/>
    <w:rsid w:val="466822EB"/>
    <w:rsid w:val="468F5A33"/>
    <w:rsid w:val="46DF0E9A"/>
    <w:rsid w:val="46F7156A"/>
    <w:rsid w:val="473C5F80"/>
    <w:rsid w:val="475B0179"/>
    <w:rsid w:val="476D294A"/>
    <w:rsid w:val="478B7DB8"/>
    <w:rsid w:val="478D1756"/>
    <w:rsid w:val="481A7635"/>
    <w:rsid w:val="48244816"/>
    <w:rsid w:val="488F68F0"/>
    <w:rsid w:val="48B325DE"/>
    <w:rsid w:val="48CA6967"/>
    <w:rsid w:val="495518E8"/>
    <w:rsid w:val="49AB5DE6"/>
    <w:rsid w:val="49EA0282"/>
    <w:rsid w:val="49F42090"/>
    <w:rsid w:val="4A69140A"/>
    <w:rsid w:val="4ABA5EA6"/>
    <w:rsid w:val="4AE9785B"/>
    <w:rsid w:val="4B6A1871"/>
    <w:rsid w:val="4B906C07"/>
    <w:rsid w:val="4BCA036B"/>
    <w:rsid w:val="4BFA6E2F"/>
    <w:rsid w:val="4CA60472"/>
    <w:rsid w:val="4CD369C8"/>
    <w:rsid w:val="4D027691"/>
    <w:rsid w:val="4D3E560A"/>
    <w:rsid w:val="4DDE1EAC"/>
    <w:rsid w:val="4DF443C8"/>
    <w:rsid w:val="4EE65747"/>
    <w:rsid w:val="4F7374BE"/>
    <w:rsid w:val="507C1E50"/>
    <w:rsid w:val="508B76D7"/>
    <w:rsid w:val="50E40F5B"/>
    <w:rsid w:val="52BF266F"/>
    <w:rsid w:val="531D7388"/>
    <w:rsid w:val="532C3052"/>
    <w:rsid w:val="53717C6C"/>
    <w:rsid w:val="53C56794"/>
    <w:rsid w:val="54B25E40"/>
    <w:rsid w:val="54D73549"/>
    <w:rsid w:val="54DC4C6B"/>
    <w:rsid w:val="550D383E"/>
    <w:rsid w:val="55D954B8"/>
    <w:rsid w:val="55DB13C7"/>
    <w:rsid w:val="56CF54C8"/>
    <w:rsid w:val="56E75079"/>
    <w:rsid w:val="56EE3C15"/>
    <w:rsid w:val="574C59BC"/>
    <w:rsid w:val="577B4C0F"/>
    <w:rsid w:val="57B00A6E"/>
    <w:rsid w:val="587A4EC7"/>
    <w:rsid w:val="587A6C75"/>
    <w:rsid w:val="589C692A"/>
    <w:rsid w:val="58DD4556"/>
    <w:rsid w:val="58FD3402"/>
    <w:rsid w:val="59066A61"/>
    <w:rsid w:val="595A34EA"/>
    <w:rsid w:val="599631B5"/>
    <w:rsid w:val="59C34E78"/>
    <w:rsid w:val="59C66DCF"/>
    <w:rsid w:val="59DD395F"/>
    <w:rsid w:val="5A0A7C66"/>
    <w:rsid w:val="5A61608A"/>
    <w:rsid w:val="5A7B0E5A"/>
    <w:rsid w:val="5AE72AB6"/>
    <w:rsid w:val="5B7219CF"/>
    <w:rsid w:val="5C043425"/>
    <w:rsid w:val="5C1D481C"/>
    <w:rsid w:val="5C916464"/>
    <w:rsid w:val="5CA42512"/>
    <w:rsid w:val="5CF67201"/>
    <w:rsid w:val="5D1B64E9"/>
    <w:rsid w:val="5D2C42B6"/>
    <w:rsid w:val="5D310A73"/>
    <w:rsid w:val="5D623C73"/>
    <w:rsid w:val="5E045ABF"/>
    <w:rsid w:val="5E0B11BC"/>
    <w:rsid w:val="5E3174E0"/>
    <w:rsid w:val="5E3F0AE5"/>
    <w:rsid w:val="5E5C105F"/>
    <w:rsid w:val="5E7638F9"/>
    <w:rsid w:val="5F281078"/>
    <w:rsid w:val="5FCD429E"/>
    <w:rsid w:val="606C17DF"/>
    <w:rsid w:val="60C71092"/>
    <w:rsid w:val="61B771A0"/>
    <w:rsid w:val="61C706CA"/>
    <w:rsid w:val="62625E78"/>
    <w:rsid w:val="626976C0"/>
    <w:rsid w:val="626E4AA1"/>
    <w:rsid w:val="62981A33"/>
    <w:rsid w:val="62BB36D4"/>
    <w:rsid w:val="62CA07F9"/>
    <w:rsid w:val="630F445E"/>
    <w:rsid w:val="643B139F"/>
    <w:rsid w:val="64471B6D"/>
    <w:rsid w:val="64692999"/>
    <w:rsid w:val="6488543D"/>
    <w:rsid w:val="65676399"/>
    <w:rsid w:val="65885548"/>
    <w:rsid w:val="659D0447"/>
    <w:rsid w:val="66C773D7"/>
    <w:rsid w:val="676537B6"/>
    <w:rsid w:val="678E313C"/>
    <w:rsid w:val="67C95523"/>
    <w:rsid w:val="67CC7647"/>
    <w:rsid w:val="690C7E9A"/>
    <w:rsid w:val="690D7691"/>
    <w:rsid w:val="69401815"/>
    <w:rsid w:val="69715E72"/>
    <w:rsid w:val="698F23E2"/>
    <w:rsid w:val="699D4495"/>
    <w:rsid w:val="69BC168D"/>
    <w:rsid w:val="69CC6ACA"/>
    <w:rsid w:val="69DD3DFD"/>
    <w:rsid w:val="69FD7766"/>
    <w:rsid w:val="6AB93166"/>
    <w:rsid w:val="6AC2147A"/>
    <w:rsid w:val="6ACC0AB6"/>
    <w:rsid w:val="6AD3326A"/>
    <w:rsid w:val="6B2A62D8"/>
    <w:rsid w:val="6B581A0C"/>
    <w:rsid w:val="6BA359C9"/>
    <w:rsid w:val="6C484D42"/>
    <w:rsid w:val="6C772C0C"/>
    <w:rsid w:val="6CB5486B"/>
    <w:rsid w:val="6CB93517"/>
    <w:rsid w:val="6CE72FEE"/>
    <w:rsid w:val="6D84753F"/>
    <w:rsid w:val="6EA12D56"/>
    <w:rsid w:val="6EC0417E"/>
    <w:rsid w:val="6ECB2217"/>
    <w:rsid w:val="6ED63B4D"/>
    <w:rsid w:val="6F3F69D1"/>
    <w:rsid w:val="6F49732A"/>
    <w:rsid w:val="6F616FF5"/>
    <w:rsid w:val="6F9603E0"/>
    <w:rsid w:val="6FC06C98"/>
    <w:rsid w:val="6FE336DC"/>
    <w:rsid w:val="705636CC"/>
    <w:rsid w:val="708C39D4"/>
    <w:rsid w:val="70C8102F"/>
    <w:rsid w:val="70F058CE"/>
    <w:rsid w:val="70F437C7"/>
    <w:rsid w:val="71341C8D"/>
    <w:rsid w:val="71866E72"/>
    <w:rsid w:val="718A5D23"/>
    <w:rsid w:val="71E5602B"/>
    <w:rsid w:val="720A0C12"/>
    <w:rsid w:val="723E16A3"/>
    <w:rsid w:val="725103E9"/>
    <w:rsid w:val="727D5888"/>
    <w:rsid w:val="72C96D9D"/>
    <w:rsid w:val="72DB6A4F"/>
    <w:rsid w:val="733F0D8F"/>
    <w:rsid w:val="73586ACD"/>
    <w:rsid w:val="73D019E7"/>
    <w:rsid w:val="73D441C0"/>
    <w:rsid w:val="74601620"/>
    <w:rsid w:val="748A04EA"/>
    <w:rsid w:val="74A92964"/>
    <w:rsid w:val="74AF5163"/>
    <w:rsid w:val="74CE0E3F"/>
    <w:rsid w:val="752A49A0"/>
    <w:rsid w:val="755B1F66"/>
    <w:rsid w:val="75A75532"/>
    <w:rsid w:val="75F93477"/>
    <w:rsid w:val="76171B4F"/>
    <w:rsid w:val="762A1F6C"/>
    <w:rsid w:val="767744A1"/>
    <w:rsid w:val="76CE0460"/>
    <w:rsid w:val="76D167CD"/>
    <w:rsid w:val="76FC4335"/>
    <w:rsid w:val="771C0805"/>
    <w:rsid w:val="774150D6"/>
    <w:rsid w:val="778E16BE"/>
    <w:rsid w:val="77952FD1"/>
    <w:rsid w:val="77D663DF"/>
    <w:rsid w:val="78450BF6"/>
    <w:rsid w:val="784603FC"/>
    <w:rsid w:val="78560995"/>
    <w:rsid w:val="788D60F9"/>
    <w:rsid w:val="789D6966"/>
    <w:rsid w:val="78BA3676"/>
    <w:rsid w:val="78E21FA1"/>
    <w:rsid w:val="78F87B7D"/>
    <w:rsid w:val="79303E1E"/>
    <w:rsid w:val="795D5ACB"/>
    <w:rsid w:val="79B0209F"/>
    <w:rsid w:val="79B81A3C"/>
    <w:rsid w:val="7A29671D"/>
    <w:rsid w:val="7A3727C0"/>
    <w:rsid w:val="7A392094"/>
    <w:rsid w:val="7A9E639B"/>
    <w:rsid w:val="7AAC6B1D"/>
    <w:rsid w:val="7B567F82"/>
    <w:rsid w:val="7BB045D8"/>
    <w:rsid w:val="7BB55730"/>
    <w:rsid w:val="7BB56AC8"/>
    <w:rsid w:val="7BE348A4"/>
    <w:rsid w:val="7BF81ADB"/>
    <w:rsid w:val="7D0D75E3"/>
    <w:rsid w:val="7D5B67C5"/>
    <w:rsid w:val="7D62085D"/>
    <w:rsid w:val="7DD16A88"/>
    <w:rsid w:val="7E4E02A8"/>
    <w:rsid w:val="7E5F4093"/>
    <w:rsid w:val="7EA038AA"/>
    <w:rsid w:val="7EA41CD0"/>
    <w:rsid w:val="7EB201E5"/>
    <w:rsid w:val="7F883FA1"/>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name="footnote text"/>
    <w:lsdException w:qFormat="1" w:unhideWhenUsed="0" w:uiPriority="0" w:semiHidden="0" w:name="annotation text"/>
    <w:lsdException w:qFormat="1" w:unhideWhenUsed="0" w:uiPriority="99"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qFormat="1" w:unhideWhenUsed="0"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nhideWhenUsed="0" w:uiPriority="0" w:semiHidden="0" w:name="endnote text"/>
    <w:lsdException w:uiPriority="0" w:name="table of authorities"/>
    <w:lsdException w:uiPriority="0" w:name="macro"/>
    <w:lsdException w:unhideWhenUsed="0" w:uiPriority="0" w:semiHidden="0" w:name="toa heading"/>
    <w:lsdException w:unhideWhenUsed="0" w:uiPriority="0" w:semiHidden="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qFormat="1" w:unhideWhenUsed="0" w:uiPriority="0" w:semiHidden="0" w:name="Body Text First Indent"/>
    <w:lsdException w:uiPriority="0" w:name="Body Text First Indent 2"/>
    <w:lsdException w:uiPriority="0" w:name="Note Heading"/>
    <w:lsdException w:qFormat="1" w:unhideWhenUsed="0" w:uiPriority="0" w:semiHidden="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qFormat="1"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qFormat="1" w:uiPriority="0" w:semiHidden="0" w:name="Normal (Web)"/>
    <w:lsdException w:uiPriority="0" w:name="HTML Acronym"/>
    <w:lsdException w:uiPriority="0" w:name="HTML Address"/>
    <w:lsdException w:uiPriority="0" w:name="HTML Cite"/>
    <w:lsdException w:qFormat="1"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pageBreakBefore/>
      <w:numPr>
        <w:ilvl w:val="0"/>
        <w:numId w:val="1"/>
      </w:numPr>
      <w:spacing w:before="310" w:after="280"/>
      <w:ind w:left="0" w:hanging="431" w:hangingChars="180"/>
      <w:jc w:val="center"/>
      <w:outlineLvl w:val="0"/>
    </w:pPr>
    <w:rPr>
      <w:rFonts w:eastAsia="黑体"/>
      <w:b/>
      <w:sz w:val="32"/>
    </w:rPr>
  </w:style>
  <w:style w:type="paragraph" w:styleId="3">
    <w:name w:val="heading 2"/>
    <w:basedOn w:val="1"/>
    <w:next w:val="1"/>
    <w:link w:val="85"/>
    <w:qFormat/>
    <w:uiPriority w:val="0"/>
    <w:pPr>
      <w:keepNext/>
      <w:keepLines/>
      <w:numPr>
        <w:ilvl w:val="1"/>
        <w:numId w:val="1"/>
      </w:numPr>
      <w:tabs>
        <w:tab w:val="left" w:pos="709"/>
      </w:tabs>
      <w:spacing w:before="200" w:after="140"/>
      <w:ind w:left="0" w:firstLine="0"/>
      <w:outlineLvl w:val="1"/>
    </w:pPr>
    <w:rPr>
      <w:rFonts w:eastAsia="黑体"/>
      <w:bCs/>
      <w:sz w:val="28"/>
      <w:szCs w:val="32"/>
    </w:rPr>
  </w:style>
  <w:style w:type="paragraph" w:styleId="4">
    <w:name w:val="heading 3"/>
    <w:basedOn w:val="1"/>
    <w:next w:val="1"/>
    <w:link w:val="49"/>
    <w:qFormat/>
    <w:uiPriority w:val="0"/>
    <w:pPr>
      <w:keepNext/>
      <w:keepLines/>
      <w:numPr>
        <w:ilvl w:val="2"/>
        <w:numId w:val="1"/>
      </w:numPr>
      <w:spacing w:before="140" w:after="80"/>
      <w:ind w:left="0" w:firstLine="0"/>
      <w:outlineLvl w:val="2"/>
    </w:pPr>
    <w:rPr>
      <w:rFonts w:eastAsia="黑体"/>
      <w:szCs w:val="32"/>
    </w:rPr>
  </w:style>
  <w:style w:type="paragraph" w:styleId="5">
    <w:name w:val="heading 4"/>
    <w:basedOn w:val="1"/>
    <w:next w:val="1"/>
    <w:link w:val="50"/>
    <w:qFormat/>
    <w:uiPriority w:val="0"/>
    <w:pPr>
      <w:keepNext/>
      <w:keepLines/>
      <w:numPr>
        <w:ilvl w:val="3"/>
        <w:numId w:val="1"/>
      </w:numPr>
      <w:spacing w:before="60" w:after="40" w:line="324" w:lineRule="auto"/>
      <w:outlineLvl w:val="3"/>
    </w:pPr>
    <w:rPr>
      <w:b/>
      <w:bCs/>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91"/>
    <w:semiHidden/>
    <w:unhideWhenUsed/>
    <w:qFormat/>
    <w:uiPriority w:val="0"/>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92"/>
    <w:semiHidden/>
    <w:unhideWhenUsed/>
    <w:qFormat/>
    <w:uiPriority w:val="0"/>
    <w:pPr>
      <w:keepNext/>
      <w:keepLines/>
      <w:numPr>
        <w:ilvl w:val="6"/>
        <w:numId w:val="1"/>
      </w:numPr>
      <w:spacing w:before="240" w:after="64" w:line="320" w:lineRule="auto"/>
      <w:outlineLvl w:val="6"/>
    </w:pPr>
    <w:rPr>
      <w:b/>
      <w:bCs/>
    </w:rPr>
  </w:style>
  <w:style w:type="paragraph" w:styleId="9">
    <w:name w:val="heading 8"/>
    <w:basedOn w:val="1"/>
    <w:next w:val="1"/>
    <w:link w:val="93"/>
    <w:semiHidden/>
    <w:unhideWhenUsed/>
    <w:qFormat/>
    <w:uiPriority w:val="0"/>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94"/>
    <w:semiHidden/>
    <w:unhideWhenUsed/>
    <w:qFormat/>
    <w:uiPriority w:val="0"/>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40">
    <w:name w:val="Default Paragraph Font"/>
    <w:unhideWhenUsed/>
    <w:qFormat/>
    <w:uiPriority w:val="1"/>
  </w:style>
  <w:style w:type="table" w:default="1" w:styleId="37">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qFormat/>
    <w:uiPriority w:val="39"/>
    <w:pPr>
      <w:ind w:left="1440"/>
      <w:jc w:val="left"/>
    </w:pPr>
    <w:rPr>
      <w:rFonts w:asciiTheme="minorHAnsi" w:hAnsiTheme="minorHAnsi" w:cstheme="minorHAnsi"/>
      <w:sz w:val="18"/>
      <w:szCs w:val="18"/>
    </w:rPr>
  </w:style>
  <w:style w:type="paragraph" w:styleId="12">
    <w:name w:val="Normal Indent"/>
    <w:basedOn w:val="1"/>
    <w:qFormat/>
    <w:uiPriority w:val="0"/>
    <w:pPr>
      <w:ind w:firstLine="420" w:firstLineChars="200"/>
    </w:pPr>
  </w:style>
  <w:style w:type="paragraph" w:styleId="13">
    <w:name w:val="caption"/>
    <w:basedOn w:val="1"/>
    <w:next w:val="1"/>
    <w:qFormat/>
    <w:uiPriority w:val="0"/>
    <w:pPr>
      <w:ind w:left="100" w:hanging="100" w:hangingChars="100"/>
    </w:pPr>
    <w:rPr>
      <w:rFonts w:ascii="Cambria" w:hAnsi="Cambria" w:eastAsia="黑体"/>
      <w:sz w:val="20"/>
      <w:szCs w:val="20"/>
    </w:rPr>
  </w:style>
  <w:style w:type="paragraph" w:styleId="14">
    <w:name w:val="Document Map"/>
    <w:basedOn w:val="1"/>
    <w:semiHidden/>
    <w:qFormat/>
    <w:uiPriority w:val="0"/>
    <w:pPr>
      <w:shd w:val="clear" w:color="auto" w:fill="000080"/>
    </w:pPr>
  </w:style>
  <w:style w:type="paragraph" w:styleId="15">
    <w:name w:val="annotation text"/>
    <w:basedOn w:val="1"/>
    <w:link w:val="82"/>
    <w:qFormat/>
    <w:uiPriority w:val="0"/>
    <w:pPr>
      <w:jc w:val="left"/>
    </w:pPr>
    <w:rPr>
      <w:lang w:val="zh-CN"/>
    </w:rPr>
  </w:style>
  <w:style w:type="paragraph" w:styleId="16">
    <w:name w:val="Body Text"/>
    <w:basedOn w:val="1"/>
    <w:qFormat/>
    <w:uiPriority w:val="0"/>
    <w:pPr>
      <w:spacing w:after="120"/>
    </w:pPr>
  </w:style>
  <w:style w:type="paragraph" w:styleId="17">
    <w:name w:val="Body Text Indent"/>
    <w:basedOn w:val="1"/>
    <w:qFormat/>
    <w:uiPriority w:val="0"/>
    <w:pPr>
      <w:spacing w:after="120"/>
      <w:ind w:left="420" w:leftChars="200"/>
    </w:pPr>
  </w:style>
  <w:style w:type="paragraph" w:styleId="18">
    <w:name w:val="toc 5"/>
    <w:basedOn w:val="1"/>
    <w:next w:val="1"/>
    <w:qFormat/>
    <w:uiPriority w:val="39"/>
    <w:pPr>
      <w:ind w:left="960"/>
      <w:jc w:val="left"/>
    </w:pPr>
    <w:rPr>
      <w:rFonts w:asciiTheme="minorHAnsi" w:hAnsiTheme="minorHAnsi" w:cstheme="minorHAnsi"/>
      <w:sz w:val="18"/>
      <w:szCs w:val="18"/>
    </w:rPr>
  </w:style>
  <w:style w:type="paragraph" w:styleId="19">
    <w:name w:val="toc 3"/>
    <w:basedOn w:val="1"/>
    <w:next w:val="1"/>
    <w:qFormat/>
    <w:uiPriority w:val="39"/>
    <w:pPr>
      <w:ind w:left="480"/>
      <w:jc w:val="left"/>
    </w:pPr>
    <w:rPr>
      <w:rFonts w:asciiTheme="minorHAnsi" w:hAnsiTheme="minorHAnsi" w:cstheme="minorHAnsi"/>
      <w:i/>
      <w:iCs/>
      <w:sz w:val="20"/>
      <w:szCs w:val="20"/>
    </w:rPr>
  </w:style>
  <w:style w:type="paragraph" w:styleId="20">
    <w:name w:val="toc 8"/>
    <w:basedOn w:val="1"/>
    <w:next w:val="1"/>
    <w:qFormat/>
    <w:uiPriority w:val="39"/>
    <w:pPr>
      <w:ind w:left="1680"/>
      <w:jc w:val="left"/>
    </w:pPr>
    <w:rPr>
      <w:rFonts w:asciiTheme="minorHAnsi" w:hAnsiTheme="minorHAnsi" w:cstheme="minorHAnsi"/>
      <w:sz w:val="18"/>
      <w:szCs w:val="18"/>
    </w:rPr>
  </w:style>
  <w:style w:type="paragraph" w:styleId="21">
    <w:name w:val="Date"/>
    <w:basedOn w:val="1"/>
    <w:next w:val="1"/>
    <w:qFormat/>
    <w:uiPriority w:val="0"/>
    <w:pPr>
      <w:ind w:left="100" w:leftChars="2500"/>
    </w:pPr>
  </w:style>
  <w:style w:type="paragraph" w:styleId="22">
    <w:name w:val="Body Text Indent 2"/>
    <w:basedOn w:val="1"/>
    <w:qFormat/>
    <w:uiPriority w:val="0"/>
    <w:pPr>
      <w:spacing w:after="120" w:line="480" w:lineRule="auto"/>
      <w:ind w:left="420" w:leftChars="200" w:firstLine="200" w:firstLineChars="200"/>
      <w:jc w:val="left"/>
    </w:pPr>
  </w:style>
  <w:style w:type="paragraph" w:styleId="23">
    <w:name w:val="Balloon Text"/>
    <w:basedOn w:val="1"/>
    <w:link w:val="60"/>
    <w:qFormat/>
    <w:uiPriority w:val="0"/>
    <w:rPr>
      <w:sz w:val="18"/>
      <w:szCs w:val="18"/>
      <w:lang w:val="zh-CN"/>
    </w:rPr>
  </w:style>
  <w:style w:type="paragraph" w:styleId="24">
    <w:name w:val="footer"/>
    <w:basedOn w:val="1"/>
    <w:link w:val="55"/>
    <w:qFormat/>
    <w:uiPriority w:val="0"/>
    <w:pPr>
      <w:tabs>
        <w:tab w:val="center" w:pos="4153"/>
        <w:tab w:val="right" w:pos="8306"/>
      </w:tabs>
      <w:snapToGrid w:val="0"/>
      <w:ind w:firstLine="200" w:firstLineChars="200"/>
      <w:jc w:val="left"/>
    </w:pPr>
    <w:rPr>
      <w:sz w:val="18"/>
      <w:szCs w:val="18"/>
    </w:rPr>
  </w:style>
  <w:style w:type="paragraph" w:styleId="25">
    <w:name w:val="header"/>
    <w:basedOn w:val="1"/>
    <w:link w:val="54"/>
    <w:qFormat/>
    <w:uiPriority w:val="99"/>
    <w:pPr>
      <w:pBdr>
        <w:bottom w:val="single" w:color="auto" w:sz="6" w:space="1"/>
      </w:pBdr>
      <w:tabs>
        <w:tab w:val="center" w:pos="4153"/>
        <w:tab w:val="right" w:pos="8306"/>
      </w:tabs>
      <w:snapToGrid w:val="0"/>
      <w:ind w:firstLine="200" w:firstLineChars="200"/>
      <w:jc w:val="center"/>
    </w:pPr>
    <w:rPr>
      <w:sz w:val="18"/>
      <w:szCs w:val="18"/>
    </w:rPr>
  </w:style>
  <w:style w:type="paragraph" w:styleId="26">
    <w:name w:val="toc 1"/>
    <w:basedOn w:val="1"/>
    <w:next w:val="1"/>
    <w:qFormat/>
    <w:uiPriority w:val="39"/>
    <w:pPr>
      <w:tabs>
        <w:tab w:val="left" w:pos="480"/>
        <w:tab w:val="right" w:leader="dot" w:pos="8949"/>
      </w:tabs>
      <w:spacing w:before="120" w:after="120"/>
      <w:jc w:val="left"/>
    </w:pPr>
    <w:rPr>
      <w:rFonts w:eastAsia="黑体"/>
      <w:bCs/>
      <w:sz w:val="28"/>
      <w:szCs w:val="28"/>
    </w:rPr>
  </w:style>
  <w:style w:type="paragraph" w:styleId="27">
    <w:name w:val="toc 4"/>
    <w:basedOn w:val="1"/>
    <w:next w:val="1"/>
    <w:qFormat/>
    <w:uiPriority w:val="39"/>
    <w:pPr>
      <w:ind w:left="720"/>
      <w:jc w:val="left"/>
    </w:pPr>
    <w:rPr>
      <w:rFonts w:asciiTheme="minorHAnsi" w:hAnsiTheme="minorHAnsi" w:cstheme="minorHAnsi"/>
      <w:sz w:val="18"/>
      <w:szCs w:val="18"/>
    </w:rPr>
  </w:style>
  <w:style w:type="paragraph" w:styleId="28">
    <w:name w:val="footnote text"/>
    <w:basedOn w:val="1"/>
    <w:semiHidden/>
    <w:qFormat/>
    <w:uiPriority w:val="0"/>
    <w:pPr>
      <w:snapToGrid w:val="0"/>
      <w:jc w:val="left"/>
    </w:pPr>
    <w:rPr>
      <w:sz w:val="18"/>
      <w:szCs w:val="18"/>
    </w:rPr>
  </w:style>
  <w:style w:type="paragraph" w:styleId="29">
    <w:name w:val="toc 6"/>
    <w:basedOn w:val="1"/>
    <w:next w:val="1"/>
    <w:qFormat/>
    <w:uiPriority w:val="39"/>
    <w:pPr>
      <w:ind w:left="1200"/>
      <w:jc w:val="left"/>
    </w:pPr>
    <w:rPr>
      <w:rFonts w:asciiTheme="minorHAnsi" w:hAnsiTheme="minorHAnsi" w:cstheme="minorHAnsi"/>
      <w:sz w:val="18"/>
      <w:szCs w:val="18"/>
    </w:rPr>
  </w:style>
  <w:style w:type="paragraph" w:styleId="30">
    <w:name w:val="toc 2"/>
    <w:basedOn w:val="1"/>
    <w:next w:val="1"/>
    <w:qFormat/>
    <w:uiPriority w:val="39"/>
    <w:pPr>
      <w:tabs>
        <w:tab w:val="left" w:pos="960"/>
        <w:tab w:val="right" w:leader="dot" w:pos="8949"/>
      </w:tabs>
      <w:ind w:left="240"/>
      <w:jc w:val="left"/>
    </w:pPr>
    <w:rPr>
      <w:rFonts w:ascii="宋体" w:hAnsi="宋体" w:cstheme="minorHAnsi"/>
      <w:smallCaps/>
      <w:sz w:val="28"/>
      <w:szCs w:val="28"/>
    </w:rPr>
  </w:style>
  <w:style w:type="paragraph" w:styleId="31">
    <w:name w:val="toc 9"/>
    <w:basedOn w:val="1"/>
    <w:next w:val="1"/>
    <w:qFormat/>
    <w:uiPriority w:val="39"/>
    <w:pPr>
      <w:ind w:left="1920"/>
      <w:jc w:val="left"/>
    </w:pPr>
    <w:rPr>
      <w:rFonts w:asciiTheme="minorHAnsi" w:hAnsiTheme="minorHAnsi" w:cstheme="minorHAnsi"/>
      <w:sz w:val="18"/>
      <w:szCs w:val="18"/>
    </w:rPr>
  </w:style>
  <w:style w:type="paragraph" w:styleId="32">
    <w:name w:val="Body Text 2"/>
    <w:basedOn w:val="1"/>
    <w:qFormat/>
    <w:uiPriority w:val="0"/>
    <w:pPr>
      <w:spacing w:after="120" w:line="480" w:lineRule="auto"/>
    </w:pPr>
  </w:style>
  <w:style w:type="paragraph" w:styleId="33">
    <w:name w:val="Normal (Web)"/>
    <w:basedOn w:val="1"/>
    <w:unhideWhenUsed/>
    <w:qFormat/>
    <w:uiPriority w:val="0"/>
    <w:pPr>
      <w:widowControl/>
      <w:spacing w:before="100" w:beforeAutospacing="1" w:after="100" w:afterAutospacing="1"/>
      <w:jc w:val="left"/>
    </w:pPr>
    <w:rPr>
      <w:rFonts w:ascii="宋体" w:hAnsi="宋体" w:cs="宋体"/>
      <w:kern w:val="0"/>
    </w:rPr>
  </w:style>
  <w:style w:type="paragraph" w:styleId="34">
    <w:name w:val="Title"/>
    <w:basedOn w:val="1"/>
    <w:qFormat/>
    <w:uiPriority w:val="0"/>
    <w:pPr>
      <w:spacing w:before="240" w:after="60"/>
      <w:jc w:val="center"/>
      <w:outlineLvl w:val="0"/>
    </w:pPr>
    <w:rPr>
      <w:rFonts w:ascii="Arial" w:hAnsi="Arial" w:cs="Arial"/>
      <w:b/>
      <w:bCs/>
      <w:sz w:val="32"/>
      <w:szCs w:val="32"/>
    </w:rPr>
  </w:style>
  <w:style w:type="paragraph" w:styleId="35">
    <w:name w:val="annotation subject"/>
    <w:basedOn w:val="15"/>
    <w:next w:val="15"/>
    <w:link w:val="83"/>
    <w:qFormat/>
    <w:uiPriority w:val="0"/>
    <w:rPr>
      <w:b/>
      <w:bCs/>
    </w:rPr>
  </w:style>
  <w:style w:type="paragraph" w:styleId="36">
    <w:name w:val="Body Text First Indent"/>
    <w:basedOn w:val="16"/>
    <w:qFormat/>
    <w:uiPriority w:val="0"/>
    <w:pPr>
      <w:ind w:firstLine="420" w:firstLineChars="100"/>
    </w:pPr>
  </w:style>
  <w:style w:type="table" w:styleId="38">
    <w:name w:val="Table Grid"/>
    <w:basedOn w:val="3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9">
    <w:name w:val="Light List"/>
    <w:basedOn w:val="37"/>
    <w:qFormat/>
    <w:uiPriority w:val="61"/>
    <w:rPr>
      <w:rFonts w:asciiTheme="minorHAnsi" w:hAnsiTheme="minorHAnsi" w:eastAsiaTheme="minorEastAsia" w:cstheme="minorBidi"/>
      <w:sz w:val="22"/>
      <w:szCs w:val="22"/>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character" w:styleId="41">
    <w:name w:val="Strong"/>
    <w:basedOn w:val="40"/>
    <w:qFormat/>
    <w:uiPriority w:val="0"/>
    <w:rPr>
      <w:b/>
    </w:rPr>
  </w:style>
  <w:style w:type="character" w:styleId="42">
    <w:name w:val="page number"/>
    <w:basedOn w:val="40"/>
    <w:qFormat/>
    <w:uiPriority w:val="0"/>
  </w:style>
  <w:style w:type="character" w:styleId="43">
    <w:name w:val="FollowedHyperlink"/>
    <w:basedOn w:val="40"/>
    <w:semiHidden/>
    <w:unhideWhenUsed/>
    <w:qFormat/>
    <w:uiPriority w:val="0"/>
    <w:rPr>
      <w:color w:val="954F72" w:themeColor="followedHyperlink"/>
      <w:u w:val="single"/>
      <w14:textFill>
        <w14:solidFill>
          <w14:schemeClr w14:val="folHlink"/>
        </w14:solidFill>
      </w14:textFill>
    </w:rPr>
  </w:style>
  <w:style w:type="character" w:styleId="44">
    <w:name w:val="Emphasis"/>
    <w:qFormat/>
    <w:uiPriority w:val="0"/>
    <w:rPr>
      <w:i/>
      <w:iCs/>
    </w:rPr>
  </w:style>
  <w:style w:type="character" w:styleId="45">
    <w:name w:val="Hyperlink"/>
    <w:qFormat/>
    <w:uiPriority w:val="99"/>
    <w:rPr>
      <w:color w:val="0000FF"/>
      <w:u w:val="single"/>
    </w:rPr>
  </w:style>
  <w:style w:type="character" w:styleId="46">
    <w:name w:val="HTML Code"/>
    <w:basedOn w:val="40"/>
    <w:semiHidden/>
    <w:unhideWhenUsed/>
    <w:qFormat/>
    <w:uiPriority w:val="0"/>
    <w:rPr>
      <w:rFonts w:ascii="Courier New" w:hAnsi="Courier New"/>
      <w:sz w:val="20"/>
    </w:rPr>
  </w:style>
  <w:style w:type="character" w:styleId="47">
    <w:name w:val="annotation reference"/>
    <w:qFormat/>
    <w:uiPriority w:val="0"/>
    <w:rPr>
      <w:sz w:val="21"/>
      <w:szCs w:val="21"/>
    </w:rPr>
  </w:style>
  <w:style w:type="character" w:styleId="48">
    <w:name w:val="footnote reference"/>
    <w:semiHidden/>
    <w:qFormat/>
    <w:uiPriority w:val="0"/>
    <w:rPr>
      <w:rFonts w:eastAsia="嬋体"/>
      <w:sz w:val="24"/>
      <w:szCs w:val="24"/>
      <w:vertAlign w:val="superscript"/>
      <w:lang w:val="en-US" w:eastAsia="en-US" w:bidi="ar-SA"/>
    </w:rPr>
  </w:style>
  <w:style w:type="character" w:customStyle="1" w:styleId="49">
    <w:name w:val="标题 3 字符"/>
    <w:link w:val="4"/>
    <w:qFormat/>
    <w:uiPriority w:val="0"/>
    <w:rPr>
      <w:rFonts w:eastAsia="黑体"/>
      <w:kern w:val="2"/>
      <w:sz w:val="24"/>
      <w:szCs w:val="32"/>
    </w:rPr>
  </w:style>
  <w:style w:type="character" w:customStyle="1" w:styleId="50">
    <w:name w:val="标题 4 字符"/>
    <w:link w:val="5"/>
    <w:qFormat/>
    <w:uiPriority w:val="0"/>
    <w:rPr>
      <w:b/>
      <w:bCs/>
      <w:kern w:val="2"/>
      <w:sz w:val="24"/>
      <w:szCs w:val="28"/>
    </w:rPr>
  </w:style>
  <w:style w:type="paragraph" w:customStyle="1" w:styleId="51">
    <w:name w:val="标题2"/>
    <w:basedOn w:val="3"/>
    <w:qFormat/>
    <w:uiPriority w:val="0"/>
    <w:rPr>
      <w:bCs w:val="0"/>
    </w:rPr>
  </w:style>
  <w:style w:type="paragraph" w:customStyle="1" w:styleId="52">
    <w:name w:val="标题3"/>
    <w:basedOn w:val="4"/>
    <w:next w:val="5"/>
    <w:qFormat/>
    <w:uiPriority w:val="0"/>
  </w:style>
  <w:style w:type="paragraph" w:customStyle="1" w:styleId="53">
    <w:name w:val="表格"/>
    <w:basedOn w:val="1"/>
    <w:qFormat/>
    <w:uiPriority w:val="0"/>
    <w:pPr>
      <w:jc w:val="center"/>
    </w:pPr>
  </w:style>
  <w:style w:type="character" w:customStyle="1" w:styleId="54">
    <w:name w:val="页眉 字符"/>
    <w:link w:val="25"/>
    <w:qFormat/>
    <w:uiPriority w:val="99"/>
    <w:rPr>
      <w:rFonts w:eastAsia="宋体"/>
      <w:kern w:val="2"/>
      <w:sz w:val="18"/>
      <w:szCs w:val="18"/>
      <w:lang w:val="en-US" w:eastAsia="zh-CN" w:bidi="ar-SA"/>
    </w:rPr>
  </w:style>
  <w:style w:type="character" w:customStyle="1" w:styleId="55">
    <w:name w:val="页脚 字符"/>
    <w:link w:val="24"/>
    <w:qFormat/>
    <w:uiPriority w:val="0"/>
    <w:rPr>
      <w:rFonts w:eastAsia="宋体"/>
      <w:kern w:val="2"/>
      <w:sz w:val="18"/>
      <w:szCs w:val="18"/>
      <w:lang w:val="en-US" w:eastAsia="zh-CN" w:bidi="ar-SA"/>
    </w:rPr>
  </w:style>
  <w:style w:type="paragraph" w:customStyle="1" w:styleId="56">
    <w:name w:val="SPIE reference listing"/>
    <w:basedOn w:val="1"/>
    <w:qFormat/>
    <w:uiPriority w:val="0"/>
    <w:pPr>
      <w:widowControl/>
    </w:pPr>
    <w:rPr>
      <w:kern w:val="0"/>
      <w:sz w:val="20"/>
      <w:szCs w:val="20"/>
      <w:lang w:eastAsia="en-US"/>
    </w:rPr>
  </w:style>
  <w:style w:type="paragraph" w:customStyle="1" w:styleId="57">
    <w:name w:val="Char Char Char Char Char Char"/>
    <w:basedOn w:val="1"/>
    <w:next w:val="1"/>
    <w:qFormat/>
    <w:uiPriority w:val="0"/>
    <w:pPr>
      <w:widowControl/>
      <w:spacing w:before="156" w:beforeLines="50" w:after="312" w:afterLines="100"/>
      <w:ind w:left="357"/>
      <w:jc w:val="center"/>
    </w:pPr>
    <w:rPr>
      <w:rFonts w:ascii="宋体" w:hAnsi="宋体"/>
      <w:b/>
      <w:kern w:val="0"/>
      <w:sz w:val="52"/>
      <w:szCs w:val="52"/>
      <w:lang w:eastAsia="en-US"/>
    </w:rPr>
  </w:style>
  <w:style w:type="character" w:customStyle="1" w:styleId="58">
    <w:name w:val="word"/>
    <w:basedOn w:val="40"/>
    <w:qFormat/>
    <w:uiPriority w:val="0"/>
  </w:style>
  <w:style w:type="character" w:customStyle="1" w:styleId="59">
    <w:name w:val="trans"/>
    <w:basedOn w:val="40"/>
    <w:qFormat/>
    <w:uiPriority w:val="0"/>
  </w:style>
  <w:style w:type="character" w:customStyle="1" w:styleId="60">
    <w:name w:val="批注框文本 字符"/>
    <w:link w:val="23"/>
    <w:qFormat/>
    <w:uiPriority w:val="0"/>
    <w:rPr>
      <w:rFonts w:eastAsia="宋体"/>
      <w:kern w:val="2"/>
      <w:sz w:val="18"/>
      <w:szCs w:val="18"/>
      <w:lang w:val="zh-CN" w:eastAsia="zh-CN" w:bidi="ar-SA"/>
    </w:rPr>
  </w:style>
  <w:style w:type="paragraph" w:customStyle="1" w:styleId="61">
    <w:name w:val="Char1 Char Char Char"/>
    <w:basedOn w:val="1"/>
    <w:qFormat/>
    <w:uiPriority w:val="0"/>
    <w:rPr>
      <w:szCs w:val="20"/>
    </w:rPr>
  </w:style>
  <w:style w:type="paragraph" w:customStyle="1" w:styleId="62">
    <w:name w:val="中等深浅网格 1 - 强调文字颜色 21"/>
    <w:basedOn w:val="1"/>
    <w:qFormat/>
    <w:uiPriority w:val="0"/>
    <w:pPr>
      <w:ind w:firstLine="420" w:firstLineChars="200"/>
    </w:pPr>
    <w:rPr>
      <w:szCs w:val="22"/>
    </w:rPr>
  </w:style>
  <w:style w:type="paragraph" w:customStyle="1" w:styleId="63">
    <w:name w:val="样式1"/>
    <w:basedOn w:val="5"/>
    <w:qFormat/>
    <w:uiPriority w:val="0"/>
    <w:pPr>
      <w:keepNext w:val="0"/>
      <w:keepLines w:val="0"/>
      <w:spacing w:before="100" w:line="300" w:lineRule="auto"/>
    </w:pPr>
    <w:rPr>
      <w:b w:val="0"/>
      <w:lang w:val="zh-CN"/>
    </w:rPr>
  </w:style>
  <w:style w:type="paragraph" w:customStyle="1" w:styleId="64">
    <w:name w:val="样式4"/>
    <w:basedOn w:val="5"/>
    <w:qFormat/>
    <w:uiPriority w:val="0"/>
    <w:pPr>
      <w:keepNext w:val="0"/>
      <w:keepLines w:val="0"/>
      <w:spacing w:before="100" w:line="377" w:lineRule="auto"/>
    </w:pPr>
    <w:rPr>
      <w:b w:val="0"/>
      <w:szCs w:val="24"/>
      <w:lang w:val="zh-CN"/>
    </w:rPr>
  </w:style>
  <w:style w:type="paragraph" w:customStyle="1" w:styleId="65">
    <w:name w:val="样式2"/>
    <w:basedOn w:val="5"/>
    <w:qFormat/>
    <w:uiPriority w:val="0"/>
    <w:pPr>
      <w:keepNext w:val="0"/>
      <w:keepLines w:val="0"/>
      <w:spacing w:before="100" w:line="377" w:lineRule="auto"/>
    </w:pPr>
    <w:rPr>
      <w:b w:val="0"/>
      <w:szCs w:val="24"/>
      <w:lang w:val="zh-CN"/>
    </w:rPr>
  </w:style>
  <w:style w:type="character" w:customStyle="1" w:styleId="66">
    <w:name w:val="apple-style-span"/>
    <w:basedOn w:val="40"/>
    <w:qFormat/>
    <w:uiPriority w:val="0"/>
  </w:style>
  <w:style w:type="character" w:customStyle="1" w:styleId="67">
    <w:name w:val="apple-converted-space"/>
    <w:basedOn w:val="40"/>
    <w:qFormat/>
    <w:uiPriority w:val="0"/>
  </w:style>
  <w:style w:type="paragraph" w:customStyle="1" w:styleId="68">
    <w:name w:val="样式 标题 4 + 宋体"/>
    <w:basedOn w:val="5"/>
    <w:qFormat/>
    <w:uiPriority w:val="0"/>
    <w:pPr>
      <w:keepNext w:val="0"/>
      <w:keepLines w:val="0"/>
      <w:spacing w:before="100" w:line="300" w:lineRule="auto"/>
    </w:pPr>
    <w:rPr>
      <w:rFonts w:ascii="宋体" w:hAnsi="宋体"/>
      <w:b w:val="0"/>
      <w:lang w:val="zh-CN"/>
    </w:rPr>
  </w:style>
  <w:style w:type="paragraph" w:customStyle="1" w:styleId="69">
    <w:name w:val="标题 4+"/>
    <w:basedOn w:val="1"/>
    <w:link w:val="70"/>
    <w:qFormat/>
    <w:uiPriority w:val="0"/>
    <w:rPr>
      <w:b/>
    </w:rPr>
  </w:style>
  <w:style w:type="character" w:customStyle="1" w:styleId="70">
    <w:name w:val="标题 4+ Char"/>
    <w:link w:val="69"/>
    <w:qFormat/>
    <w:uiPriority w:val="0"/>
    <w:rPr>
      <w:rFonts w:eastAsia="宋体"/>
      <w:b/>
      <w:kern w:val="2"/>
      <w:sz w:val="24"/>
      <w:szCs w:val="24"/>
      <w:lang w:val="en-US" w:eastAsia="zh-CN" w:bidi="ar-SA"/>
    </w:rPr>
  </w:style>
  <w:style w:type="paragraph" w:customStyle="1" w:styleId="71">
    <w:name w:val="Normal New"/>
    <w:qFormat/>
    <w:uiPriority w:val="0"/>
    <w:pPr>
      <w:jc w:val="both"/>
    </w:pPr>
    <w:rPr>
      <w:rFonts w:ascii="Times New Roman" w:hAnsi="Times New Roman" w:eastAsia="宋体" w:cs="Times New Roman"/>
      <w:kern w:val="2"/>
      <w:sz w:val="21"/>
      <w:lang w:val="en-US" w:eastAsia="zh-CN" w:bidi="ar-SA"/>
    </w:rPr>
  </w:style>
  <w:style w:type="paragraph" w:customStyle="1" w:styleId="72">
    <w:name w:val="中等深浅底纹 1 - 强调文字颜色 11"/>
    <w:qFormat/>
    <w:uiPriority w:val="0"/>
    <w:pPr>
      <w:widowControl w:val="0"/>
      <w:jc w:val="both"/>
    </w:pPr>
    <w:rPr>
      <w:rFonts w:ascii="Calibri" w:hAnsi="Calibri" w:eastAsia="宋体" w:cs="Times New Roman"/>
      <w:kern w:val="2"/>
      <w:sz w:val="21"/>
      <w:szCs w:val="22"/>
      <w:lang w:val="en-US" w:eastAsia="zh-CN" w:bidi="ar-SA"/>
    </w:rPr>
  </w:style>
  <w:style w:type="character" w:customStyle="1" w:styleId="73">
    <w:name w:val="author"/>
    <w:qFormat/>
    <w:uiPriority w:val="0"/>
  </w:style>
  <w:style w:type="character" w:customStyle="1" w:styleId="74">
    <w:name w:val="pubyear"/>
    <w:qFormat/>
    <w:uiPriority w:val="0"/>
  </w:style>
  <w:style w:type="character" w:customStyle="1" w:styleId="75">
    <w:name w:val="chaptertitle"/>
    <w:qFormat/>
    <w:uiPriority w:val="0"/>
  </w:style>
  <w:style w:type="character" w:customStyle="1" w:styleId="76">
    <w:name w:val="editor"/>
    <w:qFormat/>
    <w:uiPriority w:val="0"/>
  </w:style>
  <w:style w:type="character" w:customStyle="1" w:styleId="77">
    <w:name w:val="booktitle"/>
    <w:qFormat/>
    <w:uiPriority w:val="0"/>
  </w:style>
  <w:style w:type="character" w:customStyle="1" w:styleId="78">
    <w:name w:val="edition"/>
    <w:qFormat/>
    <w:uiPriority w:val="0"/>
  </w:style>
  <w:style w:type="character" w:customStyle="1" w:styleId="79">
    <w:name w:val="publisherlocation"/>
    <w:qFormat/>
    <w:uiPriority w:val="0"/>
  </w:style>
  <w:style w:type="paragraph" w:customStyle="1" w:styleId="80">
    <w:name w:val="TOC 标题1"/>
    <w:basedOn w:val="2"/>
    <w:next w:val="1"/>
    <w:qFormat/>
    <w:uiPriority w:val="39"/>
    <w:pPr>
      <w:keepLines/>
      <w:widowControl/>
      <w:spacing w:before="480" w:after="0" w:line="276" w:lineRule="auto"/>
      <w:jc w:val="left"/>
      <w:outlineLvl w:val="9"/>
    </w:pPr>
    <w:rPr>
      <w:rFonts w:ascii="Cambria" w:hAnsi="Cambria" w:eastAsia="宋体"/>
      <w:b w:val="0"/>
      <w:bCs/>
      <w:color w:val="365F91"/>
      <w:kern w:val="0"/>
      <w:sz w:val="28"/>
      <w:szCs w:val="28"/>
    </w:rPr>
  </w:style>
  <w:style w:type="character" w:customStyle="1" w:styleId="81">
    <w:name w:val="description"/>
    <w:qFormat/>
    <w:uiPriority w:val="0"/>
  </w:style>
  <w:style w:type="character" w:customStyle="1" w:styleId="82">
    <w:name w:val="批注文字 字符"/>
    <w:link w:val="15"/>
    <w:qFormat/>
    <w:uiPriority w:val="0"/>
    <w:rPr>
      <w:rFonts w:eastAsia="宋体"/>
      <w:kern w:val="2"/>
      <w:sz w:val="21"/>
      <w:szCs w:val="24"/>
      <w:lang w:val="zh-CN" w:eastAsia="zh-CN" w:bidi="ar-SA"/>
    </w:rPr>
  </w:style>
  <w:style w:type="character" w:customStyle="1" w:styleId="83">
    <w:name w:val="批注主题 字符"/>
    <w:link w:val="35"/>
    <w:qFormat/>
    <w:uiPriority w:val="0"/>
    <w:rPr>
      <w:rFonts w:eastAsia="宋体"/>
      <w:b/>
      <w:bCs/>
      <w:kern w:val="2"/>
      <w:sz w:val="21"/>
      <w:szCs w:val="24"/>
      <w:lang w:val="zh-CN" w:eastAsia="zh-CN" w:bidi="ar-SA"/>
    </w:rPr>
  </w:style>
  <w:style w:type="paragraph" w:styleId="84">
    <w:name w:val="List Paragraph"/>
    <w:basedOn w:val="1"/>
    <w:qFormat/>
    <w:uiPriority w:val="34"/>
    <w:pPr>
      <w:ind w:firstLine="420" w:firstLineChars="200"/>
    </w:pPr>
  </w:style>
  <w:style w:type="character" w:customStyle="1" w:styleId="85">
    <w:name w:val="标题 2 字符"/>
    <w:basedOn w:val="40"/>
    <w:link w:val="3"/>
    <w:qFormat/>
    <w:uiPriority w:val="0"/>
    <w:rPr>
      <w:rFonts w:eastAsia="黑体"/>
      <w:bCs/>
      <w:kern w:val="2"/>
      <w:sz w:val="28"/>
      <w:szCs w:val="32"/>
    </w:rPr>
  </w:style>
  <w:style w:type="character" w:customStyle="1" w:styleId="86">
    <w:name w:val="body31"/>
    <w:basedOn w:val="40"/>
    <w:qFormat/>
    <w:uiPriority w:val="0"/>
    <w:rPr>
      <w:rFonts w:hint="default" w:ascii="Verdana" w:hAnsi="Verdana"/>
      <w:color w:val="000000"/>
      <w:sz w:val="13"/>
      <w:szCs w:val="13"/>
    </w:rPr>
  </w:style>
  <w:style w:type="paragraph" w:customStyle="1" w:styleId="87">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88">
    <w:name w:val="修订1"/>
    <w:hidden/>
    <w:semiHidden/>
    <w:qFormat/>
    <w:uiPriority w:val="99"/>
    <w:rPr>
      <w:rFonts w:ascii="Times New Roman" w:hAnsi="Times New Roman" w:eastAsia="宋体" w:cs="Times New Roman"/>
      <w:kern w:val="2"/>
      <w:sz w:val="24"/>
      <w:szCs w:val="24"/>
      <w:lang w:val="en-US" w:eastAsia="zh-CN" w:bidi="ar-SA"/>
    </w:rPr>
  </w:style>
  <w:style w:type="paragraph" w:customStyle="1" w:styleId="89">
    <w:name w:val="图表样式"/>
    <w:basedOn w:val="1"/>
    <w:link w:val="90"/>
    <w:qFormat/>
    <w:uiPriority w:val="0"/>
    <w:pPr>
      <w:shd w:val="clear" w:color="auto" w:fill="FFFFFF"/>
      <w:snapToGrid w:val="0"/>
      <w:spacing w:before="120" w:beforeLines="50" w:after="120" w:afterLines="50" w:line="240" w:lineRule="auto"/>
      <w:jc w:val="center"/>
    </w:pPr>
    <w:rPr>
      <w:rFonts w:cs="宋体"/>
      <w:sz w:val="21"/>
      <w:szCs w:val="21"/>
    </w:rPr>
  </w:style>
  <w:style w:type="character" w:customStyle="1" w:styleId="90">
    <w:name w:val="图表样式 字符"/>
    <w:link w:val="89"/>
    <w:qFormat/>
    <w:uiPriority w:val="0"/>
    <w:rPr>
      <w:rFonts w:cs="宋体"/>
      <w:kern w:val="2"/>
      <w:sz w:val="21"/>
      <w:szCs w:val="21"/>
      <w:shd w:val="clear" w:color="auto" w:fill="FFFFFF"/>
    </w:rPr>
  </w:style>
  <w:style w:type="character" w:customStyle="1" w:styleId="91">
    <w:name w:val="标题 6 字符"/>
    <w:basedOn w:val="40"/>
    <w:link w:val="7"/>
    <w:semiHidden/>
    <w:qFormat/>
    <w:uiPriority w:val="0"/>
    <w:rPr>
      <w:rFonts w:asciiTheme="majorHAnsi" w:hAnsiTheme="majorHAnsi" w:eastAsiaTheme="majorEastAsia" w:cstheme="majorBidi"/>
      <w:b/>
      <w:bCs/>
      <w:kern w:val="2"/>
      <w:sz w:val="24"/>
      <w:szCs w:val="24"/>
    </w:rPr>
  </w:style>
  <w:style w:type="character" w:customStyle="1" w:styleId="92">
    <w:name w:val="标题 7 字符"/>
    <w:basedOn w:val="40"/>
    <w:link w:val="8"/>
    <w:semiHidden/>
    <w:qFormat/>
    <w:uiPriority w:val="0"/>
    <w:rPr>
      <w:b/>
      <w:bCs/>
      <w:kern w:val="2"/>
      <w:sz w:val="24"/>
      <w:szCs w:val="24"/>
    </w:rPr>
  </w:style>
  <w:style w:type="character" w:customStyle="1" w:styleId="93">
    <w:name w:val="标题 8 字符"/>
    <w:basedOn w:val="40"/>
    <w:link w:val="9"/>
    <w:semiHidden/>
    <w:qFormat/>
    <w:uiPriority w:val="0"/>
    <w:rPr>
      <w:rFonts w:asciiTheme="majorHAnsi" w:hAnsiTheme="majorHAnsi" w:eastAsiaTheme="majorEastAsia" w:cstheme="majorBidi"/>
      <w:kern w:val="2"/>
      <w:sz w:val="24"/>
      <w:szCs w:val="24"/>
    </w:rPr>
  </w:style>
  <w:style w:type="character" w:customStyle="1" w:styleId="94">
    <w:name w:val="标题 9 字符"/>
    <w:basedOn w:val="40"/>
    <w:link w:val="10"/>
    <w:semiHidden/>
    <w:qFormat/>
    <w:uiPriority w:val="0"/>
    <w:rPr>
      <w:rFonts w:asciiTheme="majorHAnsi" w:hAnsiTheme="majorHAnsi" w:eastAsiaTheme="majorEastAsia" w:cstheme="majorBidi"/>
      <w:kern w:val="2"/>
      <w:sz w:val="21"/>
      <w:szCs w:val="21"/>
    </w:rPr>
  </w:style>
  <w:style w:type="character" w:customStyle="1" w:styleId="95">
    <w:name w:val="未处理的提及1"/>
    <w:basedOn w:val="40"/>
    <w:semiHidden/>
    <w:unhideWhenUsed/>
    <w:qFormat/>
    <w:uiPriority w:val="99"/>
    <w:rPr>
      <w:color w:val="605E5C"/>
      <w:shd w:val="clear" w:color="auto" w:fill="E1DFDD"/>
    </w:rPr>
  </w:style>
  <w:style w:type="character" w:styleId="96">
    <w:name w:val="Placeholder Text"/>
    <w:basedOn w:val="40"/>
    <w:semiHidden/>
    <w:qFormat/>
    <w:uiPriority w:val="99"/>
    <w:rPr>
      <w:color w:val="808080"/>
    </w:rPr>
  </w:style>
  <w:style w:type="character" w:customStyle="1" w:styleId="97">
    <w:name w:val="MTEquationSection"/>
    <w:basedOn w:val="40"/>
    <w:qFormat/>
    <w:uiPriority w:val="0"/>
    <w:rPr>
      <w:b/>
      <w:bCs/>
      <w:vanish/>
      <w:color w:val="FF0000"/>
    </w:rPr>
  </w:style>
  <w:style w:type="paragraph" w:customStyle="1" w:styleId="98">
    <w:name w:val="MTDisplayEquation"/>
    <w:basedOn w:val="1"/>
    <w:next w:val="1"/>
    <w:link w:val="99"/>
    <w:qFormat/>
    <w:uiPriority w:val="0"/>
    <w:pPr>
      <w:tabs>
        <w:tab w:val="center" w:pos="4480"/>
        <w:tab w:val="right" w:pos="8960"/>
      </w:tabs>
      <w:ind w:firstLine="480" w:firstLineChars="200"/>
      <w:jc w:val="center"/>
    </w:pPr>
  </w:style>
  <w:style w:type="character" w:customStyle="1" w:styleId="99">
    <w:name w:val="MTDisplayEquation 字符"/>
    <w:basedOn w:val="40"/>
    <w:link w:val="98"/>
    <w:qFormat/>
    <w:uiPriority w:val="0"/>
    <w:rPr>
      <w:kern w:val="2"/>
      <w:sz w:val="24"/>
      <w:szCs w:val="24"/>
    </w:rPr>
  </w:style>
  <w:style w:type="character" w:customStyle="1" w:styleId="100">
    <w:name w:val="b_regtxt"/>
    <w:basedOn w:val="40"/>
    <w:qFormat/>
    <w:uiPriority w:val="0"/>
  </w:style>
  <w:style w:type="character" w:customStyle="1" w:styleId="101">
    <w:name w:val="q4iawc"/>
    <w:basedOn w:val="40"/>
    <w:qFormat/>
    <w:uiPriority w:val="0"/>
  </w:style>
  <w:style w:type="paragraph" w:customStyle="1" w:styleId="102">
    <w:name w:val="公式"/>
    <w:basedOn w:val="1"/>
    <w:next w:val="1"/>
    <w:qFormat/>
    <w:uiPriority w:val="0"/>
    <w:pPr>
      <w:tabs>
        <w:tab w:val="center" w:pos="4479"/>
        <w:tab w:val="right" w:pos="8961"/>
        <w:tab w:val="right" w:pos="10431"/>
      </w:tabs>
      <w:ind w:firstLine="482" w:firstLineChars="200"/>
      <w:jc w:val="center"/>
    </w:p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5" Type="http://schemas.microsoft.com/office/2011/relationships/people" Target="people.xml"/><Relationship Id="rId84" Type="http://schemas.openxmlformats.org/officeDocument/2006/relationships/fontTable" Target="fontTable.xml"/><Relationship Id="rId83" Type="http://schemas.openxmlformats.org/officeDocument/2006/relationships/customXml" Target="../customXml/item2.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57.png"/><Relationship Id="rId8" Type="http://schemas.openxmlformats.org/officeDocument/2006/relationships/header" Target="header2.xml"/><Relationship Id="rId79" Type="http://schemas.openxmlformats.org/officeDocument/2006/relationships/image" Target="media/image56.png"/><Relationship Id="rId78" Type="http://schemas.openxmlformats.org/officeDocument/2006/relationships/image" Target="media/image55.png"/><Relationship Id="rId77" Type="http://schemas.openxmlformats.org/officeDocument/2006/relationships/image" Target="media/image54.png"/><Relationship Id="rId76" Type="http://schemas.openxmlformats.org/officeDocument/2006/relationships/image" Target="media/image53.png"/><Relationship Id="rId75" Type="http://schemas.openxmlformats.org/officeDocument/2006/relationships/image" Target="media/image52.png"/><Relationship Id="rId74" Type="http://schemas.openxmlformats.org/officeDocument/2006/relationships/image" Target="media/image51.png"/><Relationship Id="rId73" Type="http://schemas.openxmlformats.org/officeDocument/2006/relationships/image" Target="media/image50.png"/><Relationship Id="rId72" Type="http://schemas.openxmlformats.org/officeDocument/2006/relationships/image" Target="media/image49.png"/><Relationship Id="rId71" Type="http://schemas.openxmlformats.org/officeDocument/2006/relationships/image" Target="media/image48.png"/><Relationship Id="rId70" Type="http://schemas.openxmlformats.org/officeDocument/2006/relationships/image" Target="media/image47.png"/><Relationship Id="rId7" Type="http://schemas.openxmlformats.org/officeDocument/2006/relationships/header" Target="header1.xml"/><Relationship Id="rId69" Type="http://schemas.openxmlformats.org/officeDocument/2006/relationships/image" Target="media/image46.png"/><Relationship Id="rId68" Type="http://schemas.openxmlformats.org/officeDocument/2006/relationships/image" Target="media/image45.png"/><Relationship Id="rId67" Type="http://schemas.openxmlformats.org/officeDocument/2006/relationships/image" Target="media/image44.png"/><Relationship Id="rId66" Type="http://schemas.openxmlformats.org/officeDocument/2006/relationships/image" Target="media/image43.png"/><Relationship Id="rId65" Type="http://schemas.openxmlformats.org/officeDocument/2006/relationships/image" Target="media/image42.png"/><Relationship Id="rId64" Type="http://schemas.openxmlformats.org/officeDocument/2006/relationships/image" Target="media/image41.png"/><Relationship Id="rId63" Type="http://schemas.openxmlformats.org/officeDocument/2006/relationships/image" Target="media/image40.png"/><Relationship Id="rId62" Type="http://schemas.openxmlformats.org/officeDocument/2006/relationships/image" Target="media/image39.png"/><Relationship Id="rId61" Type="http://schemas.openxmlformats.org/officeDocument/2006/relationships/image" Target="media/image38.png"/><Relationship Id="rId60" Type="http://schemas.openxmlformats.org/officeDocument/2006/relationships/image" Target="media/image37.png"/><Relationship Id="rId6" Type="http://schemas.openxmlformats.org/officeDocument/2006/relationships/endnotes" Target="endnotes.xml"/><Relationship Id="rId59" Type="http://schemas.openxmlformats.org/officeDocument/2006/relationships/image" Target="media/image36.png"/><Relationship Id="rId58" Type="http://schemas.openxmlformats.org/officeDocument/2006/relationships/image" Target="media/image35.png"/><Relationship Id="rId57" Type="http://schemas.openxmlformats.org/officeDocument/2006/relationships/image" Target="media/image34.png"/><Relationship Id="rId56" Type="http://schemas.openxmlformats.org/officeDocument/2006/relationships/image" Target="media/image33.png"/><Relationship Id="rId55" Type="http://schemas.openxmlformats.org/officeDocument/2006/relationships/image" Target="media/image32.wmf"/><Relationship Id="rId54" Type="http://schemas.openxmlformats.org/officeDocument/2006/relationships/oleObject" Target="embeddings/oleObject4.bin"/><Relationship Id="rId53" Type="http://schemas.openxmlformats.org/officeDocument/2006/relationships/image" Target="media/image31.wmf"/><Relationship Id="rId52" Type="http://schemas.openxmlformats.org/officeDocument/2006/relationships/oleObject" Target="embeddings/oleObject3.bin"/><Relationship Id="rId51" Type="http://schemas.openxmlformats.org/officeDocument/2006/relationships/image" Target="media/image30.png"/><Relationship Id="rId50" Type="http://schemas.openxmlformats.org/officeDocument/2006/relationships/image" Target="media/image29.wmf"/><Relationship Id="rId5" Type="http://schemas.openxmlformats.org/officeDocument/2006/relationships/footnotes" Target="footnotes.xml"/><Relationship Id="rId49" Type="http://schemas.openxmlformats.org/officeDocument/2006/relationships/oleObject" Target="embeddings/oleObject2.bin"/><Relationship Id="rId48" Type="http://schemas.openxmlformats.org/officeDocument/2006/relationships/image" Target="media/image28.wmf"/><Relationship Id="rId47" Type="http://schemas.openxmlformats.org/officeDocument/2006/relationships/oleObject" Target="embeddings/oleObject1.bin"/><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microsoft.com/office/2011/relationships/commentsExtended" Target="commentsExtended.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jpe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13.jpeg"/><Relationship Id="rId31" Type="http://schemas.openxmlformats.org/officeDocument/2006/relationships/image" Target="media/image12.jpeg"/><Relationship Id="rId30" Type="http://schemas.openxmlformats.org/officeDocument/2006/relationships/image" Target="media/image11.jpeg"/><Relationship Id="rId3" Type="http://schemas.openxmlformats.org/officeDocument/2006/relationships/comments" Target="comments.xml"/><Relationship Id="rId29" Type="http://schemas.openxmlformats.org/officeDocument/2006/relationships/image" Target="media/image10.jpeg"/><Relationship Id="rId28" Type="http://schemas.openxmlformats.org/officeDocument/2006/relationships/image" Target="media/image9.png"/><Relationship Id="rId27" Type="http://schemas.openxmlformats.org/officeDocument/2006/relationships/image" Target="media/image8.jpe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jpeg"/><Relationship Id="rId23" Type="http://schemas.openxmlformats.org/officeDocument/2006/relationships/image" Target="media/image4.jpeg"/><Relationship Id="rId22" Type="http://schemas.openxmlformats.org/officeDocument/2006/relationships/image" Target="media/image3.jpeg"/><Relationship Id="rId21" Type="http://schemas.openxmlformats.org/officeDocument/2006/relationships/image" Target="media/image2.jpeg"/><Relationship Id="rId20" Type="http://schemas.openxmlformats.org/officeDocument/2006/relationships/image" Target="media/image1.jpe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6.xml"/><Relationship Id="rId17" Type="http://schemas.openxmlformats.org/officeDocument/2006/relationships/footer" Target="footer5.xml"/><Relationship Id="rId16" Type="http://schemas.openxmlformats.org/officeDocument/2006/relationships/footer" Target="footer4.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header" Target="head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B0CDD2-6C35-47CC-9D06-78D8C3959A8D}">
  <ds:schemaRefs/>
</ds:datastoreItem>
</file>

<file path=docProps/app.xml><?xml version="1.0" encoding="utf-8"?>
<Properties xmlns="http://schemas.openxmlformats.org/officeDocument/2006/extended-properties" xmlns:vt="http://schemas.openxmlformats.org/officeDocument/2006/docPropsVTypes">
  <Template>Normal</Template>
  <Company>Microsoft China</Company>
  <Pages>86</Pages>
  <Words>37913</Words>
  <Characters>55634</Characters>
  <Lines>217</Lines>
  <Paragraphs>61</Paragraphs>
  <TotalTime>1</TotalTime>
  <ScaleCrop>false</ScaleCrop>
  <LinksUpToDate>false</LinksUpToDate>
  <CharactersWithSpaces>58391</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2021-04-28T03:56:00Z</dcterms:created>
  <dc:creator>微软中国</dc:creator>
  <dc:description>NE.Bib</dc:description>
  <cp:lastModifiedBy>GYJ</cp:lastModifiedBy>
  <cp:lastPrinted>2021-10-17T17:00:00Z</cp:lastPrinted>
  <dcterms:modified xsi:type="dcterms:W3CDTF">2022-10-30T09:55:39Z</dcterms:modified>
  <dc:title>分类号</dc:title>
  <cp:revision>322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2052-11.1.0.12598</vt:lpwstr>
  </property>
  <property fmtid="{D5CDD505-2E9C-101B-9397-08002B2CF9AE}" pid="6" name="ICV">
    <vt:lpwstr>154E5494FEF74592B673A598E7868BAB</vt:lpwstr>
  </property>
</Properties>
</file>