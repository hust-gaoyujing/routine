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44250078"/>
      <w:bookmarkStart w:id="3" w:name="_Toc437362256"/>
      <w:bookmarkStart w:id="4" w:name="_Toc437362296"/>
      <w:bookmarkStart w:id="5" w:name="_Toc229915031"/>
      <w:bookmarkStart w:id="6" w:name="_Toc379915050"/>
      <w:bookmarkStart w:id="7" w:name="_Toc229791430"/>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6215"/>
      <w:r>
        <w:rPr>
          <w:rFonts w:hint="eastAsia"/>
          <w:b/>
          <w:bCs/>
          <w:sz w:val="52"/>
        </w:rPr>
        <w:t>二值</w:t>
      </w:r>
      <w:r>
        <w:rPr>
          <w:rFonts w:hint="eastAsia"/>
          <w:b/>
          <w:bCs/>
          <w:sz w:val="52"/>
          <w:lang w:val="en-US" w:eastAsia="zh-CN"/>
        </w:rPr>
        <w:t>复数</w:t>
      </w:r>
      <w:r>
        <w:rPr>
          <w:rFonts w:hint="eastAsia"/>
          <w:b/>
          <w:bCs/>
          <w:sz w:val="52"/>
        </w:rPr>
        <w:t>神经网络</w:t>
      </w:r>
      <w:r>
        <w:rPr>
          <w:rFonts w:hint="eastAsia"/>
          <w:b/>
          <w:bCs/>
          <w:sz w:val="52"/>
          <w:lang w:eastAsia="zh-CN"/>
        </w:rPr>
        <w:t>（</w:t>
      </w:r>
      <w:r>
        <w:rPr>
          <w:rFonts w:hint="eastAsia"/>
          <w:b/>
          <w:bCs/>
          <w:sz w:val="52"/>
        </w:rPr>
        <w:t>BCNN</w:t>
      </w:r>
      <w:r>
        <w:rPr>
          <w:rFonts w:hint="eastAsia"/>
          <w:b/>
          <w:bCs/>
          <w:sz w:val="52"/>
          <w:lang w:eastAsia="zh-CN"/>
        </w:rPr>
        <w:t>）</w:t>
      </w:r>
      <w:r>
        <w:rPr>
          <w:rFonts w:hint="eastAsia"/>
          <w:b/>
          <w:bCs/>
          <w:sz w:val="52"/>
        </w:rPr>
        <w:t>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947"/>
      <w:bookmarkStart w:id="11" w:name="_Toc45060582"/>
      <w:bookmarkStart w:id="12" w:name="_Toc44853111"/>
      <w:bookmarkStart w:id="13" w:name="_Toc44175098"/>
      <w:bookmarkStart w:id="14" w:name="_Toc47372390"/>
      <w:bookmarkStart w:id="15" w:name="_Toc47005419"/>
      <w:bookmarkStart w:id="16" w:name="_Toc46962370"/>
      <w:bookmarkStart w:id="17" w:name="_Toc57189218"/>
      <w:bookmarkStart w:id="18" w:name="_Toc444265028"/>
      <w:bookmarkStart w:id="19" w:name="_Toc44096299"/>
      <w:bookmarkStart w:id="20" w:name="_Toc45060427"/>
      <w:r>
        <w:rPr>
          <w:b/>
          <w:bCs/>
          <w:sz w:val="30"/>
          <w:szCs w:val="30"/>
        </w:rPr>
        <w:br w:type="page"/>
      </w:r>
    </w:p>
    <w:p>
      <w:pPr>
        <w:jc w:val="center"/>
        <w:outlineLvl w:val="0"/>
        <w:rPr>
          <w:b/>
          <w:bCs/>
          <w:sz w:val="30"/>
          <w:szCs w:val="30"/>
        </w:rPr>
      </w:pPr>
      <w:bookmarkStart w:id="21" w:name="_Toc57978727"/>
      <w:bookmarkStart w:id="22" w:name="_Toc89975119"/>
      <w:bookmarkStart w:id="23" w:name="_Toc89829605"/>
      <w:bookmarkStart w:id="24" w:name="_Toc89960271"/>
      <w:bookmarkStart w:id="25" w:name="_Toc89975359"/>
      <w:bookmarkStart w:id="26" w:name="_Toc89981293"/>
      <w:bookmarkStart w:id="27" w:name="_Toc88743113"/>
      <w:bookmarkStart w:id="28" w:name="_Toc88758923"/>
      <w:bookmarkStart w:id="29" w:name="_Toc11473"/>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4265029"/>
      <w:bookmarkStart w:id="32" w:name="_Toc437362297"/>
      <w:bookmarkStart w:id="33" w:name="_Toc437362257"/>
      <w:bookmarkStart w:id="34" w:name="_Toc44175099"/>
      <w:bookmarkStart w:id="35" w:name="_Toc46962948"/>
      <w:bookmarkStart w:id="36" w:name="_Toc439328358"/>
      <w:bookmarkStart w:id="37" w:name="_Toc444250079"/>
      <w:bookmarkStart w:id="38" w:name="_Toc45060583"/>
      <w:bookmarkStart w:id="39" w:name="_Toc44853112"/>
      <w:bookmarkStart w:id="40" w:name="_Toc47005420"/>
      <w:bookmarkStart w:id="41" w:name="_Toc45060428"/>
      <w:bookmarkStart w:id="42" w:name="_Toc44096300"/>
      <w:bookmarkStart w:id="43" w:name="_Toc46962371"/>
      <w:bookmarkStart w:id="44" w:name="_Toc47372391"/>
      <w:bookmarkStart w:id="45" w:name="_Toc89975120"/>
      <w:bookmarkStart w:id="46" w:name="_Toc4775"/>
      <w:bookmarkStart w:id="47" w:name="_Toc88743114"/>
      <w:bookmarkStart w:id="48" w:name="_Toc89975360"/>
      <w:bookmarkStart w:id="49" w:name="_Toc88758924"/>
      <w:bookmarkStart w:id="50" w:name="_Toc89981294"/>
      <w:bookmarkStart w:id="51" w:name="_Toc89960272"/>
      <w:bookmarkStart w:id="52" w:name="_Toc89174326"/>
      <w:bookmarkStart w:id="53" w:name="_Toc89829606"/>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lang w:val="en-US" w:eastAsia="zh-CN"/>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886003"/>
      <w:bookmarkStart w:id="65" w:name="_Toc8094542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6" w:name="_Toc46962949"/>
      <w:bookmarkStart w:id="67" w:name="_Toc444250080"/>
      <w:bookmarkStart w:id="68" w:name="_Toc437362298"/>
      <w:bookmarkStart w:id="69" w:name="_Toc14229"/>
      <w:bookmarkStart w:id="70" w:name="_Toc57189220"/>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1" w:name="_Toc57189221"/>
      <w:bookmarkStart w:id="72" w:name="_Toc379915051"/>
      <w:bookmarkStart w:id="73" w:name="_Toc377235967"/>
      <w:bookmarkStart w:id="74" w:name="_Toc46962950"/>
      <w:bookmarkStart w:id="75" w:name="_Toc101"/>
      <w:bookmarkStart w:id="76" w:name="_Toc444250081"/>
      <w:bookmarkStart w:id="77" w:name="_Toc437362299"/>
      <w:bookmarkStart w:id="78" w:name="_Toc229915032"/>
      <w:bookmarkStart w:id="79" w:name="_Toc229791431"/>
      <w:r>
        <w:t>Abstract</w:t>
      </w:r>
      <w:bookmarkEnd w:id="71"/>
      <w:bookmarkEnd w:id="72"/>
      <w:bookmarkEnd w:id="73"/>
      <w:bookmarkEnd w:id="74"/>
      <w:bookmarkEnd w:id="75"/>
      <w:bookmarkEnd w:id="76"/>
      <w:bookmarkEnd w:id="77"/>
    </w:p>
    <w:p>
      <w:bookmarkStart w:id="80" w:name="OLE_LINK10"/>
      <w:bookmarkStart w:id="81" w:name="OLE_LINK21"/>
      <w:r>
        <w:tab/>
      </w:r>
      <w:r>
        <w:t xml:space="preserve">As </w:t>
      </w:r>
    </w:p>
    <w:bookmarkEnd w:id="80"/>
    <w:bookmarkEnd w:id="81"/>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78"/>
    <w:bookmarkEnd w:id="79"/>
    <w:p>
      <w:pPr>
        <w:jc w:val="center"/>
        <w:rPr>
          <w:rFonts w:eastAsia="黑体"/>
          <w:sz w:val="20"/>
          <w:szCs w:val="20"/>
        </w:rPr>
      </w:pPr>
      <w:bookmarkStart w:id="82" w:name="_Toc444265032"/>
      <w:bookmarkStart w:id="83" w:name="_Toc439328361"/>
      <w:bookmarkStart w:id="84" w:name="_Toc377235968"/>
      <w:bookmarkStart w:id="85" w:name="_Toc444250082"/>
      <w:bookmarkStart w:id="86" w:name="_Toc230751642"/>
      <w:bookmarkStart w:id="87" w:name="_Toc380663913"/>
      <w:bookmarkStart w:id="88" w:name="_Toc377236306"/>
      <w:bookmarkStart w:id="89" w:name="_Toc379915052"/>
      <w:bookmarkStart w:id="90" w:name="_Toc379621584"/>
      <w:bookmarkStart w:id="91" w:name="_Toc57978731"/>
      <w:bookmarkStart w:id="92" w:name="_Toc229791432"/>
      <w:bookmarkStart w:id="93" w:name="_Toc229915033"/>
      <w:bookmarkStart w:id="94" w:name="_Toc437362260"/>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w:t>
      </w:r>
      <w:r>
        <w:rPr>
          <w:rFonts w:hint="eastAsia"/>
          <w:lang w:eastAsia="zh-CN"/>
        </w:rPr>
        <w:t>(</w:t>
      </w:r>
      <w:r>
        <w:rPr>
          <w:rFonts w:hint="eastAsia"/>
        </w:rPr>
        <w:t>BCNN)专用加速芯片的研究与设计</w:t>
      </w:r>
      <w:r>
        <w:tab/>
      </w:r>
      <w:r>
        <w:fldChar w:fldCharType="begin"/>
      </w:r>
      <w:r>
        <w:instrText xml:space="preserve"> PAGEREF _Toc26215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_Toc4775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_Toc14229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_Toc101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_Toc11335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_Toc4172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_Toc32591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_Toc26615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_Toc55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_Toc9592 \h </w:instrText>
      </w:r>
      <w:r>
        <w:fldChar w:fldCharType="separate"/>
      </w:r>
      <w:r>
        <w:t>35</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_Toc10800 \h </w:instrText>
      </w:r>
      <w:r>
        <w:fldChar w:fldCharType="separate"/>
      </w:r>
      <w:r>
        <w:t>42</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_Toc28423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_Toc17438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_Toc9564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_Toc14254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_Toc17047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_Toc12716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_Toc496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_Toc4551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_Toc5322 \h </w:instrText>
      </w:r>
      <w:r>
        <w:fldChar w:fldCharType="separate"/>
      </w:r>
      <w:r>
        <w:t>70</w:t>
      </w:r>
      <w:r>
        <w:fldChar w:fldCharType="end"/>
      </w:r>
    </w:p>
    <w:p>
      <w:pPr>
        <w:pStyle w:val="30"/>
        <w:tabs>
          <w:tab w:val="right" w:leader="dot" w:pos="8959"/>
          <w:tab w:val="clear" w:pos="960"/>
          <w:tab w:val="clear" w:pos="8949"/>
        </w:tabs>
      </w:pPr>
      <w:r>
        <w:rPr>
          <w:rFonts w:hint="eastAsia" w:ascii="Times New Roman" w:hAnsi="Times New Roman" w:cs="Times New Roman"/>
          <w:szCs w:val="24"/>
        </w:rPr>
        <w:t>5.3 性能评估</w:t>
      </w:r>
      <w:r>
        <w:tab/>
      </w:r>
      <w:r>
        <w:fldChar w:fldCharType="begin"/>
      </w:r>
      <w:r>
        <w:instrText xml:space="preserve"> PAGEREF _Toc5847 \h </w:instrText>
      </w:r>
      <w:r>
        <w:fldChar w:fldCharType="separate"/>
      </w:r>
      <w:r>
        <w:t>74</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_Toc18274 \h </w:instrText>
      </w:r>
      <w:r>
        <w:fldChar w:fldCharType="separate"/>
      </w:r>
      <w:r>
        <w:t>77</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_Toc7544 \h </w:instrText>
      </w:r>
      <w:r>
        <w:fldChar w:fldCharType="separate"/>
      </w:r>
      <w:r>
        <w:t>79</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pPr>
        <w:pStyle w:val="26"/>
        <w:tabs>
          <w:tab w:val="right" w:leader="dot" w:pos="8959"/>
          <w:tab w:val="clear" w:pos="480"/>
          <w:tab w:val="clear" w:pos="8949"/>
        </w:tabs>
      </w:pPr>
      <w:r>
        <w:t>致  谢</w:t>
      </w:r>
      <w:r>
        <w:tab/>
      </w:r>
      <w:r>
        <w:fldChar w:fldCharType="begin"/>
      </w:r>
      <w:r>
        <w:instrText xml:space="preserve"> PAGEREF _Toc23452 \h </w:instrText>
      </w:r>
      <w:r>
        <w:fldChar w:fldCharType="separate"/>
      </w:r>
      <w:r>
        <w:t>81</w:t>
      </w:r>
      <w:r>
        <w:fldChar w:fldCharType="end"/>
      </w:r>
    </w:p>
    <w:p>
      <w:pPr>
        <w:pStyle w:val="26"/>
        <w:tabs>
          <w:tab w:val="right" w:leader="dot" w:pos="8959"/>
          <w:tab w:val="clear" w:pos="480"/>
          <w:tab w:val="clear" w:pos="8949"/>
        </w:tabs>
      </w:pPr>
      <w:r>
        <w:t>参考文献</w:t>
      </w:r>
      <w:r>
        <w:tab/>
      </w:r>
      <w:r>
        <w:fldChar w:fldCharType="begin"/>
      </w:r>
      <w:r>
        <w:instrText xml:space="preserve"> PAGEREF _Toc25820 \h </w:instrText>
      </w:r>
      <w:r>
        <w:fldChar w:fldCharType="separate"/>
      </w:r>
      <w:r>
        <w:t>82</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_Toc14273 \h </w:instrText>
      </w:r>
      <w:r>
        <w:fldChar w:fldCharType="separate"/>
      </w:r>
      <w:r>
        <w:t>90</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444250083"/>
      <w:bookmarkStart w:id="97" w:name="_Toc437362302"/>
      <w:bookmarkStart w:id="98" w:name="_Toc377235969"/>
      <w:bookmarkStart w:id="99" w:name="_Toc57189222"/>
      <w:bookmarkStart w:id="100" w:name="_Toc229915034"/>
      <w:bookmarkStart w:id="101" w:name="_Toc379915053"/>
      <w:bookmarkStart w:id="102" w:name="_Toc229791433"/>
      <w:bookmarkStart w:id="103" w:name="_Toc57978732"/>
      <w:bookmarkStart w:id="104" w:name="_Toc3672"/>
      <w:bookmarkStart w:id="105" w:name="_Toc380663914"/>
      <w:bookmarkStart w:id="106" w:name="_Toc89981297"/>
      <w:bookmarkStart w:id="107" w:name="_Toc46962951"/>
      <w:bookmarkStart w:id="108" w:name="_Toc437362261"/>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46962952"/>
      <w:bookmarkStart w:id="110" w:name="_Toc57189223"/>
      <w:bookmarkStart w:id="111" w:name="_Toc15817"/>
      <w:bookmarkStart w:id="112" w:name="_Toc229915035"/>
      <w:bookmarkStart w:id="113" w:name="_Toc437362303"/>
      <w:bookmarkStart w:id="114" w:name="_Toc229791434"/>
      <w:bookmarkStart w:id="115" w:name="_Toc377235970"/>
      <w:bookmarkStart w:id="116" w:name="_Toc379915054"/>
      <w:r>
        <w:t>研究背景与意义</w:t>
      </w:r>
      <w:bookmarkEnd w:id="109"/>
      <w:bookmarkEnd w:id="110"/>
      <w:r>
        <w:commentReference w:id="0"/>
      </w:r>
      <w:bookmarkEnd w:id="111"/>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lang w:eastAsia="zh-CN"/>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jc w:val="center"/>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r>
        <w:rPr>
          <w:rFonts w:hint="eastAsia" w:cs="Times New Roman"/>
          <w:color w:val="auto"/>
          <w:sz w:val="24"/>
          <w:szCs w:val="24"/>
          <w:shd w:val="clear" w:color="auto" w:fill="auto"/>
          <w:lang w:eastAsia="zh-CN"/>
        </w:rPr>
        <w:t>（</w:t>
      </w:r>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r>
        <w:rPr>
          <w:rFonts w:hint="eastAsia" w:cs="Times New Roman"/>
          <w:color w:val="auto"/>
          <w:sz w:val="24"/>
          <w:szCs w:val="24"/>
          <w:shd w:val="clear" w:color="auto" w:fill="auto"/>
          <w:lang w:eastAsia="zh-CN"/>
        </w:rPr>
        <w:t>（</w:t>
      </w:r>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r>
        <w:rPr>
          <w:rFonts w:hint="eastAsia" w:cs="Times New Roman"/>
          <w:color w:val="auto"/>
          <w:sz w:val="24"/>
          <w:szCs w:val="24"/>
          <w:shd w:val="clear" w:color="auto" w:fill="auto"/>
          <w:lang w:eastAsia="zh-CN"/>
        </w:rPr>
        <w:t>（</w:t>
      </w:r>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FNN)</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、卷积神经网络</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CNN)</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、循环神经网络</w:t>
        </w:r>
      </w:ins>
      <w:ins w:id="72" w:author="Xiaodong Zhang" w:date="2022-09-09T09:48:00Z">
        <w:r>
          <w:rPr>
            <w:rFonts w:ascii="Times New Roman" w:hAnsi="Times New Roman" w:eastAsia="宋体" w:cs="Times New Roman"/>
            <w:color w:val="auto"/>
            <w:sz w:val="24"/>
            <w:szCs w:val="24"/>
            <w:shd w:val="clear" w:color="auto" w:fill="auto"/>
            <w:rPrChange w:id="73"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74" w:author="Xiaodong Zhang" w:date="2022-09-09T09:48:00Z">
        <w:r>
          <w:rPr>
            <w:rFonts w:ascii="Times New Roman" w:hAnsi="Times New Roman" w:eastAsia="宋体" w:cs="Times New Roman"/>
            <w:color w:val="auto"/>
            <w:sz w:val="24"/>
            <w:szCs w:val="24"/>
            <w:shd w:val="clear" w:color="auto" w:fill="auto"/>
            <w:rPrChange w:id="75" w:author="Xiaodong Zhang" w:date="2022-09-09T09:53:00Z">
              <w:rPr>
                <w:rFonts w:ascii="微软雅黑" w:hAnsi="微软雅黑" w:eastAsia="微软雅黑" w:cs="微软雅黑"/>
                <w:color w:val="121212"/>
                <w:sz w:val="27"/>
                <w:szCs w:val="27"/>
                <w:shd w:val="clear" w:color="auto" w:fill="FFFFFF"/>
              </w:rPr>
            </w:rPrChange>
          </w:rPr>
          <w:t xml:space="preserve">RNN) </w:t>
        </w:r>
      </w:ins>
      <w:ins w:id="76" w:author="Xiaodong Zhang" w:date="2022-09-09T09:48:00Z">
        <w:r>
          <w:rPr>
            <w:rFonts w:ascii="Times New Roman" w:hAnsi="Times New Roman" w:eastAsia="宋体" w:cs="Times New Roman"/>
            <w:color w:val="auto"/>
            <w:sz w:val="24"/>
            <w:szCs w:val="24"/>
            <w:shd w:val="clear" w:color="auto" w:fill="auto"/>
            <w:rPrChange w:id="77" w:author="Xiaodong Zhang" w:date="2022-09-09T09:53:00Z">
              <w:rPr>
                <w:rFonts w:ascii="微软雅黑" w:hAnsi="微软雅黑" w:eastAsia="微软雅黑" w:cs="微软雅黑"/>
                <w:color w:val="121212"/>
                <w:sz w:val="27"/>
                <w:szCs w:val="27"/>
                <w:shd w:val="clear" w:color="auto" w:fill="FFFFFF"/>
              </w:rPr>
            </w:rPrChange>
          </w:rPr>
          <w:t>等</w:t>
        </w:r>
      </w:ins>
      <w:ins w:id="78" w:author="Xiaodong Zhang" w:date="2022-09-09T09:51:00Z">
        <w:r>
          <w:rPr>
            <w:rFonts w:hint="eastAsia"/>
          </w:rPr>
          <w:t>。利用</w:t>
        </w:r>
      </w:ins>
      <w:ins w:id="79" w:author="Xiaodong Zhang" w:date="2022-09-09T09:51:00Z">
        <w:r>
          <w:rPr>
            <w:rFonts w:ascii="Times New Roman" w:hAnsi="Times New Roman" w:eastAsia="宋体" w:cs="Times New Roman"/>
            <w:color w:val="auto"/>
            <w:sz w:val="24"/>
            <w:szCs w:val="24"/>
            <w:shd w:val="clear" w:color="auto" w:fill="auto"/>
            <w:rPrChange w:id="80"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81" w:author="Xiaodong Zhang" w:date="2022-09-09T09:51:00Z">
        <w:r>
          <w:rPr>
            <w:rFonts w:hint="eastAsia" w:ascii="Times New Roman" w:hAnsi="Times New Roman" w:eastAsia="宋体" w:cs="Times New Roman"/>
            <w:color w:val="auto"/>
            <w:sz w:val="24"/>
            <w:szCs w:val="24"/>
            <w:shd w:val="clear" w:color="auto" w:fill="auto"/>
            <w:rPrChange w:id="82"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r>
        <w:rPr>
          <w:rFonts w:hint="eastAsia" w:cs="Times New Roman"/>
          <w:color w:val="auto"/>
          <w:sz w:val="24"/>
          <w:szCs w:val="24"/>
          <w:shd w:val="clear" w:color="auto" w:fill="auto"/>
          <w:lang w:eastAsia="zh-CN"/>
        </w:rPr>
        <w:t>（</w:t>
      </w:r>
      <w:ins w:id="83" w:author="Xiaodong Zhang" w:date="2022-09-09T09:51:00Z">
        <w:r>
          <w:rPr>
            <w:rFonts w:ascii="Times New Roman" w:hAnsi="Times New Roman" w:eastAsia="宋体" w:cs="Times New Roman"/>
            <w:color w:val="auto"/>
            <w:sz w:val="24"/>
            <w:szCs w:val="24"/>
            <w:shd w:val="clear" w:color="auto" w:fill="auto"/>
            <w:rPrChange w:id="84" w:author="Xiaodong Zhang" w:date="2022-09-09T09:53:00Z">
              <w:rPr>
                <w:rFonts w:ascii="微软雅黑" w:hAnsi="微软雅黑" w:eastAsia="微软雅黑" w:cs="微软雅黑"/>
                <w:color w:val="121212"/>
                <w:sz w:val="27"/>
                <w:szCs w:val="27"/>
                <w:shd w:val="clear" w:color="auto" w:fill="FFFFFF"/>
              </w:rPr>
            </w:rPrChange>
          </w:rPr>
          <w:t>CNN</w:t>
        </w:r>
      </w:ins>
      <w:ins w:id="85" w:author="Xiaodong Zhang" w:date="2022-09-09T09:51:00Z">
        <w:r>
          <w:rPr>
            <w:rFonts w:hint="eastAsia" w:ascii="Times New Roman" w:hAnsi="Times New Roman" w:eastAsia="宋体" w:cs="Times New Roman"/>
            <w:color w:val="auto"/>
            <w:sz w:val="24"/>
            <w:szCs w:val="24"/>
            <w:shd w:val="clear" w:color="auto" w:fill="auto"/>
            <w:rPrChange w:id="86" w:author="Xiaodong Zhang" w:date="2022-09-09T09:53:00Z">
              <w:rPr>
                <w:rFonts w:hint="eastAsia" w:ascii="微软雅黑" w:hAnsi="微软雅黑" w:eastAsia="微软雅黑" w:cs="微软雅黑"/>
                <w:color w:val="121212"/>
                <w:sz w:val="27"/>
                <w:szCs w:val="27"/>
                <w:shd w:val="clear" w:color="auto" w:fill="FFFFFF"/>
              </w:rPr>
            </w:rPrChange>
          </w:rPr>
          <w:t>），</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2012</w:t>
        </w:r>
      </w:ins>
      <w:ins w:id="89" w:author="Xiaodong Zhang" w:date="2022-09-09T09:52:00Z">
        <w:r>
          <w:rPr>
            <w:rFonts w:hint="eastAsia" w:ascii="Times New Roman" w:hAnsi="Times New Roman" w:eastAsia="宋体" w:cs="Times New Roman"/>
            <w:color w:val="auto"/>
            <w:sz w:val="24"/>
            <w:szCs w:val="24"/>
            <w:shd w:val="clear" w:color="auto" w:fill="auto"/>
            <w:rPrChange w:id="90" w:author="Xiaodong Zhang" w:date="2022-09-09T09:53:00Z">
              <w:rPr>
                <w:rFonts w:hint="eastAsia" w:ascii="微软雅黑" w:hAnsi="微软雅黑" w:eastAsia="微软雅黑" w:cs="微软雅黑"/>
                <w:color w:val="121212"/>
                <w:sz w:val="27"/>
                <w:szCs w:val="27"/>
                <w:shd w:val="clear" w:color="auto" w:fill="FFFFFF"/>
              </w:rPr>
            </w:rPrChange>
          </w:rPr>
          <w:t>年</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93" w:author="Xiaodong Zhang" w:date="2022-09-09T09:52:00Z">
        <w:r>
          <w:rPr>
            <w:rFonts w:ascii="Times New Roman" w:hAnsi="Times New Roman" w:eastAsia="宋体" w:cs="Times New Roman"/>
            <w:color w:val="auto"/>
            <w:sz w:val="24"/>
            <w:szCs w:val="24"/>
            <w:shd w:val="clear" w:color="auto" w:fill="auto"/>
            <w:rPrChange w:id="94" w:author="Xiaodong Zhang" w:date="2022-09-09T09:53:00Z">
              <w:rPr>
                <w:rFonts w:ascii="微软雅黑" w:hAnsi="微软雅黑" w:eastAsia="微软雅黑" w:cs="微软雅黑"/>
                <w:color w:val="121212"/>
                <w:sz w:val="27"/>
                <w:szCs w:val="27"/>
                <w:shd w:val="clear" w:color="auto" w:fill="FFFFFF"/>
              </w:rPr>
            </w:rPrChange>
          </w:rPr>
          <w:t>等人</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 xml:space="preserve"> </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提出了</w:t>
        </w:r>
      </w:ins>
      <w:ins w:id="99" w:author="Xiaodong Zhang" w:date="2022-09-09T09:52:00Z">
        <w:r>
          <w:rPr>
            <w:rFonts w:hint="eastAsia" w:ascii="Times New Roman" w:hAnsi="Times New Roman" w:eastAsia="宋体" w:cs="Times New Roman"/>
            <w:color w:val="auto"/>
            <w:sz w:val="24"/>
            <w:szCs w:val="24"/>
            <w:shd w:val="clear" w:color="auto" w:fill="auto"/>
            <w:rPrChange w:id="100" w:author="Xiaodong Zhang" w:date="2022-09-09T09:53:00Z">
              <w:rPr>
                <w:rFonts w:hint="eastAsia" w:ascii="微软雅黑" w:hAnsi="微软雅黑" w:eastAsia="微软雅黑" w:cs="微软雅黑"/>
                <w:color w:val="121212"/>
                <w:sz w:val="27"/>
                <w:szCs w:val="27"/>
                <w:shd w:val="clear" w:color="auto" w:fill="FFFFFF"/>
              </w:rPr>
            </w:rPrChange>
          </w:rPr>
          <w:t>基于</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103" w:author="Xiaodong Zhang" w:date="2022-09-09T09:52:00Z">
        <w:r>
          <w:rPr>
            <w:rFonts w:ascii="Times New Roman" w:hAnsi="Times New Roman" w:eastAsia="宋体" w:cs="Times New Roman"/>
            <w:color w:val="auto"/>
            <w:sz w:val="24"/>
            <w:szCs w:val="24"/>
            <w:shd w:val="clear" w:color="auto" w:fill="auto"/>
            <w:rPrChange w:id="104"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cs="Times New Roman"/>
          <w:color w:val="auto"/>
          <w:sz w:val="24"/>
          <w:szCs w:val="24"/>
          <w:shd w:val="clear" w:color="auto" w:fill="auto"/>
          <w:lang w:eastAsia="zh-CN"/>
        </w:rPr>
        <w:t>（</w:t>
      </w:r>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 xml:space="preserve">CNN) </w:t>
        </w:r>
      </w:ins>
      <w:ins w:id="107" w:author="Xiaodong Zhang" w:date="2022-09-09T09:52:00Z">
        <w:r>
          <w:rPr>
            <w:rFonts w:ascii="Times New Roman" w:hAnsi="Times New Roman" w:eastAsia="宋体" w:cs="Times New Roman"/>
            <w:color w:val="auto"/>
            <w:sz w:val="24"/>
            <w:szCs w:val="24"/>
            <w:shd w:val="clear" w:color="auto" w:fill="auto"/>
            <w:rPrChange w:id="108" w:author="Xiaodong Zhang" w:date="2022-09-09T09:53:00Z">
              <w:rPr>
                <w:rFonts w:ascii="微软雅黑" w:hAnsi="微软雅黑" w:eastAsia="微软雅黑" w:cs="微软雅黑"/>
                <w:color w:val="121212"/>
                <w:sz w:val="27"/>
                <w:szCs w:val="27"/>
                <w:shd w:val="clear" w:color="auto" w:fill="FFFFFF"/>
              </w:rPr>
            </w:rPrChange>
          </w:rPr>
          <w:t>架构，</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，使</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CNN</w:t>
        </w:r>
      </w:ins>
      <w:ins w:id="115" w:author="Xiaodong Zhang" w:date="2022-09-09T09:52:00Z">
        <w:r>
          <w:rPr>
            <w:rFonts w:hint="eastAsia" w:ascii="Times New Roman" w:hAnsi="Times New Roman" w:eastAsia="宋体" w:cs="Times New Roman"/>
            <w:color w:val="auto"/>
            <w:sz w:val="24"/>
            <w:szCs w:val="24"/>
            <w:shd w:val="clear" w:color="auto" w:fill="auto"/>
            <w:rPrChange w:id="116" w:author="Xiaodong Zhang" w:date="2022-09-09T09:53:00Z">
              <w:rPr>
                <w:rFonts w:hint="eastAsia" w:ascii="微软雅黑" w:hAnsi="微软雅黑" w:eastAsia="微软雅黑" w:cs="微软雅黑"/>
                <w:color w:val="121212"/>
                <w:sz w:val="27"/>
                <w:szCs w:val="27"/>
                <w:shd w:val="clear" w:color="auto" w:fill="FFFFFF"/>
              </w:rPr>
            </w:rPrChange>
          </w:rPr>
          <w:t>在</w:t>
        </w:r>
      </w:ins>
      <w:ins w:id="117" w:author="Xiaodong Zhang" w:date="2022-09-09T09:52:00Z">
        <w:r>
          <w:rPr>
            <w:rFonts w:ascii="Times New Roman" w:hAnsi="Times New Roman" w:eastAsia="宋体" w:cs="Times New Roman"/>
            <w:color w:val="auto"/>
            <w:sz w:val="24"/>
            <w:szCs w:val="24"/>
            <w:shd w:val="clear" w:color="auto" w:fill="auto"/>
            <w:rPrChange w:id="118" w:author="Xiaodong Zhang" w:date="2022-09-09T09:53:00Z">
              <w:rPr>
                <w:rFonts w:ascii="微软雅黑" w:hAnsi="微软雅黑" w:eastAsia="微软雅黑" w:cs="微软雅黑"/>
                <w:color w:val="121212"/>
                <w:sz w:val="27"/>
                <w:szCs w:val="27"/>
                <w:shd w:val="clear" w:color="auto" w:fill="FFFFFF"/>
              </w:rPr>
            </w:rPrChange>
          </w:rPr>
          <w:t xml:space="preserve">DL </w:t>
        </w:r>
      </w:ins>
      <w:ins w:id="119" w:author="Xiaodong Zhang" w:date="2022-09-09T09:52:00Z">
        <w:r>
          <w:rPr>
            <w:rFonts w:hint="eastAsia" w:ascii="Times New Roman" w:hAnsi="Times New Roman" w:eastAsia="宋体" w:cs="Times New Roman"/>
            <w:color w:val="auto"/>
            <w:sz w:val="24"/>
            <w:szCs w:val="24"/>
            <w:shd w:val="clear" w:color="auto" w:fill="auto"/>
            <w:rPrChange w:id="120"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21" w:author="Xiaodong Zhang" w:date="2022-09-09T09:52:00Z">
        <w:r>
          <w:rPr>
            <w:rFonts w:ascii="Times New Roman" w:hAnsi="Times New Roman" w:eastAsia="宋体" w:cs="Times New Roman"/>
            <w:color w:val="auto"/>
            <w:sz w:val="24"/>
            <w:szCs w:val="24"/>
            <w:shd w:val="clear" w:color="auto" w:fill="auto"/>
            <w:rPrChange w:id="122" w:author="Xiaodong Zhang" w:date="2022-09-09T09:53:00Z">
              <w:rPr>
                <w:rFonts w:ascii="微软雅黑" w:hAnsi="微软雅黑" w:eastAsia="微软雅黑" w:cs="微软雅黑"/>
                <w:color w:val="121212"/>
                <w:sz w:val="27"/>
                <w:szCs w:val="27"/>
                <w:shd w:val="clear" w:color="auto" w:fill="FFFFFF"/>
              </w:rPr>
            </w:rPrChange>
          </w:rPr>
          <w:t>重大突破</w:t>
        </w:r>
      </w:ins>
      <w:ins w:id="123" w:author="Xiaodong Zhang" w:date="2022-09-09T09:54:00Z">
        <w:r>
          <w:rPr>
            <w:rFonts w:hint="eastAsia"/>
          </w:rPr>
          <w:t>，并快速的演化为深度卷积神经网络</w:t>
        </w:r>
      </w:ins>
      <w:r>
        <w:rPr>
          <w:rFonts w:hint="eastAsia"/>
          <w:lang w:eastAsia="zh-CN"/>
        </w:rPr>
        <w:t>（</w:t>
      </w:r>
      <w:ins w:id="124" w:author="Xiaodong Zhang" w:date="2022-09-09T09:54:00Z">
        <w:r>
          <w:rPr>
            <w:rFonts w:hint="eastAsia"/>
          </w:rPr>
          <w:t>DCNN）</w:t>
        </w:r>
      </w:ins>
      <w:ins w:id="125" w:author="Xiaodong Zhang" w:date="2022-09-09T09:55:00Z">
        <w:r>
          <w:rPr>
            <w:rFonts w:hint="eastAsia"/>
          </w:rPr>
          <w:t>，继而以</w:t>
        </w:r>
      </w:ins>
      <w:ins w:id="126" w:author="Xiaodong Zhang" w:date="2022-09-09T09:55:00Z">
        <w:r>
          <w:rPr>
            <w:rFonts w:ascii="Times New Roman" w:hAnsi="Times New Roman" w:eastAsia="宋体" w:cs="Times New Roman"/>
            <w:color w:val="auto"/>
            <w:sz w:val="24"/>
            <w:szCs w:val="24"/>
            <w:shd w:val="clear" w:color="auto" w:fill="auto"/>
            <w:rPrChange w:id="127" w:author="Xiaodong Zhang" w:date="2022-09-09T09:55:00Z">
              <w:rPr>
                <w:rFonts w:ascii="微软雅黑" w:hAnsi="微软雅黑" w:eastAsia="微软雅黑" w:cs="微软雅黑"/>
                <w:color w:val="121212"/>
                <w:sz w:val="27"/>
                <w:szCs w:val="27"/>
                <w:shd w:val="clear" w:color="auto" w:fill="FFFFFF"/>
              </w:rPr>
            </w:rPrChange>
          </w:rPr>
          <w:t>监督、非监督、</w:t>
        </w:r>
      </w:ins>
      <w:ins w:id="128" w:author="Xiaodong Zhang" w:date="2022-09-09T09:55:00Z">
        <w:r>
          <w:rPr>
            <w:rFonts w:ascii="Times New Roman" w:hAnsi="Times New Roman" w:eastAsia="宋体" w:cs="Times New Roman"/>
            <w:color w:val="auto"/>
            <w:sz w:val="24"/>
            <w:szCs w:val="24"/>
            <w:shd w:val="clear" w:color="auto" w:fill="auto"/>
            <w:rPrChange w:id="129" w:author="Xiaodong Zhang" w:date="2022-09-09T09:55:00Z">
              <w:rPr>
                <w:rFonts w:ascii="微软雅黑" w:hAnsi="微软雅黑" w:eastAsia="微软雅黑" w:cs="微软雅黑"/>
                <w:color w:val="121212"/>
                <w:sz w:val="27"/>
                <w:szCs w:val="27"/>
                <w:shd w:val="clear" w:color="auto" w:fill="FFFFFF"/>
              </w:rPr>
            </w:rPrChange>
          </w:rPr>
          <w:t>半监督</w:t>
        </w:r>
      </w:ins>
      <w:ins w:id="130" w:author="Xiaodong Zhang" w:date="2022-09-09T09:55:00Z">
        <w:r>
          <w:rPr>
            <w:rFonts w:ascii="Times New Roman" w:hAnsi="Times New Roman" w:eastAsia="宋体" w:cs="Times New Roman"/>
            <w:color w:val="auto"/>
            <w:sz w:val="24"/>
            <w:szCs w:val="24"/>
            <w:shd w:val="clear" w:color="auto" w:fill="auto"/>
            <w:rPrChange w:id="131"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32" w:author="Xiaodong Zhang" w:date="2022-09-09T09:52:00Z">
        <w:r>
          <w:rPr>
            <w:rFonts w:ascii="Times New Roman" w:hAnsi="Times New Roman" w:eastAsia="宋体" w:cs="Times New Roman"/>
            <w:color w:val="auto"/>
            <w:sz w:val="24"/>
            <w:szCs w:val="24"/>
            <w:shd w:val="clear" w:color="auto" w:fill="auto"/>
            <w:rPrChange w:id="133"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34" w:author="Xiaodong Zhang" w:date="2022-09-09T10:05:00Z">
        <w:r>
          <w:rPr>
            <w:rFonts w:hint="eastAsia"/>
          </w:rPr>
          <w:t>无论是何种形式何种</w:t>
        </w:r>
      </w:ins>
      <w:ins w:id="135" w:author="Xiaodong Zhang" w:date="2022-09-09T10:06:00Z">
        <w:r>
          <w:rPr>
            <w:rFonts w:hint="eastAsia"/>
          </w:rPr>
          <w:t>目标任务</w:t>
        </w:r>
      </w:ins>
      <w:ins w:id="136" w:author="Xiaodong Zhang" w:date="2022-09-09T10:05:00Z">
        <w:r>
          <w:rPr>
            <w:rFonts w:hint="eastAsia"/>
          </w:rPr>
          <w:t>，现阶段的DL</w:t>
        </w:r>
      </w:ins>
      <w:ins w:id="137" w:author="Xiaodong Zhang" w:date="2022-09-09T10:06:00Z">
        <w:r>
          <w:rPr>
            <w:rFonts w:hint="eastAsia"/>
          </w:rPr>
          <w:t>从本质上都可视为是在海量数据的基础上通过“训练”完成一个</w:t>
        </w:r>
      </w:ins>
      <w:ins w:id="138" w:author="Xiaodong Zhang" w:date="2022-09-09T10:05:00Z">
        <w:r>
          <w:rPr>
            <w:rFonts w:hint="eastAsia"/>
          </w:rPr>
          <w:t>复杂的数据拟合过程</w:t>
        </w:r>
      </w:ins>
      <w:ins w:id="139" w:author="Xiaodong Zhang" w:date="2022-09-09T10:06:00Z">
        <w:r>
          <w:rPr>
            <w:rFonts w:hint="eastAsia"/>
          </w:rPr>
          <w:t>，所以</w:t>
        </w:r>
      </w:ins>
      <w:ins w:id="140"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141" w:author="Xiaodong Zhang" w:date="2022-09-09T10:07:00Z">
        <w:r>
          <w:rPr>
            <w:rFonts w:hint="eastAsia"/>
          </w:rPr>
          <w:t>。</w:t>
        </w:r>
      </w:ins>
    </w:p>
    <w:p>
      <w:pPr>
        <w:ind w:firstLine="480"/>
      </w:pPr>
      <w:ins w:id="142" w:author="Xiaodong Zhang" w:date="2022-09-09T10:04:00Z">
        <w:r>
          <w:rPr>
            <w:rFonts w:hint="eastAsia"/>
          </w:rPr>
          <w:t>作为推动人工智能发展关键驱动力的大数据，其数据源</w:t>
        </w:r>
      </w:ins>
      <w:ins w:id="143" w:author="Xiaodong Zhang" w:date="2022-09-09T10:07:00Z">
        <w:r>
          <w:rPr>
            <w:rFonts w:hint="eastAsia"/>
          </w:rPr>
          <w:t>正在从</w:t>
        </w:r>
      </w:ins>
      <w:ins w:id="144" w:author="Xiaodong Zhang" w:date="2022-09-09T10:04:00Z">
        <w:r>
          <w:rPr>
            <w:rFonts w:hint="eastAsia"/>
          </w:rPr>
          <w:t xml:space="preserve">超大规模云数据中心转移到到日益普及的终端设备，即数据越来越多的在网络边缘产生。 </w:t>
        </w:r>
      </w:ins>
      <w:ins w:id="145" w:author="Xiaodong Zhang" w:date="2022-09-09T09:58:00Z">
        <w:r>
          <w:rPr>
            <w:rFonts w:hint="eastAsia"/>
          </w:rPr>
          <w:t>在5G</w:t>
        </w:r>
      </w:ins>
      <w:ins w:id="146" w:author="Xiaodong Zhang" w:date="2022-09-09T10:00:00Z">
        <w:r>
          <w:rPr>
            <w:rFonts w:hint="eastAsia"/>
          </w:rPr>
          <w:t>和</w:t>
        </w:r>
      </w:ins>
      <w:ins w:id="147" w:author="Xiaodong Zhang" w:date="2022-09-09T09:58:00Z">
        <w:r>
          <w:rPr>
            <w:rFonts w:hint="eastAsia"/>
          </w:rPr>
          <w:t>移动物联网大规模商用</w:t>
        </w:r>
      </w:ins>
      <w:ins w:id="148" w:author="Xiaodong Zhang" w:date="2022-09-09T10:00:00Z">
        <w:r>
          <w:rPr>
            <w:rFonts w:hint="eastAsia"/>
          </w:rPr>
          <w:t>及传感器技术的快速演进</w:t>
        </w:r>
      </w:ins>
      <w:ins w:id="149" w:author="Xiaodong Zhang" w:date="2022-09-09T10:07:00Z">
        <w:r>
          <w:rPr>
            <w:rFonts w:hint="eastAsia"/>
          </w:rPr>
          <w:t>的推动下</w:t>
        </w:r>
      </w:ins>
      <w:ins w:id="150" w:author="Xiaodong Zhang" w:date="2022-09-09T09:58:00Z">
        <w:r>
          <w:rPr>
            <w:rFonts w:hint="eastAsia"/>
          </w:rPr>
          <w:t>，</w:t>
        </w:r>
      </w:ins>
      <w:ins w:id="151" w:author="Xiaodong Zhang" w:date="2022-09-09T10:01:00Z">
        <w:r>
          <w:rPr>
            <w:rFonts w:hint="eastAsia"/>
          </w:rPr>
          <w:t>移动物联网设备的数量与类型激增，从而产生了大量持续感知设备物理环境的多模态数据（音视频、</w:t>
        </w:r>
      </w:ins>
      <w:ins w:id="152" w:author="Xiaodong Zhang" w:date="2022-09-09T10:02:00Z">
        <w:r>
          <w:rPr>
            <w:rFonts w:hint="eastAsia"/>
          </w:rPr>
          <w:t>环境要素、姿态与位置等</w:t>
        </w:r>
      </w:ins>
      <w:ins w:id="153" w:author="Xiaodong Zhang" w:date="2022-09-09T10:01:00Z">
        <w:r>
          <w:rPr>
            <w:rFonts w:hint="eastAsia" w:ascii="Times New Roman" w:hAnsi="Times New Roman" w:cs="Times New Roman"/>
            <w:kern w:val="2"/>
            <w:rPrChange w:id="154" w:author="Xiaodong Zhang" w:date="2022-09-09T10:11:00Z">
              <w:rPr>
                <w:rFonts w:hint="eastAsia" w:ascii="宋体" w:hAnsi="宋体" w:cs="宋体"/>
                <w:kern w:val="0"/>
              </w:rPr>
            </w:rPrChange>
          </w:rPr>
          <w:t>）</w:t>
        </w:r>
      </w:ins>
      <w:ins w:id="155" w:author="Xiaodong Zhang" w:date="2022-09-09T10:11:00Z">
        <w:r>
          <w:rPr>
            <w:rFonts w:hint="eastAsia"/>
          </w:rPr>
          <w:t>，将</w:t>
        </w:r>
      </w:ins>
      <w:ins w:id="156" w:author="Xiaodong Zhang" w:date="2022-09-09T10:12:00Z">
        <w:r>
          <w:rPr>
            <w:rFonts w:hint="eastAsia"/>
          </w:rPr>
          <w:t>海量与多类型的数据传输到云计算中心进行计算不仅对网络容量，云计算基础设施带来了严峻的</w:t>
        </w:r>
      </w:ins>
      <w:ins w:id="157" w:author="Xiaodong Zhang" w:date="2022-09-09T10:15:00Z">
        <w:r>
          <w:rPr>
            <w:rFonts w:hint="eastAsia"/>
          </w:rPr>
          <w:t>挑战，</w:t>
        </w:r>
      </w:ins>
      <w:ins w:id="158" w:author="Xiaodong Zhang" w:date="2022-09-09T10:13:00Z">
        <w:r>
          <w:rPr>
            <w:rFonts w:hint="eastAsia"/>
          </w:rPr>
          <w:t>并且带来了较高的传输延迟，并不能满足自动驾驶、目标跟踪等</w:t>
        </w:r>
      </w:ins>
      <w:ins w:id="159" w:author="Xiaodong Zhang" w:date="2022-09-09T10:14:00Z">
        <w:r>
          <w:rPr>
            <w:rFonts w:hint="eastAsia"/>
          </w:rPr>
          <w:t>新型应用的需求</w:t>
        </w:r>
      </w:ins>
      <w:ins w:id="160" w:author="Xiaodong Zhang" w:date="2022-09-09T10:15:00Z">
        <w:r>
          <w:rPr>
            <w:rFonts w:hint="eastAsia"/>
          </w:rPr>
          <w:t>，而且</w:t>
        </w:r>
      </w:ins>
      <w:ins w:id="161" w:author="Xiaodong Zhang" w:date="2022-09-09T10:16:00Z">
        <w:r>
          <w:rPr>
            <w:rFonts w:hint="eastAsia"/>
          </w:rPr>
          <w:t>会带来了保密与隐私问题</w:t>
        </w:r>
      </w:ins>
      <w:ins w:id="162" w:author="Xiaodong Zhang" w:date="2022-09-09T10:15:00Z">
        <w:r>
          <w:rPr>
            <w:rFonts w:hint="eastAsia"/>
          </w:rPr>
          <w:t>；</w:t>
        </w:r>
      </w:ins>
      <w:ins w:id="163" w:author="Xiaodong Zhang" w:date="2022-09-09T10:08:00Z">
        <w:r>
          <w:rPr>
            <w:rFonts w:hint="eastAsia" w:ascii="Times New Roman" w:hAnsi="Times New Roman" w:eastAsia="宋体" w:cs="Times New Roman"/>
            <w:color w:val="auto"/>
            <w:kern w:val="2"/>
            <w:sz w:val="24"/>
            <w:szCs w:val="24"/>
            <w:shd w:val="clear" w:color="auto" w:fill="auto"/>
            <w:rPrChange w:id="164"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65" w:author="Xiaodong Zhang" w:date="2022-09-09T10:09:00Z">
        <w:r>
          <w:rPr>
            <w:rFonts w:hint="eastAsia"/>
          </w:rPr>
          <w:t>，</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68" w:author="Xiaodong Zhang" w:date="2022-09-09T10:08:00Z">
        <w:r>
          <w:rPr>
            <w:rFonts w:hint="eastAsia" w:ascii="Times New Roman" w:hAnsi="Times New Roman" w:eastAsia="宋体" w:cs="Times New Roman"/>
            <w:color w:val="auto"/>
            <w:kern w:val="2"/>
            <w:sz w:val="24"/>
            <w:szCs w:val="24"/>
            <w:shd w:val="clear" w:color="auto" w:fill="auto"/>
            <w:rPrChange w:id="169"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70" w:author="Xiaodong Zhang" w:date="2022-09-09T10:14:00Z">
        <w:r>
          <w:rPr>
            <w:rFonts w:hint="eastAsia"/>
          </w:rPr>
          <w:t>和人工智能相结合所形成边缘人工智能</w:t>
        </w:r>
      </w:ins>
      <w:r>
        <w:rPr>
          <w:rFonts w:hint="eastAsia"/>
          <w:lang w:eastAsia="zh-CN"/>
        </w:rPr>
        <w:t>（</w:t>
      </w:r>
      <w:ins w:id="171" w:author="Xiaodong Zhang" w:date="2022-09-09T10:15:00Z">
        <w:r>
          <w:rPr/>
          <w:t>Edge AI</w:t>
        </w:r>
      </w:ins>
      <w:ins w:id="172" w:author="Xiaodong Zhang" w:date="2022-09-09T10:15:00Z">
        <w:r>
          <w:rPr>
            <w:rFonts w:hint="eastAsia"/>
          </w:rPr>
          <w:t>）</w:t>
        </w:r>
      </w:ins>
      <w:ins w:id="173" w:author="Xiaodong Zhang" w:date="2022-09-09T10:14:00Z">
        <w:r>
          <w:rPr>
            <w:rFonts w:hint="eastAsia"/>
          </w:rPr>
          <w:t>，提出</w:t>
        </w:r>
      </w:ins>
      <w:ins w:id="174" w:author="Xiaodong Zhang" w:date="2022-09-09T10:08:00Z">
        <w:r>
          <w:rPr>
            <w:rFonts w:hint="eastAsia" w:ascii="Times New Roman" w:hAnsi="Times New Roman" w:eastAsia="宋体" w:cs="Times New Roman"/>
            <w:color w:val="auto"/>
            <w:kern w:val="2"/>
            <w:sz w:val="24"/>
            <w:szCs w:val="24"/>
            <w:shd w:val="clear" w:color="auto" w:fill="auto"/>
            <w:rPrChange w:id="175"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76" w:author="Xiaodong Zhang" w:date="2022-09-09T10:09:00Z">
        <w:r>
          <w:rPr>
            <w:rFonts w:hint="eastAsia"/>
          </w:rPr>
          <w:t>的</w:t>
        </w:r>
      </w:ins>
      <w:ins w:id="177" w:author="Xiaodong Zhang" w:date="2022-09-09T10:08:00Z">
        <w:r>
          <w:rPr>
            <w:rFonts w:hint="eastAsia" w:ascii="Times New Roman" w:hAnsi="Times New Roman" w:eastAsia="宋体" w:cs="Times New Roman"/>
            <w:color w:val="auto"/>
            <w:kern w:val="2"/>
            <w:sz w:val="24"/>
            <w:szCs w:val="24"/>
            <w:shd w:val="clear" w:color="auto" w:fill="auto"/>
            <w:rPrChange w:id="178"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9" w:author="Xiaodong Zhang" w:date="2022-09-09T10:10:00Z">
        <w:r>
          <w:rPr>
            <w:rFonts w:hint="eastAsia"/>
          </w:rPr>
          <w:t>完成</w:t>
        </w:r>
      </w:ins>
      <w:ins w:id="180" w:author="Xiaodong Zhang" w:date="2022-09-09T10:08:00Z">
        <w:r>
          <w:rPr>
            <w:rFonts w:hint="eastAsia" w:ascii="Times New Roman" w:hAnsi="Times New Roman" w:eastAsia="宋体" w:cs="Times New Roman"/>
            <w:color w:val="auto"/>
            <w:kern w:val="2"/>
            <w:sz w:val="24"/>
            <w:szCs w:val="24"/>
            <w:shd w:val="clear" w:color="auto" w:fill="auto"/>
            <w:rPrChange w:id="181"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82" w:author="Xiaodong Zhang" w:date="2022-09-09T10:09:00Z">
        <w:r>
          <w:rPr>
            <w:rFonts w:hint="eastAsia"/>
          </w:rPr>
          <w:t>，</w:t>
        </w:r>
      </w:ins>
      <w:ins w:id="183" w:author="Xiaodong Zhang" w:date="2022-09-09T10:10:00Z">
        <w:r>
          <w:rPr>
            <w:rFonts w:hint="eastAsia"/>
          </w:rPr>
          <w:t>从而</w:t>
        </w:r>
      </w:ins>
      <w:ins w:id="184"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185"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rPr>
          <w:ins w:id="186"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beforeAutospacing="0" w:after="294" w:afterAutospacing="0"/>
        <w:ind w:firstLine="420"/>
        <w:rPr>
          <w:ins w:id="188" w:author="Xiaodong Zhang" w:date="2022-09-09T10:08:00Z"/>
          <w:rStyle w:val="75"/>
          <w:rFonts w:ascii="微软雅黑" w:hAnsi="微软雅黑" w:eastAsia="微软雅黑" w:cs="微软雅黑"/>
          <w:color w:val="121212"/>
          <w:sz w:val="27"/>
          <w:szCs w:val="27"/>
          <w:rPrChange w:id="189" w:author="Xiaodong Zhang" w:date="2022-09-09T10:21:00Z">
            <w:rPr>
              <w:ins w:id="190" w:author="Xiaodong Zhang" w:date="2022-09-09T10:08:00Z"/>
              <w:rFonts w:ascii="微软雅黑" w:hAnsi="微软雅黑" w:eastAsia="微软雅黑" w:cs="微软雅黑"/>
              <w:color w:val="121212"/>
              <w:sz w:val="27"/>
              <w:szCs w:val="27"/>
            </w:rPr>
          </w:rPrChange>
        </w:rPr>
        <w:pPrChange w:id="187" w:author="Xiaodong Zhang" w:date="2022-09-09T10:21:00Z">
          <w:pPr>
            <w:pStyle w:val="33"/>
            <w:shd w:val="clear" w:color="auto" w:fill="FFFFFF"/>
            <w:spacing w:before="294" w:beforeAutospacing="0" w:after="294" w:afterAutospacing="0"/>
          </w:pPr>
        </w:pPrChange>
      </w:pPr>
      <w:ins w:id="191" w:author="Xiaodong Zhang" w:date="2022-09-09T10:19:00Z">
        <w:r>
          <w:rPr>
            <w:rFonts w:hint="eastAsia"/>
          </w:rPr>
          <w:t>边缘</w:t>
        </w:r>
      </w:ins>
      <w:r>
        <w:rPr>
          <w:rFonts w:hint="eastAsia"/>
        </w:rPr>
        <w:t>人工</w:t>
      </w:r>
      <w:ins w:id="192" w:author="Xiaodong Zhang" w:date="2022-09-09T10:19:00Z">
        <w:r>
          <w:rPr>
            <w:rFonts w:hint="eastAsia"/>
          </w:rPr>
          <w:t>智能，即</w:t>
        </w:r>
      </w:ins>
      <w:ins w:id="193" w:author="Xiaodong Zhang" w:date="2022-09-09T10:20:00Z">
        <w:r>
          <w:rPr>
            <w:rFonts w:hint="eastAsia"/>
          </w:rPr>
          <w:t>完全在边缘设备上执行DCNN模型的训练与推理的方式代表着</w:t>
        </w:r>
      </w:ins>
      <w:ins w:id="194" w:author="Xiaodong Zhang" w:date="2022-09-09T10:21:00Z">
        <w:r>
          <w:rPr>
            <w:rFonts w:hint="eastAsia"/>
          </w:rPr>
          <w:t>需要具有更高计算能力的</w:t>
        </w:r>
      </w:ins>
      <w:ins w:id="195"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w:t>
      </w:r>
      <w:commentRangeStart w:id="3"/>
      <w:r>
        <w:rPr>
          <w:rFonts w:hint="eastAsia"/>
        </w:rPr>
        <w:t>二值神经网络</w:t>
      </w:r>
      <w:r>
        <w:rPr>
          <w:rFonts w:hint="eastAsia"/>
          <w:lang w:eastAsia="zh-CN"/>
        </w:rPr>
        <w:t>（</w:t>
      </w:r>
      <w:r>
        <w:rPr>
          <w:rFonts w:hint="eastAsia"/>
        </w:rPr>
        <w:t>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rPr>
          <w:rFonts w:hint="eastAsia"/>
          <w:lang w:eastAsia="zh-CN"/>
        </w:rPr>
        <w:t>（</w:t>
      </w:r>
      <w:r>
        <w:t>xor)</w:t>
      </w:r>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rPr>
          <w:rFonts w:hint="eastAsia"/>
          <w:lang w:eastAsia="zh-CN"/>
        </w:rPr>
        <w:t>（</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w:t>
      </w:r>
      <w:r>
        <w:rPr>
          <w:rFonts w:hint="eastAsia"/>
          <w:lang w:eastAsia="zh-CN"/>
        </w:rPr>
        <w:t>（</w:t>
      </w:r>
      <w:r>
        <w:rPr>
          <w:rFonts w:hint="eastAsia"/>
        </w:rPr>
        <w:t>GPU）</w:t>
      </w:r>
      <w:r>
        <w:rPr>
          <w:rFonts w:hint="eastAsia"/>
          <w:color w:val="FF0000"/>
          <w:vertAlign w:val="superscript"/>
        </w:rPr>
        <w:t>[44]</w:t>
      </w:r>
      <w:r>
        <w:rPr>
          <w:rFonts w:hint="eastAsia"/>
        </w:rPr>
        <w:t>和Geogle提出的张量处理器</w:t>
      </w:r>
      <w:r>
        <w:rPr>
          <w:rFonts w:hint="eastAsia"/>
          <w:lang w:eastAsia="zh-CN"/>
        </w:rPr>
        <w:t>（</w:t>
      </w:r>
      <w:r>
        <w:rPr>
          <w:rFonts w:hint="eastAsia"/>
        </w:rPr>
        <w:t>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w:t>
      </w:r>
      <w:r>
        <w:rPr>
          <w:rFonts w:hint="eastAsia"/>
          <w:lang w:eastAsia="zh-CN"/>
        </w:rPr>
        <w:t>（</w:t>
      </w:r>
      <w:r>
        <w:rPr>
          <w:rFonts w:hint="eastAsia"/>
        </w:rPr>
        <w:t>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color w:val="FF0000"/>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1335"/>
      <w:r>
        <w:rPr>
          <w:rFonts w:hint="eastAsia"/>
        </w:rPr>
        <w:t>研究现状</w:t>
      </w:r>
      <w:bookmarkEnd w:id="117"/>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w:t>
      </w:r>
      <w:r>
        <w:rPr>
          <w:rFonts w:hint="eastAsia"/>
          <w:lang w:eastAsia="zh-CN"/>
        </w:rPr>
        <w:t>（</w:t>
      </w:r>
      <w:r>
        <w:rPr>
          <w:rFonts w:hint="eastAsia"/>
        </w:rPr>
        <w:t>popcount</w:t>
      </w:r>
      <w:r>
        <w:rPr>
          <w:rFonts w:hint="eastAsia"/>
          <w:lang w:eastAsia="zh-CN"/>
        </w:rPr>
        <w:t>(xnor（</w:t>
      </w:r>
      <w:r>
        <w:rPr>
          <w:rFonts w:hint="eastAsia"/>
        </w:rPr>
        <w:t>))保留了原始DNN点乘的性质；再者第一层的实数卷积层可以将输入图像嵌入到高维度的二值空间，然后再通过二值运算来有效处理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4"/>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[56]</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[56]</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[57]</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0" t="0" r="1143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236720" cy="3373120"/>
                    </a:xfrm>
                    <a:prstGeom prst="rect">
                      <a:avLst/>
                    </a:prstGeom>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[57]</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[58]</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[58]</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[59-64]</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face="superscript"&gt;[60]&lt;/style&gt;&lt;/DisplayText&gt;&lt;record&gt;&lt;rec-number&gt;38&lt;/rec-number&gt;&lt;foreign-keys&gt;&lt;key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[60]</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face="superscript"&gt;[62]&lt;/style&gt;&lt;/DisplayText&gt;&lt;record&gt;&lt;rec-number&gt;42&lt;/rec-number&gt;&lt;foreign-keys&gt;&lt;key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[62]</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face="superscript"&gt;[65]&lt;/style&gt;&lt;/DisplayText&gt;&lt;record&gt;&lt;rec-number&gt;35&lt;/rec-number&gt;&lt;foreign-keys&gt;&lt;key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[65]</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face="superscript"&gt;[66]&lt;/style&gt;&lt;/DisplayText&gt;&lt;record&gt;&lt;rec-number&gt;81&lt;/rec-number&gt;&lt;foreign-keys&gt;&lt;key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[66]</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[67,68]</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
    <w:p>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4172"/>
      <w:r>
        <w:rPr>
          <w:rFonts w:hint="eastAsia"/>
        </w:rPr>
        <w:t>本文主要研究内容</w:t>
      </w:r>
      <w:r>
        <w:commentReference w:id="5"/>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）数据流的脉动阵列为例说明如何从硬件角度实现卷积神经网络的加速。之后从二值复数神经网络的算法层面着手分析，研究算法本身的并行结构、数据特点，以及二值复数的计算、象限二值化、bat</w:t>
      </w:r>
      <w:r>
        <w:t>ch normalization</w:t>
      </w:r>
      <w:r>
        <w:rPr>
          <w:rFonts w:hint="eastAsia"/>
        </w:rPr>
        <w:t>、二值化等概念，其中首要在于分析二值复数神经网络的具体模型以及各层功能与具体实现，并基于“软硬件协同”设计理念分别提出硬件实现方案。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920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Zero_DCE++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2591"/>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46962957"/>
      <w:bookmarkStart w:id="125" w:name="_Toc57189228"/>
      <w:bookmarkStart w:id="126" w:name="_Toc27138"/>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[69]</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w:t>
      </w:r>
      <w:r>
        <w:rPr>
          <w:rFonts w:hint="eastAsia"/>
          <w:lang w:eastAsia="zh-CN"/>
        </w:rPr>
        <w:t>(xnor</w:t>
      </w:r>
      <w:r>
        <w:rPr>
          <w:rFonts w:hint="eastAsia"/>
        </w:rPr>
        <w:t>)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13430"/>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[69]</w:t>
      </w:r>
      <w:r>
        <w:fldChar w:fldCharType="end"/>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hint="default" w:ascii="Arial" w:hAnsi="Arial" w:cs="Arial"/>
        </w:rPr>
        <w:t>×</w:t>
      </w:r>
      <w:r>
        <w:rPr>
          <w:rFonts w:hint="eastAsia"/>
        </w:rPr>
        <w:t>3的特征子矩阵（与卷积核尺寸相同），并与卷积核对应的元素进行点积运算，即</w:t>
      </w:r>
      <m:oMath>
        <m:r>
          <m:rPr>
            <m:sty m:val="p"/>
          </m:rPr>
          <w:rPr>
            <w:rFonts w:hint="default" w:ascii="Times New Roman" w:hAnsi="Times New Roman" w:cs="Times New Roman"/>
          </w:rPr>
          <m:t>0×1+0×0+0×1+0×0+1×0+1×(-1)+0×0+1×0+1×(-1)= -2</m:t>
        </m:r>
      </m:oMath>
      <w:r>
        <w:rPr>
          <w:rFonts w:hint="eastAsia" w:cs="Times New Roman"/>
          <w:i w:val="0"/>
          <w:lang w:eastAsia="zh-CN"/>
        </w:rPr>
        <w:t>，</w:t>
      </w:r>
      <w:r>
        <w:rPr>
          <w:rFonts w:hint="eastAsia" w:ascii="Arial" w:hAnsi="Arial" w:cs="Arial"/>
        </w:rPr>
        <w:t>在加上偏置即可得到输入特征图的第一个元素为</w:t>
      </w:r>
      <w:r>
        <w:rPr>
          <w:rFonts w:hint="eastAsia" w:cs="Times New Roman"/>
          <w:lang w:val="en-US" w:eastAsia="zh-CN"/>
        </w:rPr>
        <w:t>-2</w:t>
      </w:r>
      <w:r>
        <w:rPr>
          <w:rFonts w:hint="eastAsia" w:ascii="Arial" w:hAnsi="Arial" w:cs="Arial"/>
        </w:rPr>
        <w:t>。之后进行行滑动，即在输入特征图中右移两个步长，取另一个特征子矩阵并进行点积运算得到第二个元</w:t>
      </w:r>
      <w:r>
        <w:rPr>
          <w:rFonts w:hint="eastAsia" w:ascii="Arial" w:hAnsi="Arial" w:cs="Arial"/>
        </w:rPr>
        <w:t>素值</w:t>
      </w:r>
      <w:r>
        <w:rPr>
          <w:rFonts w:hint="eastAsia" w:cs="Times New Roman"/>
          <w:lang w:val="en-US" w:eastAsia="zh-CN"/>
        </w:rPr>
        <w:t>-2</w:t>
      </w:r>
      <w:r>
        <w:rPr>
          <w:rFonts w:hint="eastAsia" w:ascii="Arial" w:hAnsi="Arial" w:cs="Arial"/>
        </w:rPr>
        <w:t>，</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5210175" cy="1924050"/>
                    </a:xfrm>
                    <a:prstGeom prst="rect">
                      <a:avLst/>
                    </a:prstGeom>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hint="default"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hint="default" w:ascii="Arial" w:hAnsi="Arial" w:cs="Arial"/>
        </w:rPr>
        <w:t>×</w:t>
      </w:r>
      <w:r>
        <w:rPr>
          <w:rFonts w:hint="eastAsia"/>
        </w:rPr>
        <w:t>3脉动阵列结构示意图</w:t>
      </w:r>
    </w:p>
    <w:p>
      <w:pPr>
        <w:ind w:firstLine="480"/>
      </w:pPr>
      <w:r>
        <w:rPr>
          <w:rFonts w:hint="eastAsia"/>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rPr>
          <m:t>0</m:t>
        </m:r>
        <m:r>
          <m:rPr>
            <m:sty m:val="p"/>
          </m:rPr>
          <m:t>×</m:t>
        </m:r>
        <m:r>
          <m:rPr>
            <m:sty m:val="p"/>
          </m:rPr>
          <w:rPr>
            <w:rFonts w:hint="eastAsia"/>
          </w:rPr>
          <m:t>1</m:t>
        </m:r>
        <m:r>
          <m:rPr>
            <m:sty m:val="p"/>
          </m:rPr>
          <w:rPr>
            <w:rFonts w:hint="default" w:ascii="Cambria Math" w:hAnsi="Cambria Math"/>
            <w:lang w:val="en-US" w:eastAsia="zh-CN"/>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rPr>
          <m:t>1+0</m:t>
        </m:r>
        <m:r>
          <m:rPr>
            <m:sty m:val="p"/>
          </m:rPr>
          <m:t>×</m:t>
        </m:r>
        <m:r>
          <m:rPr>
            <m:sty m:val="p"/>
          </m:rPr>
          <w:rPr>
            <w:rFonts w:hint="eastAsia"/>
          </w:rPr>
          <m:t>0=1</m:t>
        </m:r>
      </m:oMath>
      <w:r>
        <w:rPr>
          <w:rFonts w:hint="eastAsia" w:ascii="Arial" w:hAnsi="Arial" w:cs="Arial"/>
        </w:rPr>
        <w:t>。以此类推，输入的输入特征图子矩阵沿着脉动阵列的行方向水平移动，不断开始与不同卷积核的点积运算，并得到对应的部分和；而每个</w:t>
      </w:r>
      <w:r>
        <w:rPr>
          <w:rFonts w:hint="default" w:ascii="Times New Roman" w:hAnsi="Times New Roman" w:cs="Times New Roman"/>
        </w:rPr>
        <w:t>PE</w:t>
      </w:r>
      <w:r>
        <w:rPr>
          <w:rFonts w:hint="eastAsia" w:ascii="Arial" w:hAnsi="Arial" w:cs="Arial"/>
        </w:rPr>
        <w:t>得到部分和都沿着脉动阵列的列反向垂直移动，并于下一个</w:t>
      </w:r>
      <w:r>
        <w:rPr>
          <w:rFonts w:hint="default" w:ascii="Times New Roman" w:hAnsi="Times New Roman" w:cs="Times New Roman"/>
        </w:rPr>
        <w:t>PE</w:t>
      </w:r>
      <w:r>
        <w:rPr>
          <w:rFonts w:hint="eastAsia" w:ascii="Arial" w:hAnsi="Arial" w:cs="Arial"/>
        </w:rPr>
        <w:t>在下一周期计算的部分和累加，直至完成一个卷积核的运算得到一个输出特征图的元素。如下图脉动阵列计算的第</w:t>
      </w:r>
      <w:r>
        <w:rPr>
          <w:rFonts w:hint="eastAsia" w:ascii="Times New Roman" w:hAnsi="Times New Roman" w:cs="Times New Roman"/>
          <w:lang w:val="en-US" w:eastAsia="zh-CN"/>
        </w:rPr>
        <w:t>9</w:t>
      </w:r>
      <w:r>
        <w:rPr>
          <w:rFonts w:hint="eastAsia" w:ascii="Times New Roman" w:hAnsi="Times New Roman" w:cs="Times New Roman"/>
        </w:rPr>
        <w:t>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3"/>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bidi w:val="0"/>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4"/>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rPr>
          <w:rFonts w:hint="eastAsia" w:eastAsia="宋体"/>
          <w:lang w:eastAsia="zh-CN"/>
        </w:rPr>
      </w:pPr>
      <w:r>
        <w:rPr>
          <w:rFonts w:hint="eastAsia" w:eastAsia="宋体"/>
          <w:lang w:eastAsia="zh-CN"/>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5"/>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bidi w:val="0"/>
        <w:jc w:val="center"/>
        <w:rPr>
          <w:rFonts w:hint="eastAsia" w:eastAsia="宋体"/>
          <w:lang w:eastAsia="zh-CN"/>
        </w:rPr>
      </w:pPr>
      <w:r>
        <w:rPr>
          <w:rFonts w:hint="eastAsia" w:eastAsia="宋体"/>
          <w:lang w:eastAsia="zh-CN"/>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6"/>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ind w:firstLine="480"/>
        <w:jc w:val="center"/>
      </w:pPr>
    </w:p>
    <w:p>
      <w:pPr>
        <w:pStyle w:val="3"/>
      </w:pPr>
      <w:bookmarkStart w:id="128" w:name="_Toc29346"/>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w:t>
      </w:r>
      <w:r>
        <w:rPr>
          <w:rFonts w:hint="eastAsia"/>
          <w:lang w:val="en-US" w:eastAsia="zh-CN"/>
        </w:rPr>
        <w:t>批标准化（</w:t>
      </w:r>
      <w:r>
        <w:rPr>
          <w:rFonts w:hint="eastAsia"/>
        </w:rPr>
        <w:t>Batch Normalization</w:t>
      </w:r>
      <w:r>
        <w:rPr>
          <w:rFonts w:hint="eastAsia"/>
          <w:lang w:eastAsia="zh-CN"/>
        </w:rPr>
        <w:t>，</w:t>
      </w:r>
      <w:r>
        <w:rPr>
          <w:rFonts w:hint="eastAsia"/>
          <w:lang w:val="en-US" w:eastAsia="zh-CN"/>
        </w:rPr>
        <w:t>BN）</w:t>
      </w:r>
      <w:r>
        <w:rPr>
          <w:rFonts w:hint="eastAsia"/>
        </w:rPr>
        <w:t>；基于上述理论我们提出了BCNN算法的网络结构；最后我们介绍了FINN中提出的矩阵向量阈值单元（MVTU），并提出采用了MVTU后的BCNN算法的网络结构。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hint="default" w:ascii="Cambria Math" w:hAnsi="Cambria Math"/>
            <w:lang w:val="en-US" w:eastAsia="zh-CN"/>
          </w:rPr>
          <m:t>(</m:t>
        </m:r>
        <m:r>
          <w:rPr>
            <w:rFonts w:hint="default" w:ascii="Cambria Math" w:hAnsi="Cambria Math"/>
          </w:rPr>
          <m:t>z = x + iy</m:t>
        </m:r>
        <m:r>
          <m:rPr/>
          <w:rPr>
            <w:rFonts w:hint="default" w:ascii="Cambria Math" w:hAnsi="Cambria Math"/>
            <w:lang w:val="en-US" w:eastAsia="zh-CN"/>
          </w:rPr>
          <m:t>)</m:t>
        </m:r>
      </m:oMath>
      <w:r>
        <w:rPr>
          <w:rFonts w:hint="eastAsia"/>
        </w:rPr>
        <w:t>相同，一个二值复数也是由实部</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hint="default" w:ascii="Cambria Math" w:hAnsi="Cambria Math"/>
                <w:lang w:val="en-US" w:eastAsia="zh-CN"/>
              </w:rPr>
              <m:t>iy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hint="default" w:ascii="Cambria Math" w:hAnsi="Cambria Math"/>
                <w:vertAlign w:val="superscript"/>
                <w:lang w:val="en-US" w:eastAsia="zh-CN"/>
              </w:rPr>
              <m:t>(z</m:t>
            </m:r>
            <m:ctrlPr>
              <w:rPr>
                <w:rFonts w:hint="eastAsia" w:ascii="Cambria Math" w:hAnsi="Cambria Math"/>
                <w:i/>
                <w:iCs/>
                <w:vertAlign w:val="superscript"/>
              </w:rPr>
            </m:ctrlPr>
          </m:e>
          <m:sup>
            <m:r>
              <m:rPr/>
              <w:rPr>
                <w:rFonts w:hint="default" w:ascii="Cambria Math" w:hAnsi="Cambria Math"/>
                <w:vertAlign w:val="superscript"/>
                <w:lang w:val="en-US" w:eastAsia="zh-CN"/>
              </w:rPr>
              <m:t>b</m:t>
            </m:r>
            <m:ctrlPr>
              <w:rPr>
                <w:rFonts w:hint="eastAsia" w:ascii="Cambria Math" w:hAnsi="Cambria Math"/>
                <w:i/>
                <w:iCs/>
                <w:vertAlign w:val="superscript"/>
              </w:rPr>
            </m:ctrlPr>
          </m:sup>
        </m:sSup>
        <m:r>
          <w:rPr>
            <w:rFonts w:hint="eastAsia" w:ascii="Cambria Math" w:hAnsi="Cambria Math"/>
          </w:rPr>
          <m:t xml:space="preserve">= </m:t>
        </m:r>
        <m:sSup>
          <m:sSupPr>
            <m:ctrlPr>
              <w:rPr>
                <w:rFonts w:hint="eastAsia" w:ascii="Cambria Math" w:hAnsi="Cambria Math"/>
                <w:i/>
                <w:iCs/>
              </w:rPr>
            </m:ctrlPr>
          </m:sSupPr>
          <m:e>
            <m:r>
              <m:rPr/>
              <w:rPr>
                <w:rFonts w:hint="default" w:ascii="Cambria Math" w:hAnsi="Cambria Math"/>
                <w:lang w:val="en-US" w:eastAsia="zh-CN"/>
              </w:rPr>
              <m:t>x</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w:rPr>
            <w:rFonts w:hint="eastAsia" w:ascii="Cambria Math" w:hAnsi="Cambria Math"/>
            <w:vertAlign w:val="superscript"/>
          </w:rPr>
          <m:t xml:space="preserve"> </m:t>
        </m:r>
        <m:r>
          <w:rPr>
            <w:rFonts w:hint="default" w:ascii="Cambria Math" w:hAnsi="Cambria Math"/>
          </w:rPr>
          <m:t>+ i</m:t>
        </m:r>
        <m:sSup>
          <m:sSupPr>
            <m:ctrlPr>
              <w:rPr>
                <w:rFonts w:hint="eastAsia" w:ascii="Cambria Math" w:hAnsi="Cambria Math"/>
                <w:i/>
                <w:iCs/>
              </w:rPr>
            </m:ctrlPr>
          </m:sSupPr>
          <m:e>
            <m:r>
              <m:rPr/>
              <w:rPr>
                <w:rFonts w:hint="default" w:ascii="Cambria Math" w:hAnsi="Cambria Math"/>
                <w:lang w:val="en-US" w:eastAsia="zh-CN"/>
              </w:rPr>
              <m:t>y</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default" w:ascii="Cambria Math" w:hAnsi="Cambria Math"/>
            <w:lang w:val="en-US" w:eastAsia="zh-CN"/>
          </w:rPr>
          <m:t>)</m:t>
        </m:r>
      </m:oMath>
      <w:r>
        <w:rPr>
          <w:rFonts w:hint="eastAsia"/>
        </w:rPr>
        <w:t>，其中</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hAnsi="Cambria Math"/>
          <w:i w:val="0"/>
          <w:lang w:eastAsia="zh-CN"/>
        </w:rPr>
        <w:t>，</w:t>
      </w:r>
      <m:oMath>
        <m:sSup>
          <m:sSupPr>
            <m:ctrlPr>
              <w:rPr>
                <w:rFonts w:ascii="Cambria Math" w:hAnsi="Cambria Math"/>
                <w:i/>
              </w:rPr>
            </m:ctrlPr>
          </m:sSupPr>
          <m:e>
            <m:r>
              <m:rPr/>
              <w:rPr>
                <w:rFonts w:hint="default" w:ascii="Cambria Math" w:hAnsi="Cambria Math"/>
                <w:lang w:val="en-US" w:eastAsia="zh-CN"/>
              </w:rPr>
              <m:t>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均</w:t>
      </w:r>
      <w:r>
        <w:rPr>
          <w:rFonts w:hint="eastAsia"/>
          <w:lang w:val="en-US" w:eastAsia="zh-CN"/>
        </w:rPr>
        <w:t>属于</w:t>
      </w:r>
      <w:r>
        <w:rPr>
          <w:rFonts w:hint="eastAsia"/>
        </w:rPr>
        <w:t>{+1，-1}，因此</w:t>
      </w:r>
      <m:oMath>
        <m:sSup>
          <m:sSupPr>
            <m:ctrlPr>
              <w:rPr>
                <w:rFonts w:ascii="Cambria Math" w:hAnsi="Cambria Math"/>
                <w:i/>
                <w:vertAlign w:val="superscript"/>
              </w:rPr>
            </m:ctrlPr>
          </m:sSupPr>
          <m:e>
            <m:r>
              <m:rPr/>
              <w:rPr>
                <w:rFonts w:hint="default" w:ascii="Cambria Math" w:hAnsi="Cambria Math"/>
                <w:vertAlign w:val="superscript"/>
                <w:lang w:val="en-US" w:eastAsia="zh-CN"/>
              </w:rPr>
              <m:t>z</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仅存在四种可能值：{-1 - i，-1 + i，1 - i，1 + i}。</w:t>
      </w:r>
    </w:p>
    <w:p>
      <w:pPr>
        <w:ind w:firstLine="480"/>
        <w:rPr>
          <w:rFonts w:hint="eastAsia"/>
          <w:lang w:eastAsia="zh-CN"/>
        </w:rPr>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hint="default" w:ascii="Cambria Math" w:hAnsi="Cambria Math"/>
                <w:vertAlign w:val="superscript"/>
                <w:lang w:val="en-US" w:eastAsia="zh-CN"/>
              </w:rPr>
              <m:t>(z</m:t>
            </m:r>
            <m:ctrlPr>
              <w:rPr>
                <w:rFonts w:hint="eastAsia" w:ascii="Cambria Math" w:hAnsi="Cambria Math"/>
                <w:i/>
                <w:iCs/>
                <w:vertAlign w:val="superscript"/>
              </w:rPr>
            </m:ctrlPr>
          </m:e>
          <m:sup>
            <m:r>
              <m:rPr/>
              <w:rPr>
                <w:rFonts w:hint="default" w:ascii="Cambria Math" w:hAnsi="Cambria Math"/>
                <w:vertAlign w:val="superscript"/>
                <w:lang w:val="en-US" w:eastAsia="zh-CN"/>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hint="default" w:ascii="Cambria Math" w:hAnsi="Cambria Math"/>
                <w:lang w:val="en-US" w:eastAsia="zh-CN"/>
              </w:rPr>
              <m:t>x</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eastAsia" w:ascii="Cambria Math" w:hAnsi="Cambria Math"/>
            <w:vertAlign w:val="superscript"/>
          </w:rPr>
          <m:t xml:space="preserve"> </m:t>
        </m:r>
        <m:r>
          <m:rPr/>
          <w:rPr>
            <w:rFonts w:hint="default" w:ascii="Cambria Math" w:hAnsi="Cambria Math"/>
          </w:rPr>
          <m:t>+ i</m:t>
        </m:r>
        <m:sSup>
          <m:sSupPr>
            <m:ctrlPr>
              <w:rPr>
                <w:rFonts w:hint="eastAsia" w:ascii="Cambria Math" w:hAnsi="Cambria Math"/>
                <w:i/>
                <w:iCs/>
              </w:rPr>
            </m:ctrlPr>
          </m:sSupPr>
          <m:e>
            <m:r>
              <m:rPr/>
              <w:rPr>
                <w:rFonts w:hint="default" w:ascii="Cambria Math" w:hAnsi="Cambria Math"/>
                <w:lang w:val="en-US" w:eastAsia="zh-CN"/>
              </w:rPr>
              <m:t>y</m:t>
            </m:r>
            <m:ctrlPr>
              <w:rPr>
                <w:rFonts w:hint="eastAsia" w:ascii="Cambria Math" w:hAnsi="Cambria Math"/>
                <w:i/>
                <w:iCs/>
              </w:rPr>
            </m:ctrlPr>
          </m:e>
          <m:sup>
            <m:r>
              <m:rPr/>
              <w:rPr>
                <w:rFonts w:hint="default" w:ascii="Cambria Math" w:hAnsi="Cambria Math"/>
                <w:lang w:val="en-US" w:eastAsia="zh-CN"/>
              </w:rPr>
              <m:t>b</m:t>
            </m:r>
            <m:ctrlPr>
              <w:rPr>
                <w:rFonts w:hint="eastAsia" w:ascii="Cambria Math" w:hAnsi="Cambria Math"/>
                <w:i/>
                <w:iCs/>
              </w:rPr>
            </m:ctrlPr>
          </m:sup>
        </m:sSup>
        <m:r>
          <m:rPr/>
          <w:rPr>
            <w:rFonts w:hint="default" w:ascii="Cambria Math" w:hAnsi="Cambria Math"/>
            <w:lang w:val="en-US" w:eastAsia="zh-CN"/>
          </w:rPr>
          <m:t>)</m:t>
        </m:r>
      </m:oMath>
      <w:r>
        <w:rPr>
          <w:rFonts w:hint="eastAsia"/>
        </w:rPr>
        <w:t>为激活输入，二值复数</w:t>
      </w:r>
      <m:oMath>
        <m:r>
          <m:rPr>
            <m:sty m:val="p"/>
          </m:rPr>
          <w:rPr>
            <w:rFonts w:hint="default" w:ascii="Cambria Math"/>
            <w:lang w:val="en-US" w:eastAsia="zh-CN"/>
          </w:rPr>
          <m:t>(</m:t>
        </m:r>
        <m:sSup>
          <m:sSupPr>
            <m:ctrlPr>
              <w:rPr>
                <w:rFonts w:ascii="Cambria Math" w:hAnsi="Cambria Math"/>
                <w:i/>
                <w:vertAlign w:val="superscript"/>
              </w:rPr>
            </m:ctrlPr>
          </m:sSupPr>
          <m:e>
            <m:r>
              <m:rPr/>
              <w:rPr>
                <w:rFonts w:hint="default" w:ascii="Cambria Math" w:hAnsi="Cambria Math"/>
                <w:vertAlign w:val="superscript"/>
                <w:lang w:val="en-US" w:eastAsia="zh-CN"/>
              </w:rPr>
              <m:t>w</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r>
          <m:rPr/>
          <w:rPr>
            <w:rFonts w:hint="default" w:ascii="Cambria Math" w:hAnsi="Cambria Math"/>
            <w:vertAlign w:val="superscript"/>
            <w:lang w:val="en-US" w:eastAsia="zh-CN"/>
          </w:rPr>
          <m:t xml:space="preserve"> = </m:t>
        </m:r>
        <m:sSup>
          <m:sSupPr>
            <m:ctrlPr>
              <m:rPr/>
              <w:rPr>
                <w:rFonts w:hint="default" w:ascii="Cambria Math" w:hAnsi="Cambria Math"/>
                <w:i/>
                <w:vertAlign w:val="superscript"/>
                <w:lang w:val="en-US" w:eastAsia="zh-CN"/>
              </w:rPr>
            </m:ctrlPr>
          </m:sSupPr>
          <m:e>
            <m:r>
              <m:rPr/>
              <w:rPr>
                <w:rFonts w:hint="default" w:ascii="Cambria Math" w:hAnsi="Cambria Math"/>
                <w:vertAlign w:val="superscript"/>
                <w:lang w:val="en-US" w:eastAsia="zh-CN"/>
              </w:rPr>
              <m:t>a</m:t>
            </m:r>
            <m:ctrlPr>
              <m:rPr/>
              <w:rPr>
                <w:rFonts w:hint="default" w:ascii="Cambria Math" w:hAnsi="Cambria Math"/>
                <w:i/>
                <w:vertAlign w:val="superscript"/>
                <w:lang w:val="en-US" w:eastAsia="zh-CN"/>
              </w:rPr>
            </m:ctrlPr>
          </m:e>
          <m:sup>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sup>
        </m:sSup>
        <m:r>
          <m:rPr/>
          <w:rPr>
            <w:rFonts w:hint="default" w:ascii="Cambria Math" w:hAnsi="Cambria Math"/>
            <w:vertAlign w:val="superscript"/>
            <w:lang w:val="en-US" w:eastAsia="zh-CN"/>
          </w:rPr>
          <m:t xml:space="preserve"> + i</m:t>
        </m:r>
        <m:sSup>
          <m:sSupPr>
            <m:ctrlPr>
              <m:rPr/>
              <w:rPr>
                <w:rFonts w:hint="default" w:ascii="Cambria Math" w:hAnsi="Cambria Math"/>
                <w:i/>
                <w:vertAlign w:val="superscript"/>
                <w:lang w:val="en-US" w:eastAsia="zh-CN"/>
              </w:rPr>
            </m:ctrlPr>
          </m:sSupPr>
          <m:e>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e>
          <m:sup>
            <m:r>
              <m:rPr/>
              <w:rPr>
                <w:rFonts w:hint="default" w:ascii="Cambria Math" w:hAnsi="Cambria Math"/>
                <w:vertAlign w:val="superscript"/>
                <w:lang w:val="en-US" w:eastAsia="zh-CN"/>
              </w:rPr>
              <m:t>b</m:t>
            </m:r>
            <m:ctrlPr>
              <m:rPr/>
              <w:rPr>
                <w:rFonts w:hint="default" w:ascii="Cambria Math" w:hAnsi="Cambria Math"/>
                <w:i/>
                <w:vertAlign w:val="superscript"/>
                <w:lang w:val="en-US" w:eastAsia="zh-CN"/>
              </w:rPr>
            </m:ctrlPr>
          </m:sup>
        </m:sSup>
        <m:r>
          <m:rPr/>
          <w:rPr>
            <w:rFonts w:hint="default" w:ascii="Cambria Math" w:hAnsi="Cambria Math"/>
            <w:vertAlign w:val="superscript"/>
            <w:lang w:val="en-US" w:eastAsia="zh-CN"/>
          </w:rPr>
          <m:t>)</m:t>
        </m:r>
      </m:oMath>
      <w:r>
        <w:rPr>
          <w:rFonts w:hint="eastAsia"/>
        </w:rPr>
        <w:t>为权重，</w:t>
      </w:r>
      <m:oMath>
        <m:r>
          <m:rPr/>
          <w:rPr>
            <w:rFonts w:hint="default" w:ascii="Cambria Math"/>
            <w:lang w:val="en-US" w:eastAsia="zh-CN"/>
          </w:rPr>
          <m:t>(</m:t>
        </m:r>
        <m:r>
          <w:rPr>
            <w:rFonts w:hint="default" w:ascii="Cambria Math" w:hAnsi="Cambria Math"/>
          </w:rPr>
          <m:t>ℎ = c + id</m:t>
        </m:r>
        <m:r>
          <m:rPr/>
          <w:rPr>
            <w:rFonts w:hint="default" w:ascii="Cambria Math" w:hAnsi="Cambria Math"/>
            <w:lang w:val="en-US" w:eastAsia="zh-CN"/>
          </w:rPr>
          <m:t>)</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hint="default" w:ascii="Cambria Math" w:hAnsi="Cambria Math"/>
                <w:lang w:val="en-US" w:eastAsia="zh-CN"/>
              </w:rPr>
              <m:t>x</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hint="default" w:ascii="Cambria Math" w:hAnsi="Cambria Math"/>
                <w:lang w:val="en-US" w:eastAsia="zh-CN"/>
              </w:rPr>
              <m:t>y</m:t>
            </m:r>
            <m:ctrlPr>
              <w:rPr>
                <w:rFonts w:ascii="Cambria Math" w:hAnsi="Cambria Math"/>
                <w:i/>
              </w:rPr>
            </m:ctrlPr>
          </m:e>
          <m:sup>
            <m:r>
              <m:rPr/>
              <w:rPr>
                <w:rFonts w:hint="default" w:ascii="Cambria Math" w:hAnsi="Cambria Math"/>
                <w:lang w:val="en-US" w:eastAsia="zh-CN"/>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hint="default" w:ascii="Cambria Math" w:hAnsi="Cambria Math"/>
                <w:vertAlign w:val="superscript"/>
                <w:lang w:val="en-US" w:eastAsia="zh-CN"/>
              </w:rPr>
              <m:t>a</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hint="default" w:ascii="Cambria Math" w:hAnsi="Cambria Math"/>
                <w:vertAlign w:val="superscript"/>
                <w:lang w:val="en-US" w:eastAsia="zh-CN"/>
              </w:rPr>
              <m:t>b</m:t>
            </m:r>
            <m:ctrlPr>
              <w:rPr>
                <w:rFonts w:ascii="Cambria Math" w:hAnsi="Cambria Math"/>
                <w:i/>
                <w:vertAlign w:val="superscript"/>
              </w:rPr>
            </m:ctrlPr>
          </m:e>
          <m:sup>
            <m:r>
              <m:rPr/>
              <w:rPr>
                <w:rFonts w:hint="default" w:ascii="Cambria Math" w:hAnsi="Cambria Math"/>
                <w:vertAlign w:val="superscript"/>
                <w:lang w:val="en-US" w:eastAsia="zh-CN"/>
              </w:rPr>
              <m:t>b</m:t>
            </m:r>
            <m:ctrlPr>
              <w:rPr>
                <w:rFonts w:ascii="Cambria Math" w:hAnsi="Cambria Math"/>
                <w:i/>
                <w:vertAlign w:val="superscript"/>
              </w:rPr>
            </m:ctrlPr>
          </m:sup>
        </m:sSup>
      </m:oMath>
      <w:r>
        <w:rPr>
          <w:rFonts w:hint="eastAsia"/>
        </w:rPr>
        <w:t xml:space="preserve"> ∈ </w:t>
      </w:r>
      <w:r>
        <w:rPr>
          <w:rFonts w:hint="eastAsia"/>
        </w:rPr>
        <w:t>{+1，-1}</w:t>
      </w:r>
      <w:r>
        <w:rPr>
          <w:rFonts w:hint="eastAsia"/>
          <w:lang w:eastAsia="zh-CN"/>
        </w:rPr>
        <w:t>。</w:t>
      </w:r>
    </w:p>
    <w:p>
      <w:pPr>
        <w:pStyle w:val="102"/>
        <w:bidi w:val="0"/>
        <w:ind w:left="0" w:leftChars="0" w:firstLine="0" w:firstLineChars="0"/>
        <w:jc w:val="both"/>
        <w:rPr>
          <w:rFonts w:hint="eastAsia" w:ascii="Cambria Math" w:hAnsi="Cambria Math" w:eastAsia="宋体"/>
          <w:lang w:val="en-US" w:eastAsia="zh-CN"/>
        </w:rPr>
      </w:pPr>
      <w:r>
        <m:rPr/>
        <w:rPr>
          <w:rFonts w:hint="eastAsia" w:hAnsi="Cambria Math" w:cs="Times New Roman"/>
          <w:i w:val="0"/>
          <w:iCs/>
          <w:kern w:val="2"/>
          <w:sz w:val="24"/>
          <w:szCs w:val="24"/>
          <w:lang w:val="en-US" w:eastAsia="zh-CN" w:bidi="ar-SA"/>
        </w:rPr>
        <w:tab/>
      </w:r>
      <m:oMath>
        <m:r>
          <m:rPr/>
          <w:rPr>
            <w:rFonts w:hint="default" w:ascii="Cambria Math" w:hAnsi="Cambria Math" w:cs="Times New Roman"/>
            <w:kern w:val="2"/>
            <w:sz w:val="24"/>
            <w:szCs w:val="24"/>
            <w:lang w:val="en-US" w:eastAsia="zh-CN" w:bidi="ar-SA"/>
          </w:rPr>
          <m:t>ℎ = c + id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x</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xml:space="preserve">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y</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 i(</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x</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 xml:space="preserve"> + </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y</m:t>
            </m:r>
            <m:ctrlPr>
              <m:r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b</m:t>
            </m:r>
            <m:ctrlPr>
              <m:r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w:r>
        <m:rPr/>
        <w:rPr>
          <w:rFonts w:hint="eastAsia" w:hAnsi="Cambria Math" w:cs="Times New Roman"/>
          <w:i w:val="0"/>
          <w:iCs/>
          <w:kern w:val="2"/>
          <w:sz w:val="24"/>
          <w:szCs w:val="24"/>
          <w:lang w:val="en-US" w:eastAsia="zh-CN" w:bidi="ar-SA"/>
        </w:rPr>
        <w:tab/>
        <w:t>(</w:t>
      </w:r>
      <w:r>
        <w:rPr>
          <w:rFonts w:hint="default" w:ascii="Times New Roman" w:hAnsi="Times New Roman" w:cs="Times New Roman"/>
        </w:rPr>
        <w:t>2-1</w:t>
      </w:r>
      <w:r>
        <w:rPr>
          <w:rFonts w:hint="eastAsia" w:cs="Times New Roman"/>
          <w:lang w:val="en-US" w:eastAsia="zh-CN"/>
        </w:rPr>
        <w:t>)</w:t>
      </w:r>
    </w:p>
    <w:p>
      <w:pPr>
        <w:ind w:firstLine="480"/>
        <w:rPr>
          <w:rFonts w:hint="eastAsia"/>
        </w:rPr>
      </w:pPr>
      <w:r>
        <w:rPr>
          <w:rFonts w:hint="eastAsia"/>
        </w:rPr>
        <w:t>和BNN的二值点积运算相比，一个BCNN点积运算需要结合4个二值点积和2个额外的实数加法。利用矩阵运算表示，形式如下式2-2：</w:t>
      </w:r>
    </w:p>
    <w:p>
      <w:pPr>
        <w:pStyle w:val="102"/>
        <w:bidi w:val="0"/>
        <w:ind w:left="0" w:leftChars="0" w:firstLine="0" w:firstLineChars="0"/>
        <w:jc w:val="both"/>
      </w:pPr>
      <w:r>
        <m:rPr/>
        <w:rPr>
          <w:rFonts w:hint="eastAsia" w:hAnsi="Cambria Math"/>
          <w:i w:val="0"/>
          <w:lang w:val="en-US" w:eastAsia="zh-CN"/>
        </w:rPr>
        <w:tab/>
      </w:r>
      <m:oMath>
        <m:d>
          <m:dPr>
            <m:begChr m:val="["/>
            <m:endChr m:val="]"/>
            <m:ctrlPr>
              <m:rPr/>
              <w:rPr>
                <w:rFonts w:hint="default" w:ascii="Cambria Math" w:hAnsi="Cambria Math"/>
                <w:i/>
                <w:iCs/>
                <w:lang w:val="en-US" w:eastAsia="zh-CN"/>
              </w:rPr>
            </m:ctrlPr>
          </m:dPr>
          <m:e>
            <m:eqArr>
              <m:eqArrPr>
                <m:ctrlPr>
                  <m:rPr/>
                  <w:rPr>
                    <w:rFonts w:hint="default" w:ascii="Cambria Math" w:hAnsi="Cambria Math"/>
                    <w:i/>
                    <w:iCs/>
                    <w:lang w:val="en-US" w:eastAsia="zh-CN"/>
                  </w:rPr>
                </m:ctrlPr>
              </m:eqArrPr>
              <m:e>
                <m:r>
                  <m:rPr/>
                  <w:rPr>
                    <w:rFonts w:hint="default" w:ascii="Cambria Math" w:hAnsi="Cambria Math"/>
                    <w:lang w:val="en-US" w:eastAsia="zh-CN"/>
                  </w:rPr>
                  <m:t>c</m:t>
                </m:r>
                <m:ctrlPr>
                  <m:rPr/>
                  <w:rPr>
                    <w:rFonts w:hint="default" w:ascii="Cambria Math" w:hAnsi="Cambria Math"/>
                    <w:i/>
                    <w:iCs/>
                    <w:lang w:val="en-US" w:eastAsia="zh-CN"/>
                  </w:rPr>
                </m:ctrlPr>
              </m:e>
              <m:e>
                <m:r>
                  <m:rPr/>
                  <w:rPr>
                    <w:rFonts w:hint="default" w:ascii="Cambria Math" w:hAnsi="Cambria Math"/>
                    <w:lang w:val="en-US" w:eastAsia="zh-CN"/>
                  </w:rPr>
                  <m:t>d</m:t>
                </m:r>
                <m:ctrlPr>
                  <m:rPr/>
                  <w:rPr>
                    <w:rFonts w:hint="default" w:ascii="Cambria Math" w:hAnsi="Cambria Math"/>
                    <w:i/>
                    <w:iCs/>
                    <w:lang w:val="en-US" w:eastAsia="zh-CN"/>
                  </w:rPr>
                </m:ctrlPr>
              </m:e>
            </m:eqArr>
            <m:ctrlPr>
              <m:rPr/>
              <w:rPr>
                <w:rFonts w:hint="default" w:ascii="Cambria Math" w:hAnsi="Cambria Math"/>
                <w:i/>
                <w:iCs/>
                <w:lang w:val="en-US" w:eastAsia="zh-CN"/>
              </w:rPr>
            </m:ctrlPr>
          </m:e>
        </m:d>
        <m:r>
          <m:rPr/>
          <w:rPr>
            <w:rFonts w:hint="default" w:ascii="Cambria Math" w:hAnsi="Cambria Math"/>
            <w:lang w:val="en-US" w:eastAsia="zh-CN"/>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hint="default" w:ascii="Cambria Math" w:hAnsi="Cambria Math"/>
                          <w:lang w:val="en-US" w:eastAsia="zh-CN"/>
                        </w:rPr>
                        <m:t>a</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hint="default" w:ascii="Cambria Math" w:hAnsi="Cambria Math"/>
                          <w:lang w:val="en-US" w:eastAsia="zh-CN"/>
                        </w:rPr>
                        <m:t>−b</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hint="default" w:ascii="Cambria Math" w:hAnsi="Cambria Math"/>
                          <w:lang w:val="en-US" w:eastAsia="zh-CN"/>
                        </w:rPr>
                        <m:t>b</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hint="default" w:ascii="Cambria Math" w:hAnsi="Cambria Math"/>
                          <w:lang w:val="en-US" w:eastAsia="zh-CN"/>
                        </w:rPr>
                        <m:t>a</m:t>
                      </m:r>
                      <m:ctrlPr>
                        <w:rPr>
                          <w:rFonts w:ascii="Cambria Math" w:hAnsi="Cambria Math"/>
                          <w:i/>
                          <w:iCs/>
                        </w:rPr>
                      </m:ctrlPr>
                    </m:e>
                    <m:sup>
                      <m:r>
                        <m:rPr/>
                        <w:rPr>
                          <w:rFonts w:hint="default" w:ascii="Cambria Math" w:hAnsi="Cambria Math"/>
                          <w:lang w:val="en-US" w:eastAsia="zh-CN"/>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hint="default" w:ascii="Cambria Math" w:hAnsi="Cambria Math"/>
            <w:lang w:val="en-US" w:eastAsia="zh-CN"/>
          </w:rPr>
          <m:t>∗</m:t>
        </m:r>
        <m:d>
          <m:dPr>
            <m:begChr m:val="["/>
            <m:endChr m:val="]"/>
            <m:ctrlPr>
              <m:rPr/>
              <w:rPr>
                <w:rFonts w:hint="default" w:ascii="Cambria Math" w:hAnsi="Cambria Math"/>
                <w:i/>
                <w:iCs/>
                <w:lang w:val="en-US" w:eastAsia="zh-CN"/>
              </w:rPr>
            </m:ctrlPr>
          </m:dPr>
          <m:e>
            <m:eqArr>
              <m:eqArrPr>
                <m:ctrlPr>
                  <m:rPr/>
                  <w:rPr>
                    <w:rFonts w:hint="default" w:ascii="Cambria Math" w:hAnsi="Cambria Math"/>
                    <w:i/>
                    <w:iCs/>
                    <w:lang w:val="en-US" w:eastAsia="zh-CN"/>
                  </w:rPr>
                </m:ctrlPr>
              </m:eqArrPr>
              <m:e>
                <m:sSup>
                  <m:sSupPr>
                    <m:ctrlPr>
                      <m:rPr/>
                      <w:rPr>
                        <w:rFonts w:hint="default" w:ascii="Cambria Math" w:hAnsi="Cambria Math"/>
                        <w:i/>
                        <w:iCs/>
                        <w:lang w:val="en-US" w:eastAsia="zh-CN"/>
                      </w:rPr>
                    </m:ctrlPr>
                  </m:sSupPr>
                  <m:e>
                    <m:r>
                      <m:rPr/>
                      <w:rPr>
                        <w:rFonts w:hint="default" w:ascii="Cambria Math" w:hAnsi="Cambria Math"/>
                        <w:lang w:val="en-US" w:eastAsia="zh-CN"/>
                      </w:rPr>
                      <m:t>x</m:t>
                    </m:r>
                    <m:ctrlPr>
                      <m:rPr/>
                      <w:rPr>
                        <w:rFonts w:hint="default" w:ascii="Cambria Math" w:hAnsi="Cambria Math"/>
                        <w:i/>
                        <w:iCs/>
                        <w:lang w:val="en-US" w:eastAsia="zh-CN"/>
                      </w:rPr>
                    </m:ctrlPr>
                  </m:e>
                  <m:sup>
                    <m:r>
                      <m:rPr/>
                      <w:rPr>
                        <w:rFonts w:hint="default" w:ascii="Cambria Math" w:hAnsi="Cambria Math"/>
                        <w:lang w:val="en-US" w:eastAsia="zh-CN"/>
                      </w:rPr>
                      <m:t>b</m:t>
                    </m:r>
                    <m:ctrlPr>
                      <m:rPr/>
                      <w:rPr>
                        <w:rFonts w:hint="default" w:ascii="Cambria Math" w:hAnsi="Cambria Math"/>
                        <w:i/>
                        <w:iCs/>
                        <w:lang w:val="en-US" w:eastAsia="zh-CN"/>
                      </w:rPr>
                    </m:ctrlPr>
                  </m:sup>
                </m:sSup>
                <m:ctrlPr>
                  <m:rPr/>
                  <w:rPr>
                    <w:rFonts w:hint="default" w:ascii="Cambria Math" w:hAnsi="Cambria Math"/>
                    <w:i/>
                    <w:iCs/>
                    <w:lang w:val="en-US" w:eastAsia="zh-CN"/>
                  </w:rPr>
                </m:ctrlPr>
              </m:e>
              <m:e>
                <m:sSup>
                  <m:sSupPr>
                    <m:ctrlPr>
                      <m:rPr/>
                      <w:rPr>
                        <w:rFonts w:hint="default" w:ascii="Cambria Math" w:hAnsi="Cambria Math"/>
                        <w:i/>
                        <w:iCs/>
                        <w:lang w:val="en-US" w:eastAsia="zh-CN"/>
                      </w:rPr>
                    </m:ctrlPr>
                  </m:sSupPr>
                  <m:e>
                    <m:r>
                      <m:rPr/>
                      <w:rPr>
                        <w:rFonts w:hint="default" w:ascii="Cambria Math" w:hAnsi="Cambria Math"/>
                        <w:lang w:val="en-US" w:eastAsia="zh-CN"/>
                      </w:rPr>
                      <m:t>y</m:t>
                    </m:r>
                    <m:ctrlPr>
                      <m:rPr/>
                      <w:rPr>
                        <w:rFonts w:hint="default" w:ascii="Cambria Math" w:hAnsi="Cambria Math"/>
                        <w:i/>
                        <w:iCs/>
                        <w:lang w:val="en-US" w:eastAsia="zh-CN"/>
                      </w:rPr>
                    </m:ctrlPr>
                  </m:e>
                  <m:sup>
                    <m:r>
                      <m:rPr/>
                      <w:rPr>
                        <w:rFonts w:hint="default" w:ascii="Cambria Math" w:hAnsi="Cambria Math"/>
                        <w:lang w:val="en-US" w:eastAsia="zh-CN"/>
                      </w:rPr>
                      <m:t>b</m:t>
                    </m:r>
                    <m:ctrlPr>
                      <m:rPr/>
                      <w:rPr>
                        <w:rFonts w:hint="default" w:ascii="Cambria Math" w:hAnsi="Cambria Math"/>
                        <w:i/>
                        <w:iCs/>
                        <w:lang w:val="en-US" w:eastAsia="zh-CN"/>
                      </w:rPr>
                    </m:ctrlPr>
                  </m:sup>
                </m:sSup>
                <m:ctrlPr>
                  <m:rPr/>
                  <w:rPr>
                    <w:rFonts w:hint="default" w:ascii="Cambria Math" w:hAnsi="Cambria Math"/>
                    <w:i/>
                    <w:iCs/>
                    <w:lang w:val="en-US" w:eastAsia="zh-CN"/>
                  </w:rPr>
                </m:ctrlPr>
              </m:e>
            </m:eqArr>
            <m:ctrlPr>
              <m:rPr/>
              <w:rPr>
                <w:rFonts w:hint="default" w:ascii="Cambria Math" w:hAnsi="Cambria Math"/>
                <w:i/>
                <w:iCs/>
                <w:lang w:val="en-US" w:eastAsia="zh-CN"/>
              </w:rPr>
            </m:ctrlPr>
          </m:e>
        </m:d>
        <m:r>
          <m:rPr/>
          <w:rPr>
            <w:rFonts w:hint="default" w:ascii="Cambria Math" w:hAnsi="Cambria Math"/>
            <w:lang w:val="en-US" w:eastAsia="zh-CN"/>
          </w:rPr>
          <m:t xml:space="preserve"> </m:t>
        </m:r>
      </m:oMath>
      <w:r>
        <m:rPr/>
        <w:rPr>
          <w:rFonts w:hint="eastAsia" w:hAnsi="Cambria Math"/>
          <w:i w:val="0"/>
          <w:lang w:val="en-US" w:eastAsia="zh-CN"/>
        </w:rPr>
        <w:tab/>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lang w:val="en-US" w:eastAsia="zh-CN"/>
        </w:rPr>
        <w:t>(</w:t>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w:t>
      </w:r>
      <w:r>
        <w:rPr>
          <w:rFonts w:hint="eastAsia"/>
          <w:lang w:eastAsia="zh-CN"/>
        </w:rPr>
        <w:t>，</w:t>
      </w:r>
      <w:r>
        <w:rPr>
          <w:rFonts w:hint="eastAsia"/>
        </w:rPr>
        <w:t>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2-4)</w:t>
      </w:r>
    </w:p>
    <w:p>
      <w:pPr>
        <w:ind w:firstLine="480"/>
      </w:pPr>
      <w:r>
        <w:rPr>
          <w:rFonts w:hint="eastAsia"/>
        </w:rPr>
        <w:t>其中r是全精度实数输入，</w:t>
      </w:r>
      <m:oMath>
        <m:sSup>
          <m:sSupPr>
            <m:ctrlPr>
              <w:rPr>
                <w:rFonts w:ascii="Cambria Math" w:hAnsi="Cambria Math"/>
                <w:i/>
                <w:iCs w:val="0"/>
              </w:rPr>
            </m:ctrlPr>
          </m:sSupPr>
          <m:e>
            <m:r>
              <m:rPr/>
              <w:rPr>
                <w:rFonts w:hint="default" w:ascii="Cambria Math" w:hAnsi="Cambria Math"/>
                <w:lang w:val="en-US" w:eastAsia="zh-CN"/>
              </w:rPr>
              <m:t>r</m:t>
            </m:r>
            <m:ctrlPr>
              <w:rPr>
                <w:rFonts w:ascii="Cambria Math" w:hAnsi="Cambria Math"/>
                <w:i/>
                <w:iCs w:val="0"/>
              </w:rPr>
            </m:ctrlPr>
          </m:e>
          <m:sup>
            <m:r>
              <m:rPr/>
              <w:rPr>
                <w:rFonts w:hint="default" w:ascii="Cambria Math" w:hAnsi="Cambria Math"/>
                <w:lang w:val="en-US" w:eastAsia="zh-CN"/>
              </w:rPr>
              <m:t>b</m:t>
            </m:r>
            <m:ctrlPr>
              <w:rPr>
                <w:rFonts w:ascii="Cambria Math" w:hAnsi="Cambria Math"/>
                <w:i/>
                <w:iCs w:val="0"/>
              </w:rPr>
            </m:ctrlPr>
          </m:sup>
        </m:sSup>
        <m:r>
          <m:rPr/>
          <w:rPr>
            <w:rFonts w:hint="default" w:ascii="Cambria Math" w:hAnsi="Cambria Math"/>
            <w:lang w:val="en-US" w:eastAsia="zh-CN"/>
          </w:rPr>
          <m:t xml:space="preserve"> </m:t>
        </m:r>
        <m:r>
          <m:rPr/>
          <w:rPr>
            <w:rFonts w:ascii="Cambria Math" w:hAnsi="Cambria Math"/>
            <w:lang w:val="en-US"/>
          </w:rPr>
          <m:t>∈</m:t>
        </m:r>
        <m:r>
          <m:rPr/>
          <w:rPr>
            <w:rFonts w:hint="default" w:ascii="Cambria Math" w:hAnsi="Cambria Math"/>
            <w:lang w:val="en-US" w:eastAsia="zh-CN"/>
          </w:rPr>
          <m:t xml:space="preserve"> {+1,−1} </m:t>
        </m:r>
      </m:oMath>
      <w:r>
        <w:rPr>
          <w:rFonts w:hint="eastAsia"/>
        </w:rPr>
        <w:t>是二值输出，Loss是损失函数值，</w:t>
      </w:r>
      <m:oMath>
        <m:sSub>
          <m:sSubPr>
            <m:ctrlPr>
              <w:rPr>
                <w:rFonts w:hint="eastAsia" w:ascii="Cambria Math" w:hAnsi="Cambria Math"/>
                <w:i/>
                <w:iCs/>
                <w:vertAlign w:val="subscript"/>
              </w:rPr>
            </m:ctrlPr>
          </m:sSubPr>
          <m:e>
            <m:r>
              <m:rPr/>
              <w:rPr>
                <w:rFonts w:hint="default" w:ascii="Cambria Math" w:hAnsi="Cambria Math"/>
                <w:vertAlign w:val="subscript"/>
                <w:lang w:val="en-US" w:eastAsia="zh-CN"/>
              </w:rPr>
              <m:t>t</m:t>
            </m:r>
            <m:ctrlPr>
              <w:rPr>
                <w:rFonts w:hint="eastAsia" w:ascii="Cambria Math" w:hAnsi="Cambria Math"/>
                <w:i/>
                <w:iCs/>
                <w:vertAlign w:val="subscript"/>
              </w:rPr>
            </m:ctrlPr>
          </m:e>
          <m:sub>
            <m:r>
              <m:rPr/>
              <w:rPr>
                <w:rFonts w:hint="default" w:ascii="Cambria Math" w:hAnsi="Cambria Math"/>
                <w:vertAlign w:val="subscript"/>
                <w:lang w:val="en-US" w:eastAsia="zh-CN"/>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lang w:val="en-US" w:eastAsia="zh-CN"/>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7"/>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int="eastAsia" w:hAnsi="Cambria Math" w:eastAsia="宋体"/>
          <w:lang w:val="en-US" w:eastAsia="zh-CN"/>
        </w:rPr>
      </w:pPr>
      <w:r>
        <w:rPr>
          <w:rFonts w:hint="eastAsia" w:hAnsi="Cambria Math"/>
        </w:rPr>
        <w:tab/>
      </w:r>
      <m:oMath>
        <m:sSup>
          <m:sSupPr>
            <m:ctrlPr>
              <w:rPr>
                <w:rFonts w:ascii="Cambria Math" w:hAnsi="Cambria Math"/>
                <w:i/>
                <w:iCs w:val="0"/>
              </w:rPr>
            </m:ctrlPr>
          </m:sSupPr>
          <m:e>
            <m:r>
              <m:rPr/>
              <w:rPr>
                <w:rFonts w:hint="default" w:ascii="Cambria Math" w:hAnsi="Cambria Math"/>
              </w:rPr>
              <m:t>z</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r>
          <m:rPr/>
          <w:rPr>
            <w:rFonts w:hint="default" w:ascii="Cambria Math" w:hAnsi="Cambria Math"/>
          </w:rPr>
          <m:t>=sign(x+iy)=sign(x)+isign(y)=</m:t>
        </m:r>
        <m:sSup>
          <m:sSupPr>
            <m:ctrlPr>
              <w:rPr>
                <w:rFonts w:ascii="Cambria Math" w:hAnsi="Cambria Math"/>
                <w:i/>
                <w:iCs w:val="0"/>
              </w:rPr>
            </m:ctrlPr>
          </m:sSupPr>
          <m:e>
            <m:r>
              <m:rPr/>
              <w:rPr>
                <w:rFonts w:hint="default" w:ascii="Cambria Math" w:hAnsi="Cambria Math"/>
              </w:rPr>
              <m:t>x</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r>
          <m:rPr/>
          <w:rPr>
            <w:rFonts w:hint="default" w:ascii="Cambria Math" w:hAnsi="Cambria Math"/>
          </w:rPr>
          <m:t>+i</m:t>
        </m:r>
        <m:sSup>
          <m:sSupPr>
            <m:ctrlPr>
              <w:rPr>
                <w:rFonts w:ascii="Cambria Math" w:hAnsi="Cambria Math"/>
                <w:i/>
                <w:iCs w:val="0"/>
              </w:rPr>
            </m:ctrlPr>
          </m:sSupPr>
          <m:e>
            <m:r>
              <m:rPr/>
              <w:rPr>
                <w:rFonts w:hint="default" w:ascii="Cambria Math" w:hAnsi="Cambria Math"/>
              </w:rPr>
              <m:t>y</m:t>
            </m:r>
            <m:ctrlPr>
              <w:rPr>
                <w:rFonts w:ascii="Cambria Math" w:hAnsi="Cambria Math"/>
                <w:i/>
                <w:iCs w:val="0"/>
              </w:rPr>
            </m:ctrlPr>
          </m:e>
          <m:sup>
            <m:r>
              <m:rPr/>
              <w:rPr>
                <w:rFonts w:hint="default" w:ascii="Cambria Math" w:hAnsi="Cambria Math"/>
              </w:rPr>
              <m:t>b</m:t>
            </m:r>
            <m:ctrlPr>
              <w:rPr>
                <w:rFonts w:ascii="Cambria Math" w:hAnsi="Cambria Math"/>
                <w:i/>
                <w:iCs w:val="0"/>
              </w:rPr>
            </m:ctrlPr>
          </m:sup>
        </m:sSup>
      </m:oMath>
      <w:r>
        <w:rPr>
          <w:rFonts w:hint="eastAsia" w:hAnsi="Cambria Math"/>
        </w:rPr>
        <w:tab/>
      </w:r>
      <w:r>
        <w:rPr>
          <w:rFonts w:hint="eastAsia" w:hAnsi="Cambria Math"/>
          <w:lang w:val="en-US" w:eastAsia="zh-CN"/>
        </w:rPr>
        <w:t>(</w:t>
      </w:r>
      <w:r>
        <w:rPr>
          <w:rFonts w:hint="eastAsia" w:hAnsi="Cambria Math"/>
        </w:rPr>
        <w:t>2-5</w:t>
      </w:r>
      <w:r>
        <w:rPr>
          <w:rFonts w:hint="eastAsia" w:hAnsi="Cambria Math"/>
          <w:lang w:val="en-US" w:eastAsia="zh-CN"/>
        </w:rPr>
        <w:t>)</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w:t>
      </w:r>
      <w:r>
        <w:rPr>
          <w:rFonts w:hint="eastAsia"/>
          <w:lang w:eastAsia="zh-CN"/>
        </w:rPr>
        <w:t>(xnor</w:t>
      </w:r>
      <w:r>
        <w:rPr>
          <w:rFonts w:hint="eastAsia"/>
        </w:rPr>
        <w:t>）运算加上一个“记1”（popc）运算就可以实现（如下式2-7），计算效率至少提高了10-16倍：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hint="default" w:ascii="Cambria Math" w:hAnsi="Cambria Math" w:cs="Times New Roman"/>
            <w:sz w:val="24"/>
            <w:szCs w:val="24"/>
          </w:rPr>
          <m:t>x∗w≈</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x</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w</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=popc(xnor(</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x</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sSup>
          <m:sSupPr>
            <m:ctrlPr>
              <w:rPr>
                <w:rFonts w:hint="default" w:ascii="Cambria Math" w:hAnsi="Cambria Math" w:cs="Times New Roman"/>
                <w:i/>
                <w:iCs/>
                <w:sz w:val="24"/>
                <w:szCs w:val="24"/>
              </w:rPr>
            </m:ctrlPr>
          </m:sSupPr>
          <m:e>
            <m:r>
              <m:rPr/>
              <w:rPr>
                <w:rFonts w:hint="default" w:ascii="Cambria Math" w:hAnsi="Cambria Math" w:cs="Times New Roman"/>
                <w:sz w:val="24"/>
                <w:szCs w:val="24"/>
              </w:rPr>
              <m:t>w</m:t>
            </m:r>
            <m:ctrlPr>
              <w:rPr>
                <w:rFonts w:hint="default" w:ascii="Cambria Math" w:hAnsi="Cambria Math" w:cs="Times New Roman"/>
                <w:i/>
                <w:iCs/>
                <w:sz w:val="24"/>
                <w:szCs w:val="24"/>
              </w:rPr>
            </m:ctrlPr>
          </m:e>
          <m:sup>
            <m:r>
              <m:rPr/>
              <w:rPr>
                <w:rFonts w:hint="default" w:ascii="Cambria Math" w:hAnsi="Cambria Math" w:cs="Times New Roman"/>
                <w:sz w:val="24"/>
                <w:szCs w:val="24"/>
              </w:rPr>
              <m:t>b</m:t>
            </m:r>
            <m:ctrlPr>
              <w:rPr>
                <w:rFonts w:hint="default" w:ascii="Cambria Math" w:hAnsi="Cambria Math" w:cs="Times New Roman"/>
                <w:i/>
                <w:iCs/>
                <w:sz w:val="24"/>
                <w:szCs w:val="24"/>
              </w:rPr>
            </m:ctrlPr>
          </m:sup>
        </m:sSup>
        <m:r>
          <m:rPr/>
          <w:rPr>
            <w:rFonts w:hint="default" w:ascii="Cambria Math" w:hAnsi="Cambria Math" w:cs="Times New Roman"/>
            <w:sz w:val="24"/>
            <w:szCs w:val="24"/>
          </w:rPr>
          <m:t>))</m:t>
        </m:r>
      </m:oMath>
      <w:r>
        <w:rPr>
          <w:rFonts w:hint="eastAsia" w:hAnsi="Cambria Math"/>
        </w:rPr>
        <w:tab/>
      </w:r>
      <w:r>
        <w:rPr>
          <w:rFonts w:hint="eastAsia" w:hAnsi="Cambria Math"/>
          <w:lang w:val="en-US" w:eastAsia="zh-CN"/>
        </w:rPr>
        <w:t>(</w:t>
      </w:r>
      <w:r>
        <w:rPr>
          <w:rFonts w:hint="eastAsia" w:hAnsi="Cambria Math"/>
        </w:rPr>
        <w:t>2-7)</w:t>
      </w:r>
    </w:p>
    <w:p>
      <w:pPr>
        <w:ind w:firstLine="480"/>
      </w:pPr>
      <w:r>
        <w:rPr>
          <w:rFonts w:hint="eastAsia"/>
          <w:lang w:val="en-US" w:eastAsia="zh-CN"/>
        </w:rPr>
        <w:t>p</w:t>
      </w:r>
      <w:r>
        <w:rPr>
          <w:rFonts w:hint="eastAsia"/>
        </w:rPr>
        <w:t>opc</w:t>
      </w:r>
      <w:r>
        <w:rPr>
          <w:rFonts w:hint="eastAsia"/>
          <w:lang w:eastAsia="zh-CN"/>
        </w:rPr>
        <w:t>(xnor</w:t>
      </w:r>
      <w:r>
        <w:rPr>
          <w:rFonts w:hint="eastAsia"/>
        </w:rPr>
        <w:t>)运算的提出，极大地提高了BNN和BCNN算法的硬件友好型，如下式2-8可见，此时一个BCNN的点积运算可以通过4个BNN点积运算（popc-xnor）外加两个全精度加法来实现。而且从硬件角度来说，这四个popc</w:t>
      </w:r>
      <w:r>
        <w:rPr>
          <w:rFonts w:hint="eastAsia"/>
          <w:lang w:val="en-US" w:eastAsia="zh-CN"/>
        </w:rPr>
        <w:t>(</w:t>
      </w:r>
      <w:r>
        <w:rPr>
          <w:rFonts w:hint="eastAsia"/>
        </w:rPr>
        <w:t>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hint="default" w:ascii="Cambria Math" w:hAnsi="Cambria Math" w:cs="Cambria Math"/>
          <w:position w:val="-64"/>
          <w:sz w:val="24"/>
          <w:szCs w:val="24"/>
        </w:rPr>
        <w:object>
          <v:shape id="_x0000_i1058" o:spt="75" alt="" type="#_x0000_t75" style="height:74.45pt;width:252.2pt;" o:ole="t" filled="f" o:preferrelative="t" stroked="f" coordsize="21600,21600">
            <v:path/>
            <v:fill on="f" focussize="0,0"/>
            <v:stroke on="f"/>
            <v:imagedata r:id="rId49" o:title=""/>
            <o:lock v:ext="edit" aspectratio="t"/>
            <w10:wrap type="none"/>
            <w10:anchorlock/>
          </v:shape>
          <o:OLEObject Type="Embed" ProgID="Equation.KSEE3" ShapeID="_x0000_i1058" DrawAspect="Content" ObjectID="_1468075725" r:id="rId48">
            <o:LockedField>false</o:LockedField>
          </o:OLEObject>
        </w:object>
      </w:r>
      <w:r>
        <w:rPr>
          <w:rFonts w:hint="eastAsia" w:hAnsi="Cambria Math"/>
        </w:rPr>
        <w:tab/>
      </w:r>
      <w:r>
        <w:rPr>
          <w:rFonts w:hint="eastAsia" w:hAnsi="Cambria Math"/>
          <w:lang w:val="en-US" w:eastAsia="zh-CN"/>
        </w:rPr>
        <w:t>(</w:t>
      </w:r>
      <w:r>
        <w:rPr>
          <w:rFonts w:hint="eastAsia" w:hAnsi="Cambria Math"/>
        </w:rPr>
        <w:t>2-8)</w:t>
      </w:r>
    </w:p>
    <w:p>
      <w:pPr>
        <w:pStyle w:val="4"/>
      </w:pPr>
      <w:r>
        <w:rPr>
          <w:rFonts w:hint="eastAsia"/>
        </w:rPr>
        <w:t>复数高斯</w:t>
      </w:r>
      <w:r>
        <w:rPr>
          <w:rFonts w:hint="eastAsia"/>
          <w:lang w:val="en-US" w:eastAsia="zh-CN"/>
        </w:rPr>
        <w:t>批标准化</w:t>
      </w:r>
      <w:r>
        <w:rPr>
          <w:rFonts w:hint="eastAsia"/>
          <w:lang w:eastAsia="zh-CN"/>
        </w:rPr>
        <w:t>（</w:t>
      </w:r>
      <w:r>
        <w:rPr>
          <w:rFonts w:hint="eastAsia"/>
        </w:rPr>
        <w:t>CGBN)</w:t>
      </w:r>
    </w:p>
    <w:p>
      <w:pPr>
        <w:ind w:firstLine="480"/>
      </w:pPr>
      <w:r>
        <w:rPr>
          <w:rFonts w:hint="eastAsia"/>
        </w:rPr>
        <w:t>为了加快训练的收敛速度和提高训练的精度，深度学习算法的研究人员提出了Batch normalization</w:t>
      </w:r>
      <w:r>
        <w:rPr>
          <w:rFonts w:hint="eastAsia"/>
          <w:lang w:eastAsia="zh-CN"/>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hint="default" w:ascii="Cambria Math" w:hAnsi="Cambria Math"/>
          </w:rPr>
          <m:t>μ</m:t>
        </m:r>
      </m:oMath>
      <w:r>
        <w:rPr>
          <w:rFonts w:hint="eastAsia"/>
        </w:rPr>
        <w:t>是这一批数据的均值，</w:t>
      </w:r>
      <m:oMath>
        <m:r>
          <m:rPr/>
          <w:rPr>
            <w:rFonts w:hint="default" w:ascii="Cambria Math" w:hAnsi="Cambria Math"/>
          </w:rPr>
          <m:t>σ</m:t>
        </m:r>
      </m:oMath>
      <w:r>
        <w:rPr>
          <w:rFonts w:hint="eastAsia"/>
        </w:rPr>
        <w:t>是这一批数据的方差，</w:t>
      </w:r>
      <m:oMath>
        <m:r>
          <m:rPr/>
          <w:rPr>
            <w:rFonts w:hint="default" w:ascii="Cambria Math" w:hAnsi="Cambria Math"/>
          </w:rPr>
          <m:t>γ</m:t>
        </m:r>
      </m:oMath>
      <w:r>
        <w:rPr>
          <w:rFonts w:hint="eastAsia"/>
        </w:rPr>
        <w:t>是可学习的增益参数，</w:t>
      </w:r>
      <m:oMath>
        <m:r>
          <m:rPr/>
          <w:rPr>
            <w:rFonts w:hint="default" w:ascii="Cambria Math" w:hAnsi="Cambria Math"/>
          </w:rPr>
          <m:t>β</m:t>
        </m:r>
      </m:oMath>
      <w:r>
        <w:rPr>
          <w:rFonts w:hint="eastAsia"/>
        </w:rPr>
        <w:t>是可学习的偏置参数，</w:t>
      </w:r>
      <m:oMath>
        <m:r>
          <m:rPr/>
          <w:rPr>
            <w:rFonts w:hint="default"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hint="default" w:ascii="Cambria Math" w:hAnsi="Cambria Math"/>
          </w:rPr>
          <m:t>BN(r)=</m:t>
        </m:r>
        <m:f>
          <m:fPr>
            <m:ctrlPr>
              <w:rPr>
                <w:rFonts w:ascii="Cambria Math" w:hAnsi="Cambria Math"/>
                <w:i/>
                <w:iCs/>
              </w:rPr>
            </m:ctrlPr>
          </m:fPr>
          <m:num>
            <m:r>
              <m:rPr/>
              <w:rPr>
                <w:rFonts w:hint="default"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hint="default"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hint="default" w:ascii="Cambria Math" w:hAnsi="Cambria Math"/>
                  </w:rPr>
                  <m:t>+ϵ</m:t>
                </m:r>
                <m:ctrlPr>
                  <w:rPr>
                    <w:rFonts w:ascii="Cambria Math" w:hAnsi="Cambria Math"/>
                    <w:i/>
                    <w:iCs/>
                  </w:rPr>
                </m:ctrlPr>
              </m:e>
            </m:rad>
            <m:ctrlPr>
              <w:rPr>
                <w:rFonts w:ascii="Cambria Math" w:hAnsi="Cambria Math"/>
                <w:i/>
                <w:iCs/>
              </w:rPr>
            </m:ctrlPr>
          </m:den>
        </m:f>
        <m:r>
          <m:rPr/>
          <w:rPr>
            <w:rFonts w:hint="default" w:ascii="Cambria Math" w:hAnsi="Cambria Math"/>
          </w:rPr>
          <m:t>∗γ+β</m:t>
        </m:r>
      </m:oMath>
      <w:r>
        <w:rPr>
          <w:rFonts w:hint="eastAsia" w:hAnsi="Cambria Math"/>
        </w:rPr>
        <w:tab/>
      </w:r>
      <w:r>
        <w:rPr>
          <w:rFonts w:hint="eastAsia" w:hAnsi="Cambria Math"/>
          <w:lang w:val="en-US" w:eastAsia="zh-CN"/>
        </w:rPr>
        <w:t>(</w:t>
      </w:r>
      <w:r>
        <w:rPr>
          <w:rFonts w:hint="eastAsia" w:hAnsi="Cambria Math"/>
        </w:rPr>
        <w:t>2-9)</w:t>
      </w:r>
    </w:p>
    <w:p>
      <w:pPr>
        <w:ind w:firstLine="480"/>
      </w:pPr>
      <w:r>
        <w:rPr>
          <w:rFonts w:hint="eastAsia"/>
        </w:rPr>
        <w:t>对BNNs而言BN层</w:t>
      </w:r>
      <w:r>
        <w:rPr>
          <w:rFonts w:hint="eastAsia"/>
          <w:lang w:val="en-US" w:eastAsia="zh-CN"/>
        </w:rPr>
        <w:t>更</w:t>
      </w:r>
      <w:r>
        <w:rPr>
          <w:rFonts w:hint="eastAsia"/>
        </w:rPr>
        <w:t>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w:t>
      </w:r>
      <w:r>
        <w:rPr>
          <w:rFonts w:hint="eastAsia"/>
          <w:lang w:val="en-US" w:eastAsia="zh-CN"/>
        </w:rPr>
        <w:t>批</w:t>
      </w:r>
      <w:r>
        <w:rPr>
          <w:rFonts w:hint="eastAsia"/>
        </w:rPr>
        <w:t>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w:t>
      </w:r>
      <w:r>
        <w:rPr>
          <w:rFonts w:hint="eastAsia"/>
          <w:lang w:eastAsia="zh-CN"/>
        </w:rPr>
        <w:t>（</w:t>
      </w:r>
      <w:r>
        <w:rPr>
          <w:rFonts w:hint="eastAsia"/>
        </w:rPr>
        <w:t>z)是z的均值，V是</w:t>
      </w:r>
      <w:r>
        <w:rPr>
          <w:rFonts w:hint="eastAsia"/>
          <w:lang w:val="en-US" w:eastAsia="zh-CN"/>
        </w:rPr>
        <w:t>2</w:t>
      </w:r>
      <w:r>
        <w:rPr>
          <w:rFonts w:hint="default" w:ascii="Arial" w:hAnsi="Arial" w:cs="Arial"/>
        </w:rPr>
        <w:t>×</w:t>
      </w:r>
      <w:r>
        <w:rPr>
          <w:rFonts w:hint="eastAsia" w:cs="Times New Roman"/>
          <w:lang w:val="en-US" w:eastAsia="zh-CN"/>
        </w:rPr>
        <w:t>2</w:t>
      </w:r>
      <w:r>
        <w:rPr>
          <w:rFonts w:hint="eastAsia"/>
        </w:rPr>
        <w:t>的协方差矩阵。增益参数</w:t>
      </w:r>
      <m:oMath>
        <m:r>
          <m:rPr/>
          <w:rPr>
            <w:rFonts w:hint="default" w:ascii="Cambria Math" w:hAnsi="Cambria Math"/>
          </w:rPr>
          <m:t>γ</m:t>
        </m:r>
      </m:oMath>
      <w:r>
        <w:rPr>
          <w:rFonts w:hint="eastAsia"/>
        </w:rPr>
        <w:t xml:space="preserve">是一个 </w:t>
      </w:r>
      <w:r>
        <w:rPr>
          <w:rFonts w:hint="eastAsia"/>
          <w:lang w:val="en-US" w:eastAsia="zh-CN"/>
        </w:rPr>
        <w:t>2</w:t>
      </w:r>
      <w:r>
        <w:rPr>
          <w:rFonts w:hint="default" w:ascii="Arial" w:hAnsi="Arial" w:cs="Arial"/>
        </w:rPr>
        <w:t>×</w:t>
      </w:r>
      <w:r>
        <w:rPr>
          <w:rFonts w:hint="eastAsia" w:cs="Times New Roman"/>
          <w:lang w:val="en-US" w:eastAsia="zh-CN"/>
        </w:rPr>
        <w:t>2</w:t>
      </w:r>
      <w:r>
        <w:rPr>
          <w:rFonts w:hint="eastAsia"/>
        </w:rPr>
        <w:t>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ir</m:t>
            </m:r>
            <m:ctrlPr>
              <w:rPr>
                <w:rFonts w:ascii="Cambria Math" w:hAnsi="Cambria Math"/>
                <w:i/>
                <w:vertAlign w:val="subscript"/>
              </w:rPr>
            </m:ctrlPr>
          </m:sub>
        </m:sSub>
      </m:oMath>
      <w:r>
        <w:rPr>
          <w:rFonts w:hint="eastAsia"/>
        </w:rPr>
        <w:t>相等)；偏置参数</w:t>
      </w:r>
      <m:oMath>
        <m:r>
          <m:rPr/>
          <w:rPr>
            <w:rFonts w:hint="default"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ir</m:t>
            </m:r>
            <m:ctrlPr>
              <w:rPr>
                <w:rFonts w:ascii="Cambria Math" w:hAnsi="Cambria Math"/>
                <w:i/>
                <w:vertAlign w:val="subscript"/>
              </w:rPr>
            </m:ctrlPr>
          </m:sub>
        </m:sSub>
      </m:oMath>
      <w:r>
        <w:rPr>
          <w:rFonts w:hint="eastAsia"/>
        </w:rPr>
        <w:t>和</w:t>
      </w:r>
      <m:oMath>
        <m:r>
          <m:rPr/>
          <w:rPr>
            <w:rFonts w:hint="default"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hint="default" w:ascii="Cambria Math" w:hAnsi="Cambria Math"/>
                <w:vertAlign w:val="subscript"/>
                <w:lang w:val="en-US" w:eastAsia="zh-CN"/>
              </w:rPr>
              <m:t>ii</m:t>
            </m:r>
            <m:ctrlPr>
              <w:rPr>
                <w:rFonts w:ascii="Cambria Math" w:hAnsi="Cambria Math"/>
                <w:i/>
                <w:vertAlign w:val="subscript"/>
              </w:rPr>
            </m:ctrlPr>
          </m:sub>
        </m:sSub>
      </m:oMath>
      <w:r>
        <w:rPr>
          <w:rFonts w:hint="eastAsia"/>
        </w:rPr>
        <w:t>都初始化为</w:t>
      </w:r>
      <m:oMath>
        <m:f>
          <m:fPr>
            <m:ctrlPr>
              <w:rPr>
                <w:rFonts w:hint="eastAsia" w:ascii="Cambria Math"/>
                <w:i w:val="0"/>
              </w:rPr>
            </m:ctrlPr>
          </m:fPr>
          <m:num>
            <m:r>
              <m:rPr>
                <m:sty m:val="p"/>
              </m:rPr>
              <w:rPr>
                <w:rFonts w:hint="default" w:ascii="Cambria Math"/>
                <w:lang w:val="en-US" w:eastAsia="zh-CN"/>
              </w:rPr>
              <m:t>1</m:t>
            </m:r>
            <m:ctrlPr>
              <w:rPr>
                <w:rFonts w:hint="eastAsia" w:ascii="Cambria Math"/>
                <w:i w:val="0"/>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i w:val="0"/>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w:t>
      </w:r>
      <w:r>
        <w:rPr>
          <w:rFonts w:hint="eastAsia"/>
          <w:lang w:val="en-US" w:eastAsia="zh-CN"/>
        </w:rPr>
        <w:t>批标准化</w:t>
      </w:r>
      <w:r>
        <w:rPr>
          <w:rFonts w:hint="eastAsia"/>
          <w:lang w:eastAsia="zh-CN"/>
        </w:rPr>
        <w:t>（</w:t>
      </w:r>
      <w:r>
        <w:rPr>
          <w:rFonts w:hint="eastAsia"/>
          <w:lang w:val="en-US" w:eastAsia="zh-CN"/>
        </w:rPr>
        <w:t>C</w:t>
      </w:r>
      <w:r>
        <w:rPr>
          <w:rFonts w:hint="eastAsia"/>
        </w:rPr>
        <w:t xml:space="preserve">omplex </w:t>
      </w:r>
      <w:r>
        <w:rPr>
          <w:rFonts w:hint="eastAsia"/>
          <w:lang w:val="en-US" w:eastAsia="zh-CN"/>
        </w:rPr>
        <w:t>G</w:t>
      </w:r>
      <w:r>
        <w:rPr>
          <w:rFonts w:hint="eastAsia"/>
        </w:rPr>
        <w:t xml:space="preserve">aussian </w:t>
      </w:r>
      <w:r>
        <w:rPr>
          <w:rFonts w:hint="eastAsia"/>
          <w:lang w:val="en-US" w:eastAsia="zh-CN"/>
        </w:rPr>
        <w:t>B</w:t>
      </w:r>
      <w:r>
        <w:rPr>
          <w:rFonts w:hint="eastAsia"/>
        </w:rPr>
        <w:t xml:space="preserve">atch </w:t>
      </w:r>
      <w:r>
        <w:rPr>
          <w:rFonts w:hint="eastAsia"/>
          <w:lang w:val="en-US" w:eastAsia="zh-CN"/>
        </w:rPr>
        <w:t>N</w:t>
      </w:r>
      <w:r>
        <w:rPr>
          <w:rFonts w:hint="eastAsia"/>
        </w:rPr>
        <w:t>ormalization</w:t>
      </w:r>
      <w:r>
        <w:rPr>
          <w:rFonts w:hint="eastAsia"/>
          <w:lang w:eastAsia="zh-CN"/>
        </w:rPr>
        <w:t>，</w:t>
      </w:r>
      <w:r>
        <w:rPr>
          <w:rFonts w:hint="eastAsia"/>
        </w:rPr>
        <w:t>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w:r>
        <w:rPr>
          <w:rFonts w:hint="eastAsia" w:hAnsi="Cambria Math"/>
          <w:lang w:val="en-US" w:eastAsia="zh-CN"/>
        </w:rPr>
        <w:t xml:space="preserve"> </w:t>
      </w:r>
      <w:r>
        <w:rPr>
          <w:rFonts w:hint="eastAsia" w:hAnsi="Cambria Math"/>
        </w:rPr>
        <w:t xml:space="preserve"> </w:t>
      </w:r>
      <m:oMath>
        <m:r>
          <m:rPr/>
          <w:rPr>
            <w:rFonts w:hint="default" w:ascii="Cambria Math" w:hAnsi="Cambria Math"/>
          </w:rPr>
          <m:t>BN(</m:t>
        </m:r>
        <m:acc>
          <m:accPr>
            <m:chr m:val="̃"/>
            <m:ctrlPr>
              <w:rPr>
                <w:rFonts w:ascii="Cambria Math" w:hAnsi="Cambria Math"/>
                <w:i/>
                <w:iCs/>
              </w:rPr>
            </m:ctrlPr>
          </m:accPr>
          <m:e>
            <m:r>
              <m:rPr/>
              <w:rPr>
                <w:rFonts w:hint="default" w:ascii="Cambria Math" w:hAnsi="Cambria Math"/>
              </w:rPr>
              <m:t>z</m:t>
            </m:r>
            <m:ctrlPr>
              <w:rPr>
                <w:rFonts w:ascii="Cambria Math" w:hAnsi="Cambria Math"/>
                <w:i/>
                <w:iCs/>
              </w:rPr>
            </m:ctrlPr>
          </m:e>
        </m:acc>
        <m:r>
          <m:rPr/>
          <w:rPr>
            <w:rFonts w:hint="default" w:ascii="Cambria Math" w:hAnsi="Cambria Math"/>
          </w:rPr>
          <m:t>)=γ</m:t>
        </m:r>
        <m:acc>
          <m:accPr>
            <m:chr m:val="̃"/>
            <m:ctrlPr>
              <w:rPr>
                <w:rFonts w:ascii="Cambria Math" w:hAnsi="Cambria Math"/>
                <w:i/>
                <w:iCs/>
              </w:rPr>
            </m:ctrlPr>
          </m:accPr>
          <m:e>
            <m:r>
              <m:rPr/>
              <w:rPr>
                <w:rFonts w:hint="default" w:ascii="Cambria Math" w:hAnsi="Cambria Math"/>
              </w:rPr>
              <m:t>z</m:t>
            </m:r>
            <m:ctrlPr>
              <w:rPr>
                <w:rFonts w:ascii="Cambria Math" w:hAnsi="Cambria Math"/>
                <w:i/>
                <w:iCs/>
              </w:rPr>
            </m:ctrlPr>
          </m:e>
        </m:acc>
        <m:r>
          <m:rPr/>
          <w:rPr>
            <w:rFonts w:hint="default" w:ascii="Cambria Math" w:hAnsi="Cambria Math"/>
          </w:rPr>
          <m:t>+β</m:t>
        </m:r>
      </m:oMath>
      <w:r>
        <w:rPr>
          <w:rFonts w:hint="eastAsia" w:hAnsi="Cambria Math"/>
        </w:rPr>
        <w:tab/>
      </w:r>
      <w:r>
        <w:rPr>
          <w:rFonts w:hint="eastAsia" w:hAnsi="Cambria Math"/>
          <w:lang w:val="en-US" w:eastAsia="zh-CN"/>
        </w:rPr>
        <w:t>(</w:t>
      </w:r>
      <w:r>
        <w:rPr>
          <w:rFonts w:hint="eastAsia" w:hAnsi="Cambria Math"/>
        </w:rPr>
        <w:t>2-10)</w:t>
      </w:r>
    </w:p>
    <w:p>
      <w:pPr>
        <w:ind w:firstLine="480"/>
      </w:pPr>
      <w:r>
        <w:t xml:space="preserve">我们的目标是将输入复数信号归一化为标准复数正态分布 </w:t>
      </w:r>
      <w:r>
        <w:rPr>
          <w:rFonts w:hint="eastAsia"/>
          <w:lang w:eastAsia="zh-CN"/>
        </w:rPr>
        <w:t>（</w:t>
      </w:r>
      <w:r>
        <w:t>CN) 。 标准复正态随机变量，也称为标准复高斯随机变量，是一个复随机变量z，其实部和虚部都是独立的正态分布随机变量，均值为0，方差为1/2。 在数学形式中，</w:t>
      </w:r>
      <m:oMath>
        <m:r>
          <w:rPr>
            <w:rFonts w:hint="default" w:ascii="Cambria Math" w:hAnsi="Cambria Math"/>
          </w:rPr>
          <m:t xml:space="preserve">z </m:t>
        </m:r>
        <m:r>
          <w:rPr>
            <w:rFonts w:hint="eastAsia" w:ascii="Cambria Math" w:hAnsi="Cambria Math"/>
          </w:rPr>
          <m:t>~</m:t>
        </m:r>
        <m:r>
          <w:rPr>
            <w:rFonts w:hint="default"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iCs w:val="0"/>
                <w:sz w:val="28"/>
                <w:szCs w:val="28"/>
              </w:rPr>
            </m:ctrlPr>
          </m:accPr>
          <m:e>
            <m:r>
              <m:rPr/>
              <w:rPr>
                <w:rFonts w:hint="default" w:ascii="Cambria Math" w:hAnsi="Cambria Math"/>
                <w:sz w:val="28"/>
                <w:szCs w:val="28"/>
              </w:rPr>
              <m:t>z</m:t>
            </m:r>
            <m:ctrlPr>
              <w:rPr>
                <w:rFonts w:ascii="Cambria Math" w:hAnsi="Cambria Math"/>
                <w:i/>
                <w:iCs w:val="0"/>
                <w:sz w:val="28"/>
                <w:szCs w:val="28"/>
              </w:rPr>
            </m:ctrlPr>
          </m:e>
        </m:acc>
        <m:r>
          <m:rPr/>
          <w:rPr>
            <w:rFonts w:ascii="Cambria Math" w:hAnsi="Cambria Math"/>
            <w:sz w:val="28"/>
            <w:szCs w:val="28"/>
          </w:rPr>
          <m:t>=(</m:t>
        </m:r>
        <m:f>
          <m:fPr>
            <m:ctrlPr>
              <w:rPr>
                <w:rFonts w:ascii="Cambria Math" w:hAnsi="Cambria Math"/>
                <w:i/>
                <w:iCs w:val="0"/>
                <w:sz w:val="28"/>
                <w:szCs w:val="28"/>
              </w:rPr>
            </m:ctrlPr>
          </m:fPr>
          <m:num>
            <m:sSub>
              <m:sSubPr>
                <m:ctrlPr>
                  <w:rPr>
                    <w:rFonts w:ascii="Cambria Math" w:hAnsi="Cambria Math"/>
                    <w:i/>
                    <w:iCs w:val="0"/>
                    <w:sz w:val="28"/>
                    <w:szCs w:val="28"/>
                  </w:rPr>
                </m:ctrlPr>
              </m:sSubPr>
              <m:e>
                <m:r>
                  <m:rPr/>
                  <w:rPr>
                    <w:rFonts w:hint="default" w:ascii="Cambria Math" w:hAnsi="Cambria Math"/>
                    <w:sz w:val="28"/>
                    <w:szCs w:val="28"/>
                  </w:rPr>
                  <m:t>z</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r>
              <m:rPr/>
              <w:rPr>
                <w:rFonts w:ascii="Cambria Math" w:hAnsi="Cambria Math"/>
                <w:sz w:val="28"/>
                <w:szCs w:val="28"/>
              </w:rPr>
              <m:t>−</m:t>
            </m:r>
            <m:sSub>
              <m:sSubPr>
                <m:ctrlPr>
                  <w:rPr>
                    <w:rFonts w:ascii="Cambria Math" w:hAnsi="Cambria Math"/>
                    <w:i/>
                    <w:iCs w:val="0"/>
                    <w:sz w:val="28"/>
                    <w:szCs w:val="28"/>
                  </w:rPr>
                </m:ctrlPr>
              </m:sSubPr>
              <m:e>
                <m:r>
                  <m:rPr/>
                  <w:rPr>
                    <w:rFonts w:hint="default" w:ascii="Cambria Math" w:hAnsi="Cambria Math"/>
                    <w:sz w:val="28"/>
                    <w:szCs w:val="28"/>
                  </w:rPr>
                  <m:t>μ</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ctrlPr>
              <w:rPr>
                <w:rFonts w:ascii="Cambria Math" w:hAnsi="Cambria Math"/>
                <w:i/>
                <w:iCs w:val="0"/>
                <w:sz w:val="28"/>
                <w:szCs w:val="28"/>
              </w:rPr>
            </m:ctrlPr>
          </m:num>
          <m:den>
            <m:rad>
              <m:radPr>
                <m:degHide m:val="1"/>
                <m:ctrlPr>
                  <w:rPr>
                    <w:rFonts w:ascii="Cambria Math" w:hAnsi="Cambria Math"/>
                    <w:i/>
                    <w:iCs w:val="0"/>
                    <w:sz w:val="28"/>
                    <w:szCs w:val="28"/>
                  </w:rPr>
                </m:ctrlPr>
              </m:radPr>
              <m:deg>
                <m:ctrlPr>
                  <w:rPr>
                    <w:rFonts w:ascii="Cambria Math" w:hAnsi="Cambria Math"/>
                    <w:i/>
                    <w:iCs w:val="0"/>
                    <w:sz w:val="28"/>
                    <w:szCs w:val="28"/>
                  </w:rPr>
                </m:ctrlPr>
              </m:deg>
              <m:e>
                <m:sSup>
                  <m:sSupPr>
                    <m:ctrlPr>
                      <w:rPr>
                        <w:rFonts w:ascii="Cambria Math" w:hAnsi="Cambria Math"/>
                        <w:i/>
                        <w:iCs w:val="0"/>
                        <w:sz w:val="28"/>
                        <w:szCs w:val="28"/>
                      </w:rPr>
                    </m:ctrlPr>
                  </m:sSupPr>
                  <m:e>
                    <m:r>
                      <m:rPr/>
                      <w:rPr>
                        <w:rFonts w:ascii="Cambria Math" w:hAnsi="Cambria Math"/>
                        <w:sz w:val="28"/>
                        <w:szCs w:val="28"/>
                      </w:rPr>
                      <m:t>2</m:t>
                    </m:r>
                    <m:sSub>
                      <m:sSubPr>
                        <m:ctrlPr>
                          <w:rPr>
                            <w:rFonts w:ascii="Cambria Math" w:hAnsi="Cambria Math"/>
                            <w:i/>
                            <w:iCs w:val="0"/>
                            <w:sz w:val="28"/>
                            <w:szCs w:val="28"/>
                          </w:rPr>
                        </m:ctrlPr>
                      </m:sSubPr>
                      <m:e>
                        <m:r>
                          <m:rPr/>
                          <w:rPr>
                            <w:rFonts w:hint="default" w:ascii="Cambria Math" w:hAnsi="Cambria Math"/>
                            <w:sz w:val="28"/>
                            <w:szCs w:val="28"/>
                          </w:rPr>
                          <m:t>σ</m:t>
                        </m:r>
                        <m:ctrlPr>
                          <w:rPr>
                            <w:rFonts w:ascii="Cambria Math" w:hAnsi="Cambria Math"/>
                            <w:i/>
                            <w:iCs w:val="0"/>
                            <w:sz w:val="28"/>
                            <w:szCs w:val="28"/>
                          </w:rPr>
                        </m:ctrlPr>
                      </m:e>
                      <m:sub>
                        <m:r>
                          <m:rPr/>
                          <w:rPr>
                            <w:rFonts w:hint="default" w:ascii="Cambria Math" w:hAnsi="Cambria Math"/>
                            <w:sz w:val="28"/>
                            <w:szCs w:val="28"/>
                          </w:rPr>
                          <m:t>r</m:t>
                        </m:r>
                        <m:ctrlPr>
                          <w:rPr>
                            <w:rFonts w:ascii="Cambria Math" w:hAnsi="Cambria Math"/>
                            <w:i/>
                            <w:iCs w:val="0"/>
                            <w:sz w:val="28"/>
                            <w:szCs w:val="28"/>
                          </w:rPr>
                        </m:ctrlPr>
                      </m:sub>
                    </m:sSub>
                    <m:ctrlPr>
                      <w:rPr>
                        <w:rFonts w:ascii="Cambria Math" w:hAnsi="Cambria Math"/>
                        <w:i/>
                        <w:iCs w:val="0"/>
                        <w:sz w:val="28"/>
                        <w:szCs w:val="28"/>
                      </w:rPr>
                    </m:ctrlPr>
                  </m:e>
                  <m:sup>
                    <m:r>
                      <m:rPr/>
                      <w:rPr>
                        <w:rFonts w:ascii="Cambria Math" w:hAnsi="Cambria Math"/>
                        <w:sz w:val="28"/>
                        <w:szCs w:val="28"/>
                      </w:rPr>
                      <m:t>2</m:t>
                    </m:r>
                    <m:ctrlPr>
                      <w:rPr>
                        <w:rFonts w:ascii="Cambria Math" w:hAnsi="Cambria Math"/>
                        <w:i/>
                        <w:iCs w:val="0"/>
                        <w:sz w:val="28"/>
                        <w:szCs w:val="28"/>
                      </w:rPr>
                    </m:ctrlPr>
                  </m:sup>
                </m:sSup>
                <m:r>
                  <m:rPr/>
                  <w:rPr>
                    <w:rFonts w:hint="default" w:ascii="Cambria Math" w:hAnsi="Cambria Math"/>
                    <w:sz w:val="28"/>
                    <w:szCs w:val="28"/>
                  </w:rPr>
                  <m:t>+ϵ</m:t>
                </m:r>
                <m:ctrlPr>
                  <w:rPr>
                    <w:rFonts w:ascii="Cambria Math" w:hAnsi="Cambria Math"/>
                    <w:i/>
                    <w:iCs w:val="0"/>
                    <w:sz w:val="28"/>
                    <w:szCs w:val="28"/>
                  </w:rPr>
                </m:ctrlPr>
              </m:e>
            </m:rad>
            <m:ctrlPr>
              <w:rPr>
                <w:rFonts w:ascii="Cambria Math" w:hAnsi="Cambria Math"/>
                <w:i/>
                <w:iCs w:val="0"/>
                <w:sz w:val="28"/>
                <w:szCs w:val="28"/>
              </w:rPr>
            </m:ctrlPr>
          </m:den>
        </m:f>
        <m:r>
          <m:rPr/>
          <w:rPr>
            <w:rFonts w:hint="default" w:ascii="Cambria Math" w:hAnsi="Cambria Math"/>
            <w:sz w:val="28"/>
            <w:szCs w:val="28"/>
          </w:rPr>
          <m:t>)+i(</m:t>
        </m:r>
        <m:f>
          <m:fPr>
            <m:ctrlPr>
              <w:rPr>
                <w:rFonts w:ascii="Cambria Math" w:hAnsi="Cambria Math"/>
                <w:i/>
                <w:iCs w:val="0"/>
                <w:sz w:val="28"/>
                <w:szCs w:val="28"/>
              </w:rPr>
            </m:ctrlPr>
          </m:fPr>
          <m:num>
            <m:sSub>
              <m:sSubPr>
                <m:ctrlPr>
                  <w:rPr>
                    <w:rFonts w:ascii="Cambria Math" w:hAnsi="Cambria Math"/>
                    <w:i/>
                    <w:iCs w:val="0"/>
                    <w:sz w:val="28"/>
                    <w:szCs w:val="28"/>
                  </w:rPr>
                </m:ctrlPr>
              </m:sSubPr>
              <m:e>
                <m:r>
                  <m:rPr/>
                  <w:rPr>
                    <w:rFonts w:hint="default" w:ascii="Cambria Math" w:hAnsi="Cambria Math"/>
                    <w:sz w:val="28"/>
                    <w:szCs w:val="28"/>
                  </w:rPr>
                  <m:t>z</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r>
              <m:rPr/>
              <w:rPr>
                <w:rFonts w:ascii="Cambria Math" w:hAnsi="Cambria Math"/>
                <w:sz w:val="28"/>
                <w:szCs w:val="28"/>
              </w:rPr>
              <m:t>−</m:t>
            </m:r>
            <m:sSub>
              <m:sSubPr>
                <m:ctrlPr>
                  <w:rPr>
                    <w:rFonts w:ascii="Cambria Math" w:hAnsi="Cambria Math"/>
                    <w:i/>
                    <w:iCs w:val="0"/>
                    <w:sz w:val="28"/>
                    <w:szCs w:val="28"/>
                  </w:rPr>
                </m:ctrlPr>
              </m:sSubPr>
              <m:e>
                <m:r>
                  <m:rPr/>
                  <w:rPr>
                    <w:rFonts w:hint="default" w:ascii="Cambria Math" w:hAnsi="Cambria Math"/>
                    <w:sz w:val="28"/>
                    <w:szCs w:val="28"/>
                  </w:rPr>
                  <m:t>μ</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ctrlPr>
              <w:rPr>
                <w:rFonts w:ascii="Cambria Math" w:hAnsi="Cambria Math"/>
                <w:i/>
                <w:iCs w:val="0"/>
                <w:sz w:val="28"/>
                <w:szCs w:val="28"/>
              </w:rPr>
            </m:ctrlPr>
          </m:num>
          <m:den>
            <m:rad>
              <m:radPr>
                <m:degHide m:val="1"/>
                <m:ctrlPr>
                  <w:rPr>
                    <w:rFonts w:ascii="Cambria Math" w:hAnsi="Cambria Math"/>
                    <w:i/>
                    <w:iCs w:val="0"/>
                    <w:sz w:val="28"/>
                    <w:szCs w:val="28"/>
                  </w:rPr>
                </m:ctrlPr>
              </m:radPr>
              <m:deg>
                <m:ctrlPr>
                  <w:rPr>
                    <w:rFonts w:ascii="Cambria Math" w:hAnsi="Cambria Math"/>
                    <w:i/>
                    <w:iCs w:val="0"/>
                    <w:sz w:val="28"/>
                    <w:szCs w:val="28"/>
                  </w:rPr>
                </m:ctrlPr>
              </m:deg>
              <m:e>
                <m:sSup>
                  <m:sSupPr>
                    <m:ctrlPr>
                      <w:rPr>
                        <w:rFonts w:ascii="Cambria Math" w:hAnsi="Cambria Math"/>
                        <w:i/>
                        <w:iCs w:val="0"/>
                        <w:sz w:val="28"/>
                        <w:szCs w:val="28"/>
                      </w:rPr>
                    </m:ctrlPr>
                  </m:sSupPr>
                  <m:e>
                    <m:r>
                      <m:rPr/>
                      <w:rPr>
                        <w:rFonts w:ascii="Cambria Math" w:hAnsi="Cambria Math"/>
                        <w:sz w:val="28"/>
                        <w:szCs w:val="28"/>
                      </w:rPr>
                      <m:t>2</m:t>
                    </m:r>
                    <m:sSub>
                      <m:sSubPr>
                        <m:ctrlPr>
                          <w:rPr>
                            <w:rFonts w:ascii="Cambria Math" w:hAnsi="Cambria Math"/>
                            <w:i/>
                            <w:iCs w:val="0"/>
                            <w:sz w:val="28"/>
                            <w:szCs w:val="28"/>
                          </w:rPr>
                        </m:ctrlPr>
                      </m:sSubPr>
                      <m:e>
                        <m:r>
                          <m:rPr/>
                          <w:rPr>
                            <w:rFonts w:hint="default" w:ascii="Cambria Math" w:hAnsi="Cambria Math"/>
                            <w:sz w:val="28"/>
                            <w:szCs w:val="28"/>
                          </w:rPr>
                          <m:t>σ</m:t>
                        </m:r>
                        <m:ctrlPr>
                          <w:rPr>
                            <w:rFonts w:ascii="Cambria Math" w:hAnsi="Cambria Math"/>
                            <w:i/>
                            <w:iCs w:val="0"/>
                            <w:sz w:val="28"/>
                            <w:szCs w:val="28"/>
                          </w:rPr>
                        </m:ctrlPr>
                      </m:e>
                      <m:sub>
                        <m:r>
                          <m:rPr/>
                          <w:rPr>
                            <w:rFonts w:hint="default" w:ascii="Cambria Math" w:hAnsi="Cambria Math"/>
                            <w:sz w:val="28"/>
                            <w:szCs w:val="28"/>
                          </w:rPr>
                          <m:t>i</m:t>
                        </m:r>
                        <m:ctrlPr>
                          <w:rPr>
                            <w:rFonts w:ascii="Cambria Math" w:hAnsi="Cambria Math"/>
                            <w:i/>
                            <w:iCs w:val="0"/>
                            <w:sz w:val="28"/>
                            <w:szCs w:val="28"/>
                          </w:rPr>
                        </m:ctrlPr>
                      </m:sub>
                    </m:sSub>
                    <m:ctrlPr>
                      <w:rPr>
                        <w:rFonts w:ascii="Cambria Math" w:hAnsi="Cambria Math"/>
                        <w:i/>
                        <w:iCs w:val="0"/>
                        <w:sz w:val="28"/>
                        <w:szCs w:val="28"/>
                      </w:rPr>
                    </m:ctrlPr>
                  </m:e>
                  <m:sup>
                    <m:r>
                      <m:rPr/>
                      <w:rPr>
                        <w:rFonts w:ascii="Cambria Math" w:hAnsi="Cambria Math"/>
                        <w:sz w:val="28"/>
                        <w:szCs w:val="28"/>
                      </w:rPr>
                      <m:t>2</m:t>
                    </m:r>
                    <m:ctrlPr>
                      <w:rPr>
                        <w:rFonts w:ascii="Cambria Math" w:hAnsi="Cambria Math"/>
                        <w:i/>
                        <w:iCs w:val="0"/>
                        <w:sz w:val="28"/>
                        <w:szCs w:val="28"/>
                      </w:rPr>
                    </m:ctrlPr>
                  </m:sup>
                </m:sSup>
                <m:r>
                  <m:rPr/>
                  <w:rPr>
                    <w:rFonts w:hint="default" w:ascii="Cambria Math" w:hAnsi="Cambria Math"/>
                    <w:sz w:val="28"/>
                    <w:szCs w:val="28"/>
                  </w:rPr>
                  <m:t>+ϵ</m:t>
                </m:r>
                <m:ctrlPr>
                  <w:rPr>
                    <w:rFonts w:ascii="Cambria Math" w:hAnsi="Cambria Math"/>
                    <w:i/>
                    <w:iCs w:val="0"/>
                    <w:sz w:val="28"/>
                    <w:szCs w:val="28"/>
                  </w:rPr>
                </m:ctrlPr>
              </m:e>
            </m:rad>
            <m:ctrlPr>
              <w:rPr>
                <w:rFonts w:ascii="Cambria Math" w:hAnsi="Cambria Math"/>
                <w:i/>
                <w:iCs w:val="0"/>
                <w:sz w:val="28"/>
                <w:szCs w:val="28"/>
              </w:rPr>
            </m:ctrlPr>
          </m:den>
        </m:f>
        <m:r>
          <m:rPr/>
          <w:rPr>
            <w:rFonts w:ascii="Cambria Math" w:hAnsi="Cambria Math"/>
            <w:sz w:val="28"/>
            <w:szCs w:val="28"/>
          </w:rPr>
          <m:t>)</m:t>
        </m:r>
      </m:oMath>
      <w:r>
        <w:rPr>
          <w:rFonts w:hint="eastAsia" w:hAnsi="Cambria Math"/>
        </w:rPr>
        <w:tab/>
      </w:r>
      <w:r>
        <w:rPr>
          <w:rFonts w:hint="eastAsia" w:hAnsi="Cambria Math"/>
          <w:lang w:val="en-US" w:eastAsia="zh-CN"/>
        </w:rPr>
        <w:t>(</w:t>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w:t>
      </w:r>
      <w:r>
        <w:rPr>
          <w:rFonts w:hint="eastAsia"/>
          <w:lang w:val="en-US" w:eastAsia="zh-CN"/>
        </w:rPr>
        <w:t>CGBN</w:t>
      </w:r>
      <w:r>
        <w:t>如下</w:t>
      </w:r>
      <w:r>
        <w:rPr>
          <w:rFonts w:hint="eastAsia"/>
        </w:rPr>
        <w:t>公式2-12所示：其中增益参数</w:t>
      </w:r>
      <m:oMath>
        <m:r>
          <m:rPr/>
          <w:rPr>
            <w:rFonts w:hint="default" w:ascii="Cambria Math" w:hAnsi="Cambria Math"/>
          </w:rPr>
          <m:t>γ</m:t>
        </m:r>
      </m:oMath>
      <w:r>
        <w:rPr>
          <w:rFonts w:hint="eastAsia"/>
        </w:rPr>
        <w:t>和偏置参数</w:t>
      </w:r>
      <m:oMath>
        <m:r>
          <m:rPr/>
          <w:rPr>
            <w:rFonts w:hint="default" w:ascii="Cambria Math" w:hAnsi="Cambria Math"/>
          </w:rPr>
          <m:t>β</m:t>
        </m:r>
      </m:oMath>
      <w:r>
        <w:rPr>
          <w:rFonts w:hint="eastAsia"/>
        </w:rPr>
        <w:t>都是在训练中学习得来的，</w:t>
      </w:r>
      <m:oMath>
        <m:r>
          <m:rPr/>
          <w:rPr>
            <w:rFonts w:hint="default" w:ascii="Cambria Math" w:hAnsi="Cambria Math"/>
          </w:rPr>
          <m:t>γ</m:t>
        </m:r>
      </m:oMath>
      <w:r>
        <w:rPr>
          <w:rFonts w:hint="eastAsia"/>
        </w:rPr>
        <w:t>被初始化为</w:t>
      </w:r>
      <m:oMath>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oMath>
      <w:r>
        <w:rPr>
          <w:rFonts w:hint="eastAsia" w:hAnsi="Cambria Math"/>
        </w:rPr>
        <w:t>，</w:t>
      </w:r>
      <m:oMath>
        <m:r>
          <m:rPr/>
          <w:rPr>
            <w:rFonts w:hint="default" w:ascii="Cambria Math" w:hAnsi="Cambria Math"/>
          </w:rPr>
          <m:t>β</m:t>
        </m:r>
      </m:oMath>
      <w:r>
        <w:rPr>
          <w:rFonts w:hint="eastAsia"/>
        </w:rPr>
        <w:t>被初始化为</w:t>
      </w:r>
      <m:oMath>
        <m:r>
          <m:rPr>
            <m:sty m:val="p"/>
          </m:rPr>
          <w:rPr>
            <w:rFonts w:hint="eastAsia"/>
          </w:rPr>
          <m:t>0+i0</m:t>
        </m:r>
      </m:oMath>
      <w:r>
        <w:rPr>
          <w:rFonts w:hint="eastAsia"/>
        </w:rPr>
        <w:t>。</w:t>
      </w:r>
    </w:p>
    <w:p>
      <w:pPr>
        <w:pStyle w:val="102"/>
        <w:bidi w:val="0"/>
        <w:ind w:left="0" w:leftChars="0" w:firstLine="0" w:firstLineChars="0"/>
        <w:jc w:val="both"/>
        <w:rPr>
          <w:rFonts w:hint="eastAsia" w:eastAsia="宋体"/>
          <w:lang w:val="en-US" w:eastAsia="zh-CN"/>
        </w:rPr>
      </w:pPr>
      <w:r>
        <w:rPr>
          <w:rFonts w:hint="eastAsia"/>
          <w:position w:val="-30"/>
          <w:sz w:val="24"/>
          <w:szCs w:val="24"/>
          <w:lang w:val="en-US" w:eastAsia="zh-CN"/>
        </w:rPr>
        <w:tab/>
      </w:r>
      <w:r>
        <w:rPr>
          <w:position w:val="-30"/>
          <w:sz w:val="24"/>
          <w:szCs w:val="24"/>
        </w:rPr>
        <w:object>
          <v:shape id="_x0000_i1049" o:spt="75" alt="" type="#_x0000_t75" style="height:37.95pt;width:265.25pt;" o:ole="t" filled="f" o:preferrelative="t" stroked="f" coordsize="21600,21600">
            <v:path/>
            <v:fill on="f" focussize="0,0"/>
            <v:stroke on="f"/>
            <v:imagedata r:id="rId51" o:title=""/>
            <o:lock v:ext="edit" aspectratio="t"/>
            <w10:wrap type="none"/>
            <w10:anchorlock/>
          </v:shape>
          <o:OLEObject Type="Embed" ProgID="Equation.KSEE3" ShapeID="_x0000_i1049" DrawAspect="Content" ObjectID="_1468075726" r:id="rId50">
            <o:LockedField>false</o:LockedField>
          </o:OLEObject>
        </w:object>
      </w:r>
      <w:r>
        <w:rPr>
          <w:rFonts w:hint="eastAsia"/>
        </w:rPr>
        <w:tab/>
      </w:r>
      <w:r>
        <w:rPr>
          <w:rFonts w:hint="eastAsia"/>
          <w:lang w:val="en-US" w:eastAsia="zh-CN"/>
        </w:rPr>
        <w:t>(</w:t>
      </w:r>
      <w:r>
        <w:rPr>
          <w:rFonts w:hint="eastAsia"/>
        </w:rPr>
        <w:t>2-12</w:t>
      </w:r>
      <w:r>
        <w:rPr>
          <w:rFonts w:hint="eastAsia"/>
          <w:lang w:val="en-US" w:eastAsia="zh-CN"/>
        </w:rPr>
        <w:t>)</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pPr>
        <w:rPr>
          <w:rFonts w:hint="eastAsia"/>
        </w:rPr>
      </w:pPr>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52"/>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w:t>
      </w:r>
      <w:r>
        <w:rPr>
          <w:rFonts w:hint="eastAsia"/>
          <w:lang w:val="en-US" w:eastAsia="zh-CN"/>
        </w:rPr>
        <w:t>（</w:t>
      </w:r>
      <w:r>
        <w:rPr>
          <w:rFonts w:hint="eastAsia"/>
        </w:rPr>
        <w:t>RGB</w:t>
      </w:r>
      <w:r>
        <w:rPr>
          <w:rFonts w:hint="eastAsia"/>
          <w:lang w:val="en-US" w:eastAsia="zh-CN"/>
        </w:rPr>
        <w:t>)</w:t>
      </w:r>
      <w:r>
        <w:rPr>
          <w:rFonts w:hint="eastAsia"/>
        </w:rPr>
        <w:t>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3"/>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w:t>
      </w:r>
      <w:r>
        <w:rPr>
          <w:rFonts w:hint="eastAsia"/>
          <w:lang w:eastAsia="zh-CN"/>
        </w:rPr>
        <w:t>（</w:t>
      </w:r>
      <w:r>
        <w:rPr>
          <w:rFonts w:hint="eastAsia"/>
        </w:rPr>
        <w:t>MVTU）</w:t>
      </w:r>
    </w:p>
    <w:p>
      <w:pPr>
        <w:ind w:firstLine="480"/>
      </w:pPr>
      <w:r>
        <w:rPr>
          <w:rFonts w:hint="eastAsia"/>
        </w:rPr>
        <w:t>矩阵向量阈值单元</w:t>
      </w:r>
      <w:r>
        <w:rPr>
          <w:rFonts w:hint="eastAsia"/>
          <w:lang w:eastAsia="zh-CN"/>
        </w:rPr>
        <w:t>（</w:t>
      </w:r>
      <w:r>
        <w:rPr>
          <w:rFonts w:hint="eastAsia"/>
        </w:rPr>
        <w:t>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hint="default" w:ascii="Cambria Math" w:hAnsi="Cambria Math"/>
                <w:vertAlign w:val="subscript"/>
                <w:lang w:val="en-US" w:eastAsia="zh-CN"/>
              </w:rPr>
              <m:t>a</m:t>
            </m:r>
            <m:ctrlPr>
              <w:rPr>
                <w:rFonts w:ascii="Cambria Math" w:hAnsi="Cambria Math"/>
                <w:i/>
                <w:vertAlign w:val="subscript"/>
              </w:rPr>
            </m:ctrlPr>
          </m:e>
          <m:sub>
            <m:r>
              <m:rPr/>
              <w:rPr>
                <w:rFonts w:hint="default" w:ascii="Cambria Math" w:hAnsi="Cambria Math"/>
                <w:vertAlign w:val="subscript"/>
                <w:lang w:val="en-US" w:eastAsia="zh-CN"/>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hint="default" w:ascii="Cambria Math" w:hAnsi="Cambria Math"/>
              </w:rPr>
              <m:t>θ</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γ</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default" w:ascii="Cambria Math" w:hAnsi="Cambria Math"/>
              </w:rPr>
              <m:t>μ</m:t>
            </m:r>
            <m:ctrlPr>
              <w:rPr>
                <w:rFonts w:hint="eastAsia" w:ascii="Cambria Math" w:hAnsi="Cambria Math"/>
                <w:i/>
                <w:iCs/>
              </w:rPr>
            </m:ctrlPr>
          </m:e>
          <m:sub>
            <m:r>
              <m:rPr/>
              <w:rPr>
                <w:rFonts w:hint="default"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default" w:ascii="Cambria Math" w:hAnsi="Cambria Math"/>
              </w:rPr>
              <m:t>i</m:t>
            </m:r>
            <m:ctrlPr>
              <w:rPr>
                <w:rFonts w:hint="eastAsia" w:ascii="Cambria Math" w:hAnsi="Cambria Math"/>
                <w:i/>
                <w:iCs/>
              </w:rPr>
            </m:ctrlPr>
          </m:e>
          <m:sub>
            <m:r>
              <m:rPr/>
              <w:rPr>
                <w:rFonts w:hint="default"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B</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hint="default" w:ascii="Cambria Math" w:hAnsi="Cambria Math"/>
                <w:lang w:val="en-US" w:eastAsia="zh-CN"/>
              </w:rPr>
              <m:t>a</m:t>
            </m:r>
            <m:ctrlPr>
              <w:rPr>
                <w:rFonts w:ascii="Cambria Math" w:hAnsi="Cambria Math"/>
                <w:i/>
                <w:iCs/>
              </w:rPr>
            </m:ctrlPr>
          </m:e>
          <m:sub>
            <m:r>
              <m:rPr/>
              <w:rPr>
                <w:rFonts w:hint="default" w:ascii="Cambria Math" w:hAnsi="Cambria Math"/>
                <w:lang w:val="en-US" w:eastAsia="zh-CN"/>
              </w:rPr>
              <m:t>k</m:t>
            </m:r>
            <m:ctrlPr>
              <w:rPr>
                <w:rFonts w:ascii="Cambria Math" w:hAnsi="Cambria Math"/>
                <w:i/>
                <w:iCs/>
              </w:rPr>
            </m:ctrlPr>
          </m:sub>
          <m:sup>
            <m:r>
              <m:rPr/>
              <w:rPr>
                <w:rFonts w:hint="default" w:ascii="Cambria Math" w:hAnsi="Cambria Math"/>
                <w:lang w:val="en-US" w:eastAsia="zh-CN"/>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lang w:val="en-US" w:eastAsia="zh-CN"/>
        </w:rPr>
        <w:t>(</w:t>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lang w:val="en-US" w:eastAsia="zh-CN"/>
        </w:rPr>
        <w:t>(</w:t>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lang w:val="en-US" w:eastAsia="zh-CN"/>
        </w:rPr>
        <w:t>(</w:t>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hint="default" w:ascii="Cambria Math" w:hAnsi="Cambria Math"/>
                <w:vertAlign w:val="subscript"/>
              </w:rPr>
              <m:t>τ</m:t>
            </m:r>
            <m:ctrlPr>
              <w:rPr>
                <w:rFonts w:ascii="Cambria Math" w:hAnsi="Cambria Math"/>
                <w:i/>
                <w:iCs/>
                <w:vertAlign w:val="subscript"/>
              </w:rPr>
            </m:ctrlPr>
          </m:e>
          <m:sub>
            <m:r>
              <m:rPr/>
              <w:rPr>
                <w:rFonts w:hint="default"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4"/>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采用了阈值比较法的MVTU结构如下图 所示，MVTU的内部含有一个输入和输出缓冲器和一个计算单元</w:t>
      </w:r>
      <w:r>
        <w:rPr>
          <w:rFonts w:hint="eastAsia"/>
          <w:lang w:eastAsia="zh-CN"/>
        </w:rPr>
        <w:t>（</w:t>
      </w:r>
      <w:r>
        <w:rPr>
          <w:rFonts w:hint="eastAsia"/>
        </w:rPr>
        <w:t>Process Element</w:t>
      </w:r>
      <w:r>
        <w:rPr>
          <w:rFonts w:hint="eastAsia"/>
          <w:lang w:eastAsia="zh-CN"/>
        </w:rPr>
        <w:t>，</w:t>
      </w:r>
      <w:r>
        <w:rPr>
          <w:rFonts w:hint="eastAsia"/>
        </w:rPr>
        <w:t>PE）阵列（每个PE都含有多个SIMD通道）。其中PE和SIMD通道的个数都是可配置的，配置参数由所需的吞吐量决定。卷积运算所需的权重矩阵保存分布在PE之间的片上存储</w:t>
      </w:r>
      <w:r>
        <w:rPr>
          <w:rFonts w:hint="eastAsia"/>
          <w:lang w:eastAsia="zh-CN"/>
        </w:rPr>
        <w:t>（</w:t>
      </w:r>
      <w:r>
        <w:rPr>
          <w:rFonts w:hint="eastAsia"/>
        </w:rPr>
        <w:t>On-Chip Memory</w:t>
      </w:r>
      <w:r>
        <w:rPr>
          <w:rFonts w:hint="eastAsia"/>
          <w:lang w:eastAsia="zh-CN"/>
        </w:rPr>
        <w:t>，</w:t>
      </w:r>
      <w:r>
        <w:rPr>
          <w:rFonts w:hint="eastAsia"/>
        </w:rPr>
        <w:t>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5"/>
                    <a:stretch>
                      <a:fillRect/>
                    </a:stretch>
                  </pic:blipFill>
                  <pic:spPr>
                    <a:xfrm>
                      <a:off x="0" y="0"/>
                      <a:ext cx="4351655" cy="164655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hint="default" w:ascii="Cambria Math" w:hAnsi="Cambria Math"/>
            <w:lang w:val="en-US" w:eastAsia="zh-CN"/>
          </w:rPr>
          <m:t>(</m:t>
        </m:r>
        <m:r>
          <w:rPr>
            <w:rFonts w:hint="default" w:ascii="Cambria Math" w:hAnsi="Cambria Math"/>
          </w:rPr>
          <m:t>T = 1+</m:t>
        </m:r>
        <m:sSub>
          <m:sSubPr>
            <m:ctrlPr>
              <w:rPr>
                <w:rFonts w:hint="eastAsia" w:ascii="Cambria Math" w:hAnsi="Cambria Math"/>
                <w:i/>
                <w:iCs/>
              </w:rPr>
            </m:ctrlPr>
          </m:sSubPr>
          <m:e>
            <m:r>
              <m:rPr/>
              <w:rPr>
                <w:rFonts w:hint="default" w:ascii="Cambria Math" w:hAnsi="Cambria Math"/>
                <w:lang w:val="en-US" w:eastAsia="zh-CN"/>
              </w:rPr>
              <m:t>log</m:t>
            </m:r>
            <m:ctrlPr>
              <w:rPr>
                <w:rFonts w:hint="eastAsia" w:ascii="Cambria Math" w:hAnsi="Cambria Math"/>
                <w:i/>
                <w:iCs/>
              </w:rPr>
            </m:ctrlPr>
          </m:e>
          <m:sub>
            <m:r>
              <m:rPr/>
              <w:rPr>
                <w:rFonts w:hint="default" w:ascii="Cambria Math" w:hAnsi="Cambria Math"/>
                <w:lang w:val="en-US" w:eastAsia="zh-CN"/>
              </w:rPr>
              <m:t>2</m:t>
            </m:r>
            <m:ctrlPr>
              <w:rPr>
                <w:rFonts w:hint="eastAsia" w:ascii="Cambria Math" w:hAnsi="Cambria Math"/>
                <w:i/>
                <w:iCs/>
              </w:rPr>
            </m:ctrlPr>
          </m:sub>
        </m:sSub>
        <m:r>
          <w:rPr>
            <w:rFonts w:hint="default" w:ascii="Cambria Math" w:hAnsi="Cambria Math"/>
          </w:rPr>
          <m:t>(Y )</m:t>
        </m:r>
        <m:r>
          <m:rPr/>
          <w:rPr>
            <w:rFonts w:hint="default" w:ascii="Cambria Math" w:hAnsi="Cambria Math"/>
            <w:lang w:val="en-US" w:eastAsia="zh-CN"/>
          </w:rPr>
          <m:t>)</m:t>
        </m:r>
      </m:oMath>
      <w:r>
        <w:rPr>
          <w:rFonts w:hint="eastAsia"/>
        </w:rPr>
        <w:t>以节省更多资源，其中Y为该神经元输入的位宽。</w:t>
      </w:r>
    </w:p>
    <w:p>
      <w:pPr>
        <w:jc w:val="center"/>
        <w:rPr>
          <w:rFonts w:hint="eastAsia" w:eastAsia="宋体"/>
          <w:lang w:eastAsia="zh-CN"/>
        </w:rPr>
      </w:pPr>
      <w:r>
        <w:rPr>
          <w:rFonts w:hint="eastAsia"/>
        </w:rPr>
        <w:drawing>
          <wp:inline distT="0" distB="0" distL="114300" distR="114300">
            <wp:extent cx="3322320" cy="1908175"/>
            <wp:effectExtent l="0" t="0" r="11430" b="15875"/>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6"/>
                    <a:stretch>
                      <a:fillRect/>
                    </a:stretch>
                  </pic:blipFill>
                  <pic:spPr>
                    <a:xfrm>
                      <a:off x="0" y="0"/>
                      <a:ext cx="3322320" cy="1908175"/>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6615"/>
      <w:r>
        <w:rPr>
          <w:rFonts w:hint="eastAsia"/>
        </w:rPr>
        <w:t>本章小结</w:t>
      </w:r>
      <w:bookmarkEnd w:id="129"/>
    </w:p>
    <w:p>
      <w:pPr>
        <w:ind w:firstLine="480"/>
      </w:pPr>
      <w:r>
        <w:rPr>
          <w:rFonts w:hint="eastAsia"/>
        </w:rPr>
        <w:t>本节主要介绍</w:t>
      </w:r>
      <w:r>
        <w:rPr>
          <w:rFonts w:hint="eastAsia"/>
          <w:lang w:val="en-US" w:eastAsia="zh-CN"/>
        </w:rPr>
        <w:t>CNN及其硬件加速原理和</w:t>
      </w:r>
      <w:r>
        <w:rPr>
          <w:rFonts w:hint="eastAsia"/>
        </w:rPr>
        <w:t>BCNN结构及其相关基础理论，为后续的电路设计奠定了理论基础。首先</w:t>
      </w:r>
      <w:r>
        <w:rPr>
          <w:rFonts w:hint="eastAsia"/>
          <w:lang w:val="en-US" w:eastAsia="zh-CN"/>
        </w:rPr>
        <w:t>我们阐述了卷积神经网络原理，并以脉动阵列为例介绍了卷积神经网络的硬件加速原理；其次</w:t>
      </w:r>
      <w:r>
        <w:rPr>
          <w:rFonts w:hint="eastAsia"/>
        </w:rPr>
        <w:t>我们对二值复数进行定义，并讨论了二值复数如何进行卷积计算；</w:t>
      </w:r>
      <w:r>
        <w:rPr>
          <w:rFonts w:hint="eastAsia"/>
          <w:lang w:val="en-US" w:eastAsia="zh-CN"/>
        </w:rPr>
        <w:t>紧接着</w:t>
      </w:r>
      <w:r>
        <w:rPr>
          <w:rFonts w:hint="eastAsia"/>
        </w:rPr>
        <w:t>又说明了复数的二值化过程以及复数的</w:t>
      </w:r>
      <w:r>
        <w:rPr>
          <w:rFonts w:hint="eastAsia"/>
          <w:lang w:val="en-US" w:eastAsia="zh-CN"/>
        </w:rPr>
        <w:t>BN</w:t>
      </w:r>
      <w:r>
        <w:rPr>
          <w:rFonts w:hint="eastAsia"/>
        </w:rPr>
        <w:t>；基于上述理论我们</w:t>
      </w:r>
      <w:r>
        <w:rPr>
          <w:rFonts w:hint="eastAsia"/>
          <w:lang w:val="en-US" w:eastAsia="zh-CN"/>
        </w:rPr>
        <w:t>介绍</w:t>
      </w:r>
      <w:r>
        <w:rPr>
          <w:rFonts w:hint="eastAsia"/>
        </w:rPr>
        <w:t>了BCNN算法的网络结构；最后我们介绍了FINN中提出的矩阵向量阈值单元</w:t>
      </w:r>
      <w:r>
        <w:rPr>
          <w:rFonts w:hint="eastAsia"/>
          <w:lang w:eastAsia="zh-CN"/>
        </w:rPr>
        <w:t>（</w:t>
      </w:r>
      <w:r>
        <w:rPr>
          <w:rFonts w:hint="eastAsia"/>
        </w:rPr>
        <w:t>MVTU）</w:t>
      </w:r>
      <w:r>
        <w:rPr>
          <w:rFonts w:hint="eastAsia"/>
          <w:lang w:val="en-US" w:eastAsia="zh-CN"/>
        </w:rPr>
        <w:t>以及其中PE的结构</w:t>
      </w:r>
      <w:r>
        <w:rPr>
          <w:rFonts w:hint="eastAsia"/>
        </w:rPr>
        <w:t>。</w:t>
      </w:r>
    </w:p>
    <w:p>
      <w:pPr>
        <w:ind w:firstLine="480" w:firstLineChars="200"/>
      </w:pPr>
    </w:p>
    <w:p>
      <w:pPr>
        <w:ind w:firstLine="480" w:firstLineChars="200"/>
      </w:pPr>
    </w:p>
    <w:p>
      <w:pPr>
        <w:pStyle w:val="2"/>
        <w:ind w:left="578" w:hanging="578"/>
      </w:pPr>
      <w:bookmarkStart w:id="130" w:name="_Toc7963"/>
      <w:r>
        <w:rPr>
          <w:rFonts w:hint="eastAsia"/>
        </w:rPr>
        <w:t>面向B</w:t>
      </w:r>
      <w:r>
        <w:t>CNN</w:t>
      </w:r>
      <w:r>
        <w:rPr>
          <w:rFonts w:hint="eastAsia"/>
        </w:rPr>
        <w:t>算法的协处理器设计</w:t>
      </w:r>
      <w:bookmarkEnd w:id="130"/>
    </w:p>
    <w:p>
      <w:pPr>
        <w:pStyle w:val="3"/>
      </w:pPr>
      <w:bookmarkStart w:id="131" w:name="_Toc55"/>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7"/>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9592"/>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w:t>
      </w:r>
      <w:r>
        <w:rPr>
          <w:rFonts w:hint="eastAsia"/>
          <w:lang w:eastAsia="zh-CN"/>
        </w:rPr>
        <w:t>（</w:t>
      </w:r>
      <w:r>
        <w:rPr>
          <w:rFonts w:hint="eastAsia"/>
        </w:rPr>
        <w:t>VTA）</w:t>
      </w:r>
      <w:r>
        <w:fldChar w:fldCharType="begin"/>
      </w:r>
      <w:r>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[59]</w:t>
      </w:r>
      <w:r>
        <w:fldChar w:fldCharType="end"/>
      </w:r>
      <w:r>
        <w:rPr>
          <w:rFonts w:hint="eastAsia"/>
        </w:rPr>
        <w:t>，采用了访问执行解耦合</w:t>
      </w:r>
      <w:r>
        <w:rPr>
          <w:rFonts w:hint="eastAsia"/>
          <w:lang w:eastAsia="zh-CN"/>
        </w:rPr>
        <w:t>（</w:t>
      </w:r>
      <w:r>
        <w:rPr>
          <w:rFonts w:hint="eastAsia"/>
        </w:rPr>
        <w:t>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8"/>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w:t>
      </w:r>
      <w:r>
        <w:rPr>
          <w:rFonts w:hint="eastAsia"/>
          <w:lang w:eastAsia="zh-CN"/>
        </w:rPr>
        <w:t>（</w:t>
      </w:r>
      <w:r>
        <w:rPr>
          <w:rFonts w:hint="eastAsia"/>
        </w:rPr>
        <w:t>Instruction Fetch Module），直接与片外DRAM交互并取指令，这样的设计虽然简洁方便，但直接截断了与CPU集成的可能，无法将协处理器在边缘智能设备中实际应用。为此我们引用并设计了保留站</w:t>
      </w:r>
      <w:r>
        <w:rPr>
          <w:rFonts w:hint="eastAsia"/>
          <w:lang w:eastAsia="zh-CN"/>
        </w:rPr>
        <w:t>（</w:t>
      </w:r>
      <w:r>
        <w:rPr>
          <w:rFonts w:hint="eastAsia"/>
        </w:rPr>
        <w:t>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该部分主要负责执行“execute”类型的ISA指令，例如矩阵乘法。该模块主要包含脉动阵列阈值单元</w:t>
      </w:r>
      <w:r>
        <w:rPr>
          <w:rFonts w:hint="eastAsia"/>
          <w:lang w:eastAsia="zh-CN"/>
        </w:rPr>
        <w:t>（</w:t>
      </w:r>
      <w:r>
        <w:rPr>
          <w:rFonts w:hint="eastAsia"/>
        </w:rPr>
        <w:t>Systolic Array Threshold Unit，SATU）和循环展开单元</w:t>
      </w:r>
      <w:r>
        <w:rPr>
          <w:rFonts w:hint="eastAsia"/>
          <w:lang w:eastAsia="zh-CN"/>
        </w:rPr>
        <w:t>（</w:t>
      </w:r>
      <w:r>
        <w:rPr>
          <w:rFonts w:hint="eastAsia"/>
        </w:rPr>
        <w:t>Loop Unroller Unit</w:t>
      </w:r>
      <w:r>
        <w:rPr>
          <w:rFonts w:hint="eastAsia"/>
          <w:lang w:eastAsia="zh-CN"/>
        </w:rPr>
        <w:t>，</w:t>
      </w:r>
      <w:r>
        <w:rPr>
          <w:rFonts w:hint="eastAsia"/>
        </w:rPr>
        <w:t>LUU），其中循环展开单元用于处理长指令</w:t>
      </w:r>
      <w:r>
        <w:rPr>
          <w:rFonts w:hint="eastAsia"/>
          <w:lang w:eastAsia="zh-CN"/>
        </w:rPr>
        <w:t>（</w:t>
      </w:r>
      <w:r>
        <w:rPr>
          <w:rFonts w:hint="eastAsia"/>
        </w:rPr>
        <w:t>CISC）并将其展开为多条精简指令</w:t>
      </w:r>
      <w:r>
        <w:rPr>
          <w:rFonts w:hint="eastAsia"/>
          <w:lang w:eastAsia="zh-CN"/>
        </w:rPr>
        <w:t>（</w:t>
      </w:r>
      <w:r>
        <w:rPr>
          <w:rFonts w:hint="eastAsia"/>
        </w:rPr>
        <w:t>RISC），便于后续的计算执行；脉动阵列阈值单元作为本次设计的核心，参考自TPU中的脉动阵列和FINN中的矩阵向量阈值单元</w:t>
      </w:r>
      <w:r>
        <w:rPr>
          <w:rFonts w:hint="eastAsia"/>
          <w:lang w:eastAsia="zh-CN"/>
        </w:rPr>
        <w:t>（</w:t>
      </w:r>
      <w:r>
        <w:rPr>
          <w:rFonts w:hint="eastAsia"/>
        </w:rPr>
        <w:t>MVTU），可同时完成DIM*DIM个元素的点积运算（其中DIM指脉动阵列中每行或者每列计算单元的个数），且其中各个计算单元采用了简单的popcount</w:t>
      </w:r>
      <w:r>
        <w:rPr>
          <w:rFonts w:hint="eastAsia"/>
          <w:lang w:eastAsia="zh-CN"/>
        </w:rPr>
        <w:t>(xnor</w:t>
      </w:r>
      <w:r>
        <w:rPr>
          <w:rFonts w:hint="eastAsia"/>
        </w:rPr>
        <w:t>)计算代替了复杂的乘加计算，极大地提高了数据的并行计算能力和硬件友好性，进而提高了计算效率；其中阈值单元使用DIM个比较器即可完成复杂的batch normalization和二值化的过程，极大地降低了硬件开销。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9"/>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w:t>
      </w:r>
      <w:r>
        <w:rPr>
          <w:rFonts w:hint="eastAsia"/>
          <w:lang w:eastAsia="zh-CN"/>
        </w:rPr>
        <w:t>（</w:t>
      </w:r>
      <w:r>
        <w:rPr>
          <w:rFonts w:hint="eastAsia"/>
        </w:rPr>
        <w:t>Translation Lookaside Buffer，TLB），经过映射得到DRAM的物理地址。如果在TLB未命中后，该虚拟地址将直接转回主处理器中的页表查找模块</w:t>
      </w:r>
      <w:r>
        <w:rPr>
          <w:rFonts w:hint="eastAsia"/>
          <w:lang w:eastAsia="zh-CN"/>
        </w:rPr>
        <w:t>（</w:t>
      </w:r>
      <w:r>
        <w:rPr>
          <w:rFonts w:hint="eastAsia"/>
        </w:rPr>
        <w:t>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0"/>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1895"/>
      <w:r>
        <w:rPr>
          <w:rFonts w:hint="eastAsia"/>
        </w:rPr>
        <w:t>指令集</w:t>
      </w:r>
      <w:r>
        <w:rPr>
          <w:rFonts w:hint="eastAsia"/>
          <w:lang w:eastAsia="zh-CN"/>
        </w:rPr>
        <w:t>（</w:t>
      </w:r>
      <w:r>
        <w:rPr>
          <w:rFonts w:hint="eastAsia"/>
        </w:rPr>
        <w:t>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lang w:eastAsia="zh-CN"/>
        </w:rPr>
        <w:t>（</w:t>
      </w:r>
      <w:r>
        <w:rPr>
          <w:rFonts w:hint="eastAsia"/>
        </w:rPr>
        <w:t>CISC）和精简指令集</w:t>
      </w:r>
      <w:r>
        <w:rPr>
          <w:rFonts w:hint="eastAsia"/>
          <w:lang w:eastAsia="zh-CN"/>
        </w:rPr>
        <w:t>（</w:t>
      </w:r>
      <w:r>
        <w:rPr>
          <w:rFonts w:hint="eastAsia"/>
        </w:rPr>
        <w:t>RISC）</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r>
        <w:rPr>
          <w:rFonts w:hint="eastAsia"/>
        </w:rPr>
        <w:t>，本次协处理器设计中涉及的指令集是依据RISC-V指令集架构中的扩展指令集设计的，且利用了单指令多数据</w:t>
      </w:r>
      <w:r>
        <w:rPr>
          <w:rFonts w:hint="eastAsia"/>
          <w:lang w:eastAsia="zh-CN"/>
        </w:rPr>
        <w:t>（</w:t>
      </w:r>
      <w:r>
        <w:rPr>
          <w:rFonts w:hint="eastAsia"/>
        </w:rPr>
        <w:t>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61"/>
                    <a:srcRect/>
                    <a:stretch>
                      <a:fillRect/>
                    </a:stretch>
                  </pic:blipFill>
                  <pic:spPr>
                    <a:xfrm>
                      <a:off x="0" y="0"/>
                      <a:ext cx="5201920" cy="1739900"/>
                    </a:xfrm>
                    <a:prstGeom prst="rect">
                      <a:avLst/>
                    </a:prstGeom>
                  </pic:spPr>
                </pic:pic>
              </a:graphicData>
            </a:graphic>
          </wp:inline>
        </w:drawing>
      </w:r>
    </w:p>
    <w:p>
      <w:pPr>
        <w:pStyle w:val="89"/>
        <w:bidi w:val="0"/>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w:t>
      </w:r>
      <w:r>
        <w:rPr>
          <w:rFonts w:hint="eastAsia"/>
          <w:lang w:eastAsia="zh-CN"/>
        </w:rPr>
        <w:t>(xnor</w:t>
      </w:r>
      <w:r>
        <w:rPr>
          <w:rFonts w:hint="eastAsia"/>
        </w:rPr>
        <w:t>)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10800"/>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w:t>
            </w:r>
            <w:r>
              <w:rPr>
                <w:rFonts w:hint="eastAsia"/>
                <w:lang w:eastAsia="zh-CN"/>
              </w:rPr>
              <w:t>（</w:t>
            </w:r>
            <w:r>
              <w:rPr>
                <w:rFonts w:hint="eastAsia"/>
              </w:rPr>
              <w:t>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rPr>
          <w:rFonts w:hint="eastAsia" w:eastAsia="宋体"/>
          <w:lang w:val="en-US" w:eastAsia="zh-CN"/>
        </w:rPr>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lang w:val="en-US" w:eastAsia="zh-CN"/>
        </w:rPr>
        <w:t>(</w:t>
      </w:r>
      <w:r>
        <w:rPr>
          <w:rFonts w:hint="eastAsia" w:hAnsi="Cambria Math"/>
        </w:rPr>
        <w:t>3-1</w:t>
      </w:r>
      <w:r>
        <w:rPr>
          <w:rFonts w:hint="eastAsia" w:hAnsi="Cambria Math"/>
          <w:lang w:val="en-US" w:eastAsia="zh-CN"/>
        </w:rPr>
        <w:t>)</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w:t>
      </w:r>
      <w:r>
        <w:rPr>
          <w:rFonts w:hint="eastAsia"/>
          <w:lang w:eastAsia="zh-CN"/>
        </w:rPr>
        <w:t>(xnor</w:t>
      </w:r>
      <w:r>
        <w:rPr>
          <w:rFonts w:hint="eastAsia"/>
        </w:rPr>
        <w:t>)计算，能效性和硬件友好性得到了大幅提升。而在脉动阵列附近增加的阈值单元，可直接对卷积结果进行</w:t>
      </w:r>
      <w:r>
        <w:rPr>
          <w:rFonts w:hint="eastAsia"/>
          <w:lang w:eastAsia="zh-CN"/>
        </w:rPr>
        <w:t>BN</w:t>
      </w:r>
      <w:r>
        <w:rPr>
          <w:rFonts w:hint="eastAsia"/>
        </w:rPr>
        <w:t>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w:t>
      </w:r>
      <w:r>
        <w:rPr>
          <w:rFonts w:hint="eastAsia"/>
          <w:lang w:eastAsia="zh-CN"/>
        </w:rPr>
        <w:t>（</w:t>
      </w:r>
      <w:r>
        <w:rPr>
          <w:rFonts w:hint="eastAsia"/>
        </w:rPr>
        <w:t>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t>
      </w:r>
      <w:r>
        <w:rPr>
          <w:rFonts w:hint="eastAsia"/>
          <w:lang w:eastAsia="zh-CN"/>
        </w:rPr>
        <w:t>（</w:t>
      </w:r>
      <w:r>
        <w:rPr>
          <w:rFonts w:hint="eastAsia"/>
        </w:rPr>
        <w:t>weight stationary）和输出固定</w:t>
      </w:r>
      <w:r>
        <w:rPr>
          <w:rFonts w:hint="eastAsia"/>
          <w:lang w:eastAsia="zh-CN"/>
        </w:rPr>
        <w:t>（</w:t>
      </w:r>
      <w:r>
        <w:rPr>
          <w:rFonts w:hint="eastAsia"/>
        </w:rPr>
        <w:t>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firstLineChars="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62"/>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ascii="Arial" w:hAnsi="Arial" w:cs="Arial"/>
        </w:rPr>
        <w:t>16；</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rPr>
          <w:rFonts w:ascii="Arial" w:hAnsi="Arial" w:cs="Arial"/>
        </w:rPr>
      </w:pPr>
      <w:r>
        <w:rPr>
          <w:rFonts w:hint="eastAsia" w:ascii="Arial" w:hAnsi="Arial" w:cs="Arial"/>
        </w:rPr>
        <w:t>再者由于本次设计是面向BCNN算法，所以PE中的核心计算范式需要从整数或者全精度的乘加运算修改为二值复数的</w:t>
      </w:r>
      <w:r>
        <w:rPr>
          <w:rFonts w:hint="eastAsia" w:ascii="Helvetica" w:hAnsi="Helvetica" w:cs="Helvetica"/>
          <w:color w:val="333333"/>
          <w:shd w:val="clear" w:color="auto" w:fill="FFFFFF"/>
        </w:rPr>
        <w:t>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w:t>
      </w:r>
      <w:r>
        <w:rPr>
          <w:rFonts w:hint="eastAsia" w:ascii="Arial" w:hAnsi="Arial" w:cs="Arial"/>
        </w:rPr>
        <w:t>计算，具体见3.4.2节。</w:t>
      </w:r>
    </w:p>
    <w:p>
      <w:pPr>
        <w:ind w:firstLine="480"/>
        <w:rPr>
          <w:rFonts w:hint="eastAsia"/>
        </w:rPr>
      </w:pPr>
      <w:r>
        <w:rPr>
          <w:rFonts w:hint="eastAsia"/>
        </w:rPr>
        <w:t>除了上述区别外，新型脉动阵列的结构与传统的结构无本质区别，</w:t>
      </w:r>
      <w:r>
        <w:rPr>
          <w:rFonts w:ascii="Helvetica" w:hAnsi="Helvetica" w:eastAsia="Helvetica" w:cs="Helvetica"/>
          <w:color w:val="333333"/>
          <w:shd w:val="clear" w:color="auto" w:fill="FFFFFF"/>
        </w:rPr>
        <w:t>每个</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通过流水线寄存器和相邻的</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连接</w:t>
      </w:r>
      <w:r>
        <w:rPr>
          <w:rFonts w:hint="eastAsia" w:ascii="Helvetica" w:hAnsi="Helvetica" w:cs="Helvetica"/>
          <w:color w:val="333333"/>
          <w:shd w:val="clear" w:color="auto" w:fill="FFFFFF"/>
        </w:rPr>
        <w:t>，每个周期完成一次popcount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xnor)运算，</w:t>
      </w:r>
      <w:r>
        <w:rPr>
          <w:rFonts w:hint="eastAsia"/>
        </w:rPr>
        <w:t>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3"/>
                    <a:srcRect/>
                    <a:stretch>
                      <a:fillRect/>
                    </a:stretch>
                  </pic:blipFill>
                  <pic:spPr>
                    <a:xfrm>
                      <a:off x="0" y="0"/>
                      <a:ext cx="4709795" cy="3268345"/>
                    </a:xfrm>
                    <a:prstGeom prst="rect">
                      <a:avLst/>
                    </a:prstGeom>
                    <a:ln>
                      <a:noFill/>
                    </a:ln>
                  </pic:spPr>
                </pic:pic>
              </a:graphicData>
            </a:graphic>
          </wp:inline>
        </w:drawing>
      </w:r>
    </w:p>
    <w:p>
      <w:pPr>
        <w:pStyle w:val="89"/>
        <w:rPr>
          <w:rFonts w:hint="eastAsia" w:ascii="Arial" w:hAnsi="Arial" w:cs="Arial"/>
        </w:rPr>
      </w:pPr>
      <w:r>
        <w:rPr>
          <w:rFonts w:hint="eastAsia"/>
        </w:rPr>
        <w:t>图 面向BCNN的新型脉动阵列结构示意图</w:t>
      </w:r>
    </w:p>
    <w:p>
      <w:pPr>
        <w:numPr>
          <w:ilvl w:val="0"/>
          <w:numId w:val="8"/>
        </w:numPr>
        <w:bidi w:val="0"/>
      </w:pPr>
      <w:r>
        <w:rPr>
          <w:rFonts w:hint="eastAsia"/>
        </w:rPr>
        <w:t>不同数据流模式下的运行机制</w:t>
      </w:r>
    </w:p>
    <w:p>
      <w:pPr>
        <w:numPr>
          <w:numId w:val="0"/>
        </w:numPr>
        <w:bidi w:val="0"/>
        <w:ind w:leftChars="0" w:firstLine="480" w:firstLineChars="0"/>
        <w:rPr>
          <w:rFonts w:hint="eastAsia"/>
          <w:lang w:eastAsia="zh-CN"/>
        </w:rPr>
      </w:pPr>
      <w:r>
        <w:rPr>
          <w:rFonts w:hint="eastAsia"/>
        </w:rPr>
        <w:t>新型脉动阵列结构支持权重固定和输出固定两种数据流模式，下面</w:t>
      </w:r>
      <w:r>
        <w:rPr>
          <w:rFonts w:hint="eastAsia"/>
          <w:lang w:val="en-US" w:eastAsia="zh-CN"/>
        </w:rPr>
        <w:t>以矩阵乘加计算（如下公式3-2）为例，</w:t>
      </w:r>
      <w:r>
        <w:rPr>
          <w:rFonts w:hint="eastAsia"/>
        </w:rPr>
        <w:t>从ISA角度简要介绍一下两种模式下新型脉动阵列的运行机制，如图 所示。</w:t>
      </w:r>
      <w:r>
        <w:rPr>
          <w:rFonts w:hint="eastAsia"/>
          <w:lang w:val="en-US" w:eastAsia="zh-CN"/>
        </w:rPr>
        <w:t>公式3-2中</w:t>
      </w:r>
      <w:r>
        <w:rPr>
          <w:rFonts w:hint="eastAsia"/>
        </w:rPr>
        <w:t>A为输入特征图矩阵，B为权重矩阵，C为输出特征图矩阵</w:t>
      </w:r>
      <w:r>
        <w:rPr>
          <w:rFonts w:hint="eastAsia"/>
          <w:lang w:eastAsia="zh-CN"/>
        </w:rPr>
        <w:t>，</w:t>
      </w:r>
      <w:r>
        <w:rPr>
          <w:rFonts w:hint="eastAsia"/>
          <w:lang w:val="en-US" w:eastAsia="zh-CN"/>
        </w:rPr>
        <w:t>因为BCNN算法中没有偏置层，所以在公式3-2中没有偏置矩阵，并且我们假设</w:t>
      </w:r>
      <w:r>
        <w:rPr>
          <w:rFonts w:hint="eastAsia"/>
        </w:rPr>
        <w:t>在此之前我们已经将相应的输入激活值、权重</w:t>
      </w:r>
      <w:r>
        <w:rPr>
          <w:rFonts w:hint="eastAsia"/>
          <w:lang w:val="en-US" w:eastAsia="zh-CN"/>
        </w:rPr>
        <w:t>矩阵数据</w:t>
      </w:r>
      <w:r>
        <w:rPr>
          <w:rFonts w:hint="eastAsia"/>
        </w:rPr>
        <w:t>已经通过mvin指令存储进Databuffer中</w:t>
      </w:r>
      <w:r>
        <w:rPr>
          <w:rFonts w:hint="eastAsia"/>
          <w:lang w:eastAsia="zh-CN"/>
        </w:rPr>
        <w:t>。</w:t>
      </w:r>
    </w:p>
    <w:p>
      <w:pPr>
        <w:pStyle w:val="102"/>
        <w:bidi w:val="0"/>
        <w:ind w:left="0" w:leftChars="0" w:firstLine="0" w:firstLineChars="0"/>
        <w:jc w:val="both"/>
        <w:rPr>
          <w:rFonts w:hint="eastAsia" w:hAnsi="Cambria Math" w:eastAsia="宋体"/>
          <w:lang w:val="en-US" w:eastAsia="zh-CN"/>
        </w:rPr>
      </w:pPr>
      <w:r>
        <m:rPr/>
        <w:rPr>
          <w:rFonts w:hint="eastAsia" w:hAnsi="Cambria Math"/>
          <w:b w:val="0"/>
          <w:i w:val="0"/>
          <w:lang w:val="en-US" w:eastAsia="zh-CN"/>
        </w:rPr>
        <w:tab/>
      </w:r>
      <m:oMath>
        <m:r>
          <m:rPr>
            <m:sty m:val="p"/>
          </m:rPr>
          <w:rPr>
            <w:rFonts w:ascii="Cambria Math" w:hAnsi="Cambria Math"/>
          </w:rPr>
          <m:t>C=A∗B</m:t>
        </m:r>
      </m:oMath>
      <w:r>
        <m:rPr/>
        <w:rPr>
          <w:rFonts w:hint="eastAsia" w:hAnsi="Cambria Math"/>
          <w:b w:val="0"/>
          <w:i w:val="0"/>
          <w:lang w:val="en-US" w:eastAsia="zh-CN"/>
        </w:rPr>
        <w:tab/>
      </w:r>
      <w:r>
        <w:rPr>
          <w:rFonts w:hint="eastAsia" w:hAnsi="Cambria Math"/>
          <w:lang w:val="en-US" w:eastAsia="zh-CN"/>
        </w:rPr>
        <w:t>(</w:t>
      </w:r>
      <w:r>
        <w:rPr>
          <w:rFonts w:hint="eastAsia" w:hAnsi="Cambria Math"/>
        </w:rPr>
        <w:t>3-2</w:t>
      </w:r>
      <w:r>
        <w:rPr>
          <w:rFonts w:hint="eastAsia" w:hAnsi="Cambria Math"/>
          <w:lang w:val="en-US" w:eastAsia="zh-CN"/>
        </w:rPr>
        <w:t>)</w:t>
      </w:r>
    </w:p>
    <w:p>
      <w:pPr>
        <w:numPr>
          <w:numId w:val="0"/>
        </w:numPr>
        <w:bidi w:val="0"/>
        <w:ind w:firstLine="480" w:firstLineChars="0"/>
        <w:rPr>
          <w:rFonts w:hint="eastAsia"/>
          <w:lang w:eastAsia="zh-CN"/>
        </w:rPr>
      </w:pPr>
      <w:r>
        <w:rPr>
          <w:rFonts w:hint="eastAsia"/>
          <w:lang w:val="en-US" w:eastAsia="zh-CN"/>
        </w:rPr>
        <w:t>首先介绍</w:t>
      </w:r>
      <w:r>
        <w:rPr>
          <w:rFonts w:hint="eastAsia"/>
        </w:rPr>
        <w:t>输出固定模式下的ISA运行机制</w:t>
      </w:r>
      <w:r>
        <w:rPr>
          <w:rFonts w:hint="eastAsia"/>
          <w:lang w:eastAsia="zh-CN"/>
        </w:rPr>
        <w:t>：</w:t>
      </w:r>
    </w:p>
    <w:p>
      <w:pPr>
        <w:numPr>
          <w:ilvl w:val="0"/>
          <w:numId w:val="10"/>
        </w:numPr>
        <w:bidi w:val="0"/>
        <w:ind w:left="0" w:leftChars="0" w:firstLine="480" w:firstLineChars="200"/>
        <w:rPr>
          <w:rFonts w:hint="eastAsia"/>
          <w:lang w:val="en-US" w:eastAsia="zh-CN"/>
        </w:rPr>
      </w:pPr>
      <w:r>
        <w:rPr>
          <w:rFonts w:hint="eastAsia"/>
          <w:lang w:val="en-US" w:eastAsia="zh-CN"/>
        </w:rPr>
        <w:t>首先</w:t>
      </w:r>
      <w:r>
        <w:rPr>
          <w:rFonts w:hint="eastAsia"/>
        </w:rPr>
        <w:t>将矩阵A和矩阵B通过compute.preloaded指令按行依次加载进入脉动阵列，不断向前传播，在PE中完成popcount</w:t>
      </w:r>
      <w:r>
        <w:rPr>
          <w:rFonts w:hint="eastAsia"/>
          <w:lang w:val="en-US" w:eastAsia="zh-CN"/>
        </w:rPr>
        <w:t>(</w:t>
      </w:r>
      <w:r>
        <w:rPr>
          <w:rFonts w:hint="eastAsia"/>
        </w:rPr>
        <w:t>xnor)计算并将结果与之前的部分和累加</w:t>
      </w:r>
      <w:r>
        <w:rPr>
          <w:rFonts w:hint="eastAsia"/>
          <w:lang w:val="en-US" w:eastAsia="zh-CN"/>
        </w:rPr>
        <w:t>;</w:t>
      </w:r>
    </w:p>
    <w:p>
      <w:pPr>
        <w:numPr>
          <w:ilvl w:val="0"/>
          <w:numId w:val="10"/>
        </w:numPr>
        <w:bidi w:val="0"/>
        <w:ind w:left="0" w:leftChars="0" w:firstLine="480" w:firstLineChars="200"/>
        <w:rPr>
          <w:rFonts w:hint="eastAsia"/>
          <w:lang w:val="en-US" w:eastAsia="zh-CN"/>
        </w:rPr>
      </w:pPr>
      <w:r>
        <w:rPr>
          <w:rFonts w:hint="eastAsia"/>
          <w:lang w:val="en-US" w:eastAsia="zh-CN"/>
        </w:rPr>
        <w:t>将</w:t>
      </w:r>
      <w:r>
        <w:rPr>
          <w:rFonts w:hint="eastAsia"/>
        </w:rPr>
        <w:t>每个PE中</w:t>
      </w:r>
      <w:r>
        <w:rPr>
          <w:rFonts w:hint="eastAsia"/>
          <w:lang w:val="en-US" w:eastAsia="zh-CN"/>
        </w:rPr>
        <w:t>计算得到</w:t>
      </w:r>
      <w:r>
        <w:rPr>
          <w:rFonts w:hint="eastAsia"/>
        </w:rPr>
        <w:t>的</w:t>
      </w:r>
      <w:r>
        <w:rPr>
          <w:rFonts w:hint="eastAsia"/>
          <w:lang w:val="en-US" w:eastAsia="zh-CN"/>
        </w:rPr>
        <w:t>新的</w:t>
      </w:r>
      <w:r>
        <w:rPr>
          <w:rFonts w:hint="eastAsia"/>
        </w:rPr>
        <w:t>部分和固定保留在各自的PE中</w:t>
      </w:r>
      <w:r>
        <w:rPr>
          <w:rFonts w:hint="eastAsia"/>
          <w:lang w:eastAsia="zh-CN"/>
        </w:rPr>
        <w:t>；</w:t>
      </w:r>
    </w:p>
    <w:p>
      <w:pPr>
        <w:numPr>
          <w:ilvl w:val="0"/>
          <w:numId w:val="10"/>
        </w:numPr>
        <w:bidi w:val="0"/>
        <w:ind w:left="0" w:leftChars="0" w:firstLine="480" w:firstLineChars="200"/>
        <w:rPr>
          <w:rFonts w:hint="eastAsia" w:eastAsia="宋体"/>
          <w:lang w:eastAsia="zh-CN"/>
        </w:rPr>
      </w:pPr>
      <w:r>
        <w:rPr>
          <w:rFonts w:hint="eastAsia"/>
          <w:lang w:val="en-US" w:eastAsia="zh-CN"/>
        </w:rPr>
        <w:t>重复前两个步骤直至</w:t>
      </w:r>
      <w:r>
        <w:rPr>
          <w:rFonts w:hint="eastAsia"/>
        </w:rPr>
        <w:t>完成矩阵A和矩阵B的乘加计算</w:t>
      </w:r>
      <w:r>
        <w:rPr>
          <w:rFonts w:hint="eastAsia"/>
          <w:lang w:eastAsia="zh-CN"/>
        </w:rPr>
        <w:t>，</w:t>
      </w:r>
      <w:r>
        <w:rPr>
          <w:rFonts w:hint="eastAsia"/>
          <w:lang w:val="en-US" w:eastAsia="zh-CN"/>
        </w:rPr>
        <w:t>之后</w:t>
      </w:r>
      <w:r>
        <w:rPr>
          <w:rFonts w:hint="eastAsia"/>
        </w:rPr>
        <w:t>将输出特征图C读出到Databuffer中，过程中根据功能控制信号THS（Threshold，由config_ex指令配置）判断是否需要进行阈值比较-拼接计算。</w:t>
      </w:r>
    </w:p>
    <w:p>
      <w:pPr>
        <w:numPr>
          <w:numId w:val="0"/>
        </w:numPr>
        <w:bidi w:val="0"/>
        <w:ind w:leftChars="200"/>
        <w:rPr>
          <w:rFonts w:hint="eastAsia" w:eastAsia="宋体"/>
          <w:lang w:eastAsia="zh-CN"/>
        </w:rPr>
      </w:pPr>
      <w:r>
        <w:rPr>
          <w:rFonts w:hint="eastAsia"/>
          <w:lang w:val="en-US" w:eastAsia="zh-CN"/>
        </w:rPr>
        <w:t>继续</w:t>
      </w:r>
      <w:r>
        <w:rPr>
          <w:rFonts w:hint="eastAsia"/>
        </w:rPr>
        <w:t>介绍权重固定模式下的ISA运行机制</w:t>
      </w:r>
      <w:r>
        <w:rPr>
          <w:rFonts w:hint="eastAsia"/>
          <w:lang w:eastAsia="zh-CN"/>
        </w:rPr>
        <w:t>：</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首先</w:t>
      </w:r>
      <w:r>
        <w:rPr>
          <w:rFonts w:hint="eastAsia"/>
        </w:rPr>
        <w:t>通过preload指令将矩阵B预加载进入相应PE的缓存器中并固定；</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紧接着</w:t>
      </w:r>
      <w:r>
        <w:rPr>
          <w:rFonts w:hint="eastAsia"/>
        </w:rPr>
        <w:t>通过compute.preloaded指令将矩阵A按行送入脉动阵列中并不断向前传播，此过程中每个周期每个PE完成一次popcount</w:t>
      </w:r>
      <w:r>
        <w:rPr>
          <w:rFonts w:hint="eastAsia"/>
          <w:lang w:eastAsia="zh-CN"/>
        </w:rPr>
        <w:t>(xnor</w:t>
      </w:r>
      <w:r>
        <w:rPr>
          <w:rFonts w:hint="eastAsia"/>
        </w:rPr>
        <w:t>)计算并与上一级PE传播来的部分和进行累加，然后将得到的部分和结果向下一级传播；</w:t>
      </w:r>
    </w:p>
    <w:p>
      <w:pPr>
        <w:widowControl w:val="0"/>
        <w:numPr>
          <w:ilvl w:val="0"/>
          <w:numId w:val="11"/>
        </w:numPr>
        <w:spacing w:line="360" w:lineRule="auto"/>
        <w:ind w:left="0" w:leftChars="0" w:firstLine="480" w:firstLineChars="200"/>
        <w:jc w:val="both"/>
        <w:rPr>
          <w:rFonts w:hint="eastAsia" w:eastAsia="宋体"/>
          <w:lang w:eastAsia="zh-CN"/>
        </w:rPr>
      </w:pPr>
      <w:r>
        <w:rPr>
          <w:rFonts w:hint="eastAsia"/>
          <w:lang w:val="en-US" w:eastAsia="zh-CN"/>
        </w:rPr>
        <w:t>部分后不断传输并累加经过最后一级PE后进入</w:t>
      </w:r>
      <w:r>
        <w:rPr>
          <w:rFonts w:hint="eastAsia"/>
        </w:rPr>
        <w:t>Accumulator</w:t>
      </w:r>
      <w:r>
        <w:rPr>
          <w:rFonts w:hint="eastAsia"/>
          <w:lang w:eastAsia="zh-CN"/>
        </w:rPr>
        <w:t>，</w:t>
      </w:r>
      <w:r>
        <w:rPr>
          <w:rFonts w:hint="eastAsia"/>
          <w:lang w:val="en-US" w:eastAsia="zh-CN"/>
        </w:rPr>
        <w:t>等待后续的累加操作；</w:t>
      </w:r>
    </w:p>
    <w:p>
      <w:pPr>
        <w:widowControl w:val="0"/>
        <w:numPr>
          <w:ilvl w:val="0"/>
          <w:numId w:val="11"/>
        </w:numPr>
        <w:spacing w:line="360" w:lineRule="auto"/>
        <w:ind w:left="0" w:leftChars="0" w:firstLine="480" w:firstLineChars="200"/>
        <w:jc w:val="both"/>
        <w:rPr>
          <w:rFonts w:ascii="Helvetica" w:hAnsi="Helvetica" w:eastAsia="Helvetica" w:cs="Helvetica"/>
          <w:color w:val="333333"/>
          <w:shd w:val="clear" w:color="auto" w:fill="FFFFFF"/>
        </w:rPr>
      </w:pPr>
      <w:r>
        <w:rPr>
          <w:rFonts w:hint="eastAsia"/>
          <w:lang w:val="en-US" w:eastAsia="zh-CN"/>
        </w:rPr>
        <w:t>重复步骤二、三直至完成矩阵乘法运算后，</w:t>
      </w:r>
      <w:r>
        <w:rPr>
          <w:rFonts w:hint="eastAsia"/>
        </w:rPr>
        <w:t>将Accumulator中的输出特征图C通过数据移动指令返回DRAM</w:t>
      </w:r>
      <w:r>
        <w:rPr>
          <w:rFonts w:hint="eastAsia"/>
          <w:lang w:val="en-US" w:eastAsia="zh-CN"/>
        </w:rPr>
        <w:t>中</w:t>
      </w:r>
      <w:r>
        <w:rPr>
          <w:rFonts w:hint="eastAsia"/>
        </w:rPr>
        <w:t>，此过程中可通过地址信号的比特29（可参考3.5.1中的寻址策略）判断是否需要进行阈值比较-拼接计算。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4"/>
                    <a:srcRect/>
                    <a:stretch>
                      <a:fillRect/>
                    </a:stretch>
                  </pic:blipFill>
                  <pic:spPr>
                    <a:xfrm>
                      <a:off x="0" y="0"/>
                      <a:ext cx="5845175" cy="3281045"/>
                    </a:xfrm>
                    <a:prstGeom prst="rect">
                      <a:avLst/>
                    </a:prstGeom>
                  </pic:spPr>
                </pic:pic>
              </a:graphicData>
            </a:graphic>
          </wp:inline>
        </w:drawing>
      </w:r>
    </w:p>
    <w:p>
      <w:pPr>
        <w:pStyle w:val="89"/>
      </w:pPr>
      <w:r>
        <w:rPr>
          <w:rFonts w:hint="eastAsia"/>
        </w:rPr>
        <w:t>图 不同数据流模式下的运行机制</w:t>
      </w:r>
    </w:p>
    <w:p>
      <w:pPr>
        <w:pStyle w:val="89"/>
        <w:rPr>
          <w:rFonts w:hint="eastAsia" w:eastAsia="宋体"/>
          <w:lang w:eastAsia="zh-CN"/>
        </w:rPr>
      </w:pPr>
      <w:r>
        <w:rPr>
          <w:rFonts w:hint="eastAsia"/>
          <w:lang w:eastAsia="zh-CN"/>
        </w:rPr>
        <w:t>（</w:t>
      </w:r>
      <w:r>
        <w:rPr>
          <w:rFonts w:hint="eastAsia"/>
        </w:rPr>
        <w:t>图a为输出固定模式下，图b为权重固定模式下</w:t>
      </w:r>
      <w:r>
        <w:rPr>
          <w:rFonts w:hint="eastAsia"/>
          <w:lang w:eastAsia="zh-CN"/>
        </w:rPr>
        <w:t>）</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w:t>
      </w:r>
      <w:r>
        <w:rPr>
          <w:rFonts w:hint="eastAsia"/>
          <w:lang w:eastAsia="zh-CN"/>
        </w:rPr>
        <w:t>(xnor</w:t>
      </w:r>
      <w:r>
        <w:rPr>
          <w:rFonts w:hint="eastAsia"/>
        </w:rPr>
        <w:t>)计算模块。</w:t>
      </w:r>
    </w:p>
    <w:p>
      <w:pPr>
        <w:numPr>
          <w:ilvl w:val="0"/>
          <w:numId w:val="12"/>
        </w:numPr>
      </w:pPr>
      <w:r>
        <w:rPr>
          <w:rFonts w:hint="eastAsia"/>
        </w:rPr>
        <w:t>输出固定模式的PE</w:t>
      </w:r>
    </w:p>
    <w:p>
      <w:pPr>
        <w:ind w:firstLine="480"/>
        <w:rPr>
          <w:rFonts w:hint="eastAsia"/>
        </w:rPr>
      </w:pPr>
      <w:r>
        <w:rPr>
          <w:rFonts w:hint="eastAsia"/>
        </w:rPr>
        <w:t>首先介绍输出固定模式 下的PE，其电路结构如图 所示。每个PE中包含了一个32位（其中16位为实部，另外16位为虚部）的popcount</w:t>
      </w:r>
      <w:r>
        <w:rPr>
          <w:rFonts w:hint="eastAsia"/>
          <w:lang w:eastAsia="zh-CN"/>
        </w:rPr>
        <w:t>(xnor</w:t>
      </w:r>
      <w:r>
        <w:rPr>
          <w:rFonts w:hint="eastAsia"/>
        </w:rPr>
        <w:t>)计算模块、两个32位（其中16位为实部，另外16位为虚部）的进位保留加法器</w:t>
      </w:r>
      <w:r>
        <w:rPr>
          <w:rFonts w:hint="eastAsia"/>
          <w:lang w:eastAsia="zh-CN"/>
        </w:rPr>
        <w:t>（</w:t>
      </w:r>
      <w:r>
        <w:rPr>
          <w:rFonts w:hint="eastAsia"/>
        </w:rPr>
        <w:t>CSA）、两个寄存器、两个外部控制逻辑块以及三个二选一选择器。之所以使用32位的加法器就是为了避免计算过程的精度损失。除此之外还有一些其他的组件，例如双缓冲</w:t>
      </w:r>
      <w:r>
        <w:rPr>
          <w:rFonts w:hint="eastAsia"/>
          <w:lang w:eastAsia="zh-CN"/>
        </w:rPr>
        <w:t>（</w:t>
      </w:r>
      <w:r>
        <w:rPr>
          <w:rFonts w:hint="eastAsia"/>
        </w:rPr>
        <w:t>double buffer）和外围逻辑电路</w:t>
      </w:r>
      <w:r>
        <w:rPr>
          <w:rFonts w:hint="eastAsia"/>
          <w:lang w:eastAsia="zh-CN"/>
        </w:rPr>
        <w:t>（</w:t>
      </w:r>
      <w:r>
        <w:rPr>
          <w:rFonts w:hint="eastAsia"/>
        </w:rPr>
        <w:t>peripheral logic</w:t>
      </w:r>
      <w:r>
        <w:rPr>
          <w:rFonts w:hint="eastAsia"/>
          <w:lang w:eastAsia="zh-CN"/>
        </w:rPr>
        <w:t>，</w:t>
      </w:r>
      <w:r>
        <w:rPr>
          <w:rFonts w:hint="eastAsia"/>
        </w:rPr>
        <w:t>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w:t>
      </w:r>
      <w:r>
        <w:rPr>
          <w:rFonts w:hint="eastAsia"/>
          <w:lang w:eastAsia="zh-CN"/>
        </w:rPr>
        <w:t>（</w:t>
      </w:r>
      <w:r>
        <w:rPr>
          <w:rFonts w:hint="eastAsia"/>
        </w:rPr>
        <w:t>Propagation）作为mux的选择信号，通过此三者可选择哪条通路用于计算，哪条通路用于传播。</w:t>
      </w:r>
    </w:p>
    <w:p>
      <w:pPr>
        <w:ind w:firstLine="480"/>
        <w:rPr>
          <w:rFonts w:hint="eastAsia"/>
        </w:rPr>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w:t>
      </w:r>
      <w:r>
        <w:rPr>
          <w:rFonts w:hint="eastAsia"/>
          <w:lang w:val="en-US" w:eastAsia="zh-CN"/>
        </w:rPr>
        <w:t>(</w:t>
      </w:r>
      <w:r>
        <w:rPr>
          <w:rFonts w:hint="eastAsia"/>
        </w:rPr>
        <w:t>XNOR)进行复数popcount</w:t>
      </w:r>
      <w:r>
        <w:rPr>
          <w:rFonts w:hint="eastAsia"/>
          <w:lang w:eastAsia="zh-CN"/>
        </w:rPr>
        <w:t>(xnor</w:t>
      </w:r>
      <w:r>
        <w:rPr>
          <w:rFonts w:hint="eastAsia"/>
        </w:rPr>
        <w:t>)计算的同时，又分别从out_a和out_b端口输出并通过pipeline寄存器进入下一级PE。BC_POPC</w:t>
      </w:r>
      <w:r>
        <w:rPr>
          <w:rFonts w:hint="eastAsia"/>
          <w:lang w:val="en-US" w:eastAsia="zh-CN"/>
        </w:rPr>
        <w:t>(</w:t>
      </w:r>
      <w:r>
        <w:rPr>
          <w:rFonts w:hint="eastAsia"/>
        </w:rPr>
        <w:t>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0" t="0" r="1714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5"/>
                    <a:srcRect/>
                    <a:stretch>
                      <a:fillRect/>
                    </a:stretch>
                  </pic:blipFill>
                  <pic:spPr>
                    <a:xfrm>
                      <a:off x="0" y="0"/>
                      <a:ext cx="4211955" cy="4029710"/>
                    </a:xfrm>
                    <a:prstGeom prst="rect">
                      <a:avLst/>
                    </a:prstGeom>
                  </pic:spPr>
                </pic:pic>
              </a:graphicData>
            </a:graphic>
          </wp:inline>
        </w:drawing>
      </w:r>
    </w:p>
    <w:p>
      <w:pPr>
        <w:pStyle w:val="89"/>
      </w:pPr>
      <w:r>
        <w:rPr>
          <w:rFonts w:hint="eastAsia"/>
        </w:rPr>
        <w:t>图 输出固定模式下PE的电路结构</w:t>
      </w:r>
    </w:p>
    <w:p>
      <w:pPr>
        <w:numPr>
          <w:ilvl w:val="0"/>
          <w:numId w:val="12"/>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w:t>
      </w:r>
      <w:r>
        <w:rPr>
          <w:rFonts w:hint="eastAsia"/>
          <w:lang w:val="en-US" w:eastAsia="zh-CN"/>
        </w:rPr>
        <w:t>(</w:t>
      </w:r>
      <w:r>
        <w:rPr>
          <w:rFonts w:hint="eastAsia"/>
        </w:rPr>
        <w:t>XNOR)模块进行二值popcount</w:t>
      </w:r>
      <w:r>
        <w:rPr>
          <w:rFonts w:hint="eastAsia"/>
          <w:lang w:eastAsia="zh-CN"/>
        </w:rPr>
        <w:t>(xnor</w:t>
      </w:r>
      <w:r>
        <w:rPr>
          <w:rFonts w:hint="eastAsia"/>
        </w:rPr>
        <w:t>)计算。</w:t>
      </w:r>
    </w:p>
    <w:p>
      <w:pPr>
        <w:jc w:val="center"/>
      </w:pPr>
      <w:r>
        <w:drawing>
          <wp:inline distT="0" distB="0" distL="114300" distR="114300">
            <wp:extent cx="4641850" cy="3606800"/>
            <wp:effectExtent l="0" t="0" r="0" b="1270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6"/>
                    <a:srcRect/>
                    <a:stretch>
                      <a:fillRect/>
                    </a:stretch>
                  </pic:blipFill>
                  <pic:spPr>
                    <a:xfrm>
                      <a:off x="0" y="0"/>
                      <a:ext cx="4641850" cy="3606800"/>
                    </a:xfrm>
                    <a:prstGeom prst="rect">
                      <a:avLst/>
                    </a:prstGeom>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w:t>
      </w:r>
      <w:r>
        <w:rPr>
          <w:rFonts w:hint="eastAsia"/>
          <w:lang w:eastAsia="zh-CN"/>
        </w:rPr>
        <w:t>(xnor</w:t>
      </w:r>
      <w:r>
        <w:rPr>
          <w:rFonts w:hint="eastAsia"/>
        </w:rPr>
        <w:t>)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2"/>
        </w:numPr>
      </w:pPr>
      <w:r>
        <w:rPr>
          <w:rFonts w:hint="eastAsia"/>
        </w:rPr>
        <w:t>BC_POPC</w:t>
      </w:r>
      <w:r>
        <w:rPr>
          <w:rFonts w:hint="eastAsia"/>
          <w:lang w:val="en-US" w:eastAsia="zh-CN"/>
        </w:rPr>
        <w:t>(</w:t>
      </w:r>
      <w:r>
        <w:rPr>
          <w:rFonts w:hint="eastAsia"/>
        </w:rPr>
        <w:t>XNOR)运算模块</w:t>
      </w:r>
    </w:p>
    <w:p>
      <w:pPr>
        <w:ind w:firstLine="480"/>
      </w:pPr>
      <w:r>
        <w:rPr>
          <w:rFonts w:hint="eastAsia"/>
        </w:rPr>
        <w:t>上述中我们介绍了不同数据流模式下PE的结构和运行机制，然后不论是哪一种模式，都离不开BC_POPC</w:t>
      </w:r>
      <w:r>
        <w:rPr>
          <w:rFonts w:hint="eastAsia"/>
          <w:lang w:val="en-US" w:eastAsia="zh-CN"/>
        </w:rPr>
        <w:t>(</w:t>
      </w:r>
      <w:r>
        <w:rPr>
          <w:rFonts w:hint="eastAsia"/>
        </w:rPr>
        <w:t>XNOR)模块提供的二值复数的popcount</w:t>
      </w:r>
      <w:r>
        <w:rPr>
          <w:rFonts w:hint="eastAsia"/>
          <w:lang w:eastAsia="zh-CN"/>
        </w:rPr>
        <w:t>(xnor</w:t>
      </w:r>
      <w:r>
        <w:rPr>
          <w:rFonts w:hint="eastAsia"/>
        </w:rPr>
        <w:t>)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w:t>
      </w:r>
      <w:r>
        <w:rPr>
          <w:rFonts w:hint="eastAsia"/>
          <w:lang w:eastAsia="zh-CN"/>
        </w:rPr>
        <w:t>(xnor</w:t>
      </w:r>
      <w:r>
        <w:rPr>
          <w:rFonts w:hint="eastAsia"/>
        </w:rPr>
        <w:t>)运算早已在BNN相关的算法和硬件设计中普及，所以我们将“复数运算”和popcount</w:t>
      </w:r>
      <w:r>
        <w:rPr>
          <w:rFonts w:hint="eastAsia"/>
          <w:lang w:eastAsia="zh-CN"/>
        </w:rPr>
        <w:t>(xnor</w:t>
      </w:r>
      <w:r>
        <w:rPr>
          <w:rFonts w:hint="eastAsia"/>
        </w:rPr>
        <w:t>)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b01等。此时计算结果（2，-2）可</w:t>
      </w:r>
      <w:bookmarkStart w:id="188" w:name="_GoBack"/>
      <w:bookmarkEnd w:id="188"/>
      <w:r>
        <w:rPr>
          <w:rFonts w:hint="eastAsia"/>
        </w:rPr>
        <w:t>通过下式 3-3、3-4计算得到，令式中popc</w:t>
      </w:r>
      <w:r>
        <w:rPr>
          <w:rFonts w:hint="eastAsia"/>
          <w:lang w:eastAsia="zh-CN"/>
        </w:rPr>
        <w:t>(xnor</w:t>
      </w:r>
      <w:r>
        <w:rPr>
          <w:rFonts w:hint="eastAsia"/>
        </w:rPr>
        <w:t>)计算结果为x，之所以还需要计算2*x-2，是因为我们使用“0”替代了“-1”，所以计算结果中“-1”的个数应为“通道数-x”（此处通道数为2），则多通道合并的popc</w:t>
      </w:r>
      <w:r>
        <w:rPr>
          <w:rFonts w:hint="eastAsia"/>
          <w:lang w:eastAsia="zh-CN"/>
        </w:rPr>
        <w:t>(xnor</w:t>
      </w:r>
      <w:r>
        <w:rPr>
          <w:rFonts w:hint="eastAsia"/>
        </w:rPr>
        <w:t>)计算结果为x-</w:t>
      </w:r>
      <w:r>
        <w:rPr>
          <w:rFonts w:hint="eastAsia"/>
          <w:lang w:eastAsia="zh-CN"/>
        </w:rPr>
        <w:t>（</w:t>
      </w:r>
      <w:r>
        <w:rPr>
          <w:rFonts w:hint="eastAsia"/>
        </w:rPr>
        <w:t>通道数-x)=2*x-通道数。</w:t>
      </w:r>
    </w:p>
    <w:p>
      <w:pPr>
        <w:pStyle w:val="102"/>
        <w:ind w:firstLine="0" w:firstLineChars="0"/>
        <w:jc w:val="both"/>
        <w:rPr>
          <w:rFonts w:hint="eastAsia" w:eastAsia="宋体"/>
          <w:lang w:val="en-US" w:eastAsia="zh-CN"/>
        </w:rPr>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lang w:val="en-US" w:eastAsia="zh-CN"/>
        </w:rPr>
        <w:t>(</w:t>
      </w:r>
      <w:r>
        <w:rPr>
          <w:rFonts w:hint="eastAsia" w:hAnsi="Cambria Math"/>
        </w:rPr>
        <w:t>3-3</w:t>
      </w:r>
      <w:r>
        <w:rPr>
          <w:rFonts w:hint="eastAsia" w:hAnsi="Cambria Math"/>
          <w:lang w:val="en-US" w:eastAsia="zh-CN"/>
        </w:rPr>
        <w:t>)</w:t>
      </w:r>
    </w:p>
    <w:p>
      <w:pPr>
        <w:pStyle w:val="102"/>
        <w:ind w:firstLine="0" w:firstLineChars="0"/>
        <w:jc w:val="both"/>
        <w:rPr>
          <w:rFonts w:hint="eastAsia" w:hAnsi="Cambria Math" w:eastAsia="宋体"/>
          <w:lang w:val="en-US" w:eastAsia="zh-CN"/>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m:t>
        </m:r>
        <m:r>
          <m:rPr>
            <m:sty m:val="p"/>
          </m:rPr>
          <w:rPr>
            <w:rFonts w:hint="default" w:ascii="Cambria Math" w:hAnsi="Cambria Math"/>
            <w:lang w:val="en-US" w:eastAsia="zh-CN"/>
          </w:rPr>
          <m:t xml:space="preserve"> </m:t>
        </m:r>
        <m:r>
          <m:rPr>
            <m:sty m:val="p"/>
          </m:rPr>
          <w:rPr>
            <w:rFonts w:ascii="Cambria Math" w:hAnsi="Cambria Math"/>
          </w:rPr>
          <m:t>+</m:t>
        </m:r>
        <m:r>
          <m:rPr>
            <m:sty m:val="p"/>
          </m:rPr>
          <w:rPr>
            <w:rFonts w:hint="default" w:ascii="Cambria Math" w:hAnsi="Cambria Math"/>
            <w:lang w:val="en-US" w:eastAsia="zh-CN"/>
          </w:rPr>
          <m:t xml:space="preserve"> </m:t>
        </m:r>
        <m:r>
          <m:rPr>
            <m:sty m:val="p"/>
          </m:rPr>
          <w:rPr>
            <w:rFonts w:ascii="Cambria Math" w:hAnsi="Cambria Math"/>
          </w:rPr>
          <m:t>(2∗popc(01 xnor 10)−2)=−2</m:t>
        </m:r>
      </m:oMath>
      <w:r>
        <w:rPr>
          <w:rFonts w:hint="eastAsia" w:hAnsi="Cambria Math"/>
        </w:rPr>
        <w:tab/>
      </w:r>
      <w:r>
        <w:rPr>
          <w:rFonts w:hint="eastAsia" w:hAnsi="Cambria Math"/>
          <w:lang w:val="en-US" w:eastAsia="zh-CN"/>
        </w:rPr>
        <w:t>(</w:t>
      </w:r>
      <w:r>
        <w:rPr>
          <w:rFonts w:hint="eastAsia" w:hAnsi="Cambria Math"/>
        </w:rPr>
        <w:t>3-4</w:t>
      </w:r>
      <w:r>
        <w:rPr>
          <w:rFonts w:hint="eastAsia" w:hAnsi="Cambria Math"/>
          <w:lang w:val="en-US" w:eastAsia="zh-CN"/>
        </w:rPr>
        <w:t>)</w:t>
      </w:r>
    </w:p>
    <w:p>
      <w:pPr>
        <w:ind w:firstLine="480"/>
      </w:pPr>
      <w:r>
        <w:rPr>
          <w:rFonts w:hint="eastAsia"/>
        </w:rPr>
        <w:t>由上述论证，我们将通道数推广，设为chs，经过并行存储后的输入特征值A为（a_r，a_i），权重B为（b_r，b_i），其中a_r、a_i、b_r、b_i分别表示实部和虚部，其位宽等于通道数chs。则A*B计算结果如下式3-5、3-6所示：</w:t>
      </w:r>
    </w:p>
    <w:p>
      <w:pPr>
        <w:pStyle w:val="102"/>
        <w:ind w:firstLine="0" w:firstLineChars="0"/>
        <w:jc w:val="both"/>
        <w:rPr>
          <w:rFonts w:hint="eastAsia" w:eastAsia="宋体"/>
          <w:lang w:val="en-US" w:eastAsia="zh-CN"/>
        </w:rPr>
      </w:pPr>
      <w:r>
        <w:rPr>
          <w:rFonts w:hint="eastAsia" w:hAnsi="Cambria Math"/>
        </w:rPr>
        <w:tab/>
      </w:r>
      <m:oMath>
        <m:r>
          <m:rPr>
            <m:sty m:val="p"/>
          </m:rPr>
          <w:rPr>
            <w:rFonts w:hint="eastAsia" w:ascii="Cambria Math" w:hAnsi="Cambria Math"/>
          </w:rPr>
          <m:t>实部：</m:t>
        </m:r>
        <m:r>
          <m:rPr>
            <m:sty m:val="p"/>
          </m:rPr>
          <w:rPr>
            <w:rFonts w:ascii="Cambria Math" w:hAnsi="Cambria Math"/>
          </w:rPr>
          <m:t>(2∗popc(</m:t>
        </m:r>
        <m:r>
          <m:rPr>
            <m:sty m:val="p"/>
          </m:rPr>
          <w:rPr>
            <w:rFonts w:hint="eastAsia" w:ascii="Cambria Math" w:hAnsi="Cambria Math"/>
          </w:rPr>
          <m:t>a</m:t>
        </m:r>
        <m:r>
          <m:rPr>
            <m:sty m:val="p"/>
          </m:rPr>
          <w:rPr>
            <w:rFonts w:ascii="Cambria Math" w:hAnsi="Cambria Math"/>
          </w:rPr>
          <m:t>_r xnor b_r)−</m:t>
        </m:r>
        <m:r>
          <m:rPr>
            <m:sty m:val="p"/>
          </m:rPr>
          <w:rPr>
            <w:rFonts w:hint="eastAsia" w:ascii="Cambria Math" w:hAnsi="Cambria Math"/>
          </w:rPr>
          <m:t>c</m:t>
        </m:r>
        <m:r>
          <m:rPr>
            <m:sty m:val="p"/>
          </m:rPr>
          <w:rPr>
            <w:rFonts w:ascii="Cambria Math" w:hAnsi="Cambria Math"/>
          </w:rPr>
          <m:t>hs)−(2∗popc(</m:t>
        </m:r>
        <m:r>
          <m:rPr>
            <m:sty m:val="p"/>
          </m:rPr>
          <w:rPr>
            <w:rFonts w:hint="eastAsia" w:ascii="Cambria Math" w:hAnsi="Cambria Math"/>
          </w:rPr>
          <m:t>a</m:t>
        </m:r>
        <m:r>
          <m:rPr>
            <m:sty m:val="p"/>
          </m:rPr>
          <w:rPr>
            <w:rFonts w:ascii="Cambria Math" w:hAnsi="Cambria Math"/>
          </w:rPr>
          <m:t>_i xnor b_i)−chs)</m:t>
        </m:r>
      </m:oMath>
      <w:r>
        <w:rPr>
          <w:rFonts w:hint="eastAsia" w:hAnsi="Cambria Math"/>
        </w:rPr>
        <w:tab/>
      </w:r>
      <w:r>
        <w:rPr>
          <w:rFonts w:hint="eastAsia" w:hAnsi="Cambria Math"/>
          <w:lang w:val="en-US" w:eastAsia="zh-CN"/>
        </w:rPr>
        <w:t>(</w:t>
      </w:r>
      <w:r>
        <w:rPr>
          <w:rFonts w:hint="eastAsia" w:hAnsi="Cambria Math"/>
        </w:rPr>
        <w:t>3-5</w:t>
      </w:r>
      <w:r>
        <w:rPr>
          <w:rFonts w:hint="eastAsia" w:hAnsi="Cambria Math"/>
          <w:lang w:val="en-US" w:eastAsia="zh-CN"/>
        </w:rPr>
        <w:t>)</w:t>
      </w:r>
    </w:p>
    <w:p>
      <w:pPr>
        <w:pStyle w:val="102"/>
        <w:ind w:firstLine="0" w:firstLineChars="0"/>
        <w:jc w:val="both"/>
        <w:rPr>
          <w:rFonts w:hint="eastAsia" w:eastAsia="宋体"/>
          <w:lang w:val="en-US" w:eastAsia="zh-CN"/>
        </w:rPr>
      </w:pPr>
      <w:r>
        <w:rPr>
          <w:rFonts w:hint="eastAsia" w:hAnsi="Cambria Math"/>
        </w:rPr>
        <w:tab/>
      </w:r>
      <m:oMath>
        <m:r>
          <m:rPr>
            <m:sty m:val="p"/>
          </m:rPr>
          <w:rPr>
            <w:rFonts w:hint="eastAsia" w:ascii="Cambria Math" w:hAnsi="Cambria Math"/>
          </w:rPr>
          <m:t>虚部：</m:t>
        </m:r>
        <m:r>
          <m:rPr>
            <m:sty m:val="p"/>
          </m:rPr>
          <w:rPr>
            <w:rFonts w:ascii="Cambria Math" w:hAnsi="Cambria Math"/>
          </w:rPr>
          <m:t>(2∗popc(a_r xnor b_i)−chs)+(2∗popc(a_i xnor b_r)−chs)</m:t>
        </m:r>
      </m:oMath>
      <w:r>
        <w:rPr>
          <w:rFonts w:hint="eastAsia" w:hAnsi="Cambria Math"/>
        </w:rPr>
        <w:tab/>
      </w:r>
      <w:r>
        <w:rPr>
          <w:rFonts w:hint="eastAsia" w:hAnsi="Cambria Math"/>
          <w:lang w:val="en-US" w:eastAsia="zh-CN"/>
        </w:rPr>
        <w:t>(</w:t>
      </w:r>
      <w:r>
        <w:rPr>
          <w:rFonts w:hint="eastAsia" w:hAnsi="Cambria Math"/>
        </w:rPr>
        <w:t>3-6</w:t>
      </w:r>
      <w:r>
        <w:rPr>
          <w:rFonts w:hint="eastAsia" w:hAnsi="Cambria Math"/>
          <w:lang w:val="en-US" w:eastAsia="zh-CN"/>
        </w:rPr>
        <w:t>)</w:t>
      </w:r>
    </w:p>
    <w:p>
      <w:pPr>
        <w:jc w:val="center"/>
      </w:pPr>
      <w:r>
        <w:drawing>
          <wp:inline distT="0" distB="0" distL="114300" distR="114300">
            <wp:extent cx="4651375" cy="3431540"/>
            <wp:effectExtent l="0" t="0" r="15875" b="1651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67"/>
                    <a:srcRect/>
                    <a:stretch>
                      <a:fillRect/>
                    </a:stretch>
                  </pic:blipFill>
                  <pic:spPr>
                    <a:xfrm>
                      <a:off x="0" y="0"/>
                      <a:ext cx="4651375" cy="3431540"/>
                    </a:xfrm>
                    <a:prstGeom prst="rect">
                      <a:avLst/>
                    </a:prstGeom>
                  </pic:spPr>
                </pic:pic>
              </a:graphicData>
            </a:graphic>
          </wp:inline>
        </w:drawing>
      </w:r>
    </w:p>
    <w:p>
      <w:pPr>
        <w:pStyle w:val="89"/>
      </w:pPr>
      <w:r>
        <w:rPr>
          <w:rFonts w:hint="eastAsia"/>
        </w:rPr>
        <w:t>图  32bits二值复数popcount</w:t>
      </w:r>
      <w:r>
        <w:rPr>
          <w:rFonts w:hint="eastAsia"/>
          <w:lang w:eastAsia="zh-CN"/>
        </w:rPr>
        <w:t>(xnor</w:t>
      </w:r>
      <w:r>
        <w:rPr>
          <w:rFonts w:hint="eastAsia"/>
        </w:rPr>
        <w:t>)计算单元</w:t>
      </w:r>
    </w:p>
    <w:p>
      <w:pPr>
        <w:ind w:firstLine="480"/>
      </w:pPr>
      <w:r>
        <w:rPr>
          <w:rFonts w:hint="eastAsia"/>
        </w:rPr>
        <w:t>本次设计中我们将通道数推广到16，则BC_POPC</w:t>
      </w:r>
      <w:r>
        <w:rPr>
          <w:rFonts w:hint="eastAsia"/>
          <w:lang w:val="en-US" w:eastAsia="zh-CN"/>
        </w:rPr>
        <w:t>(</w:t>
      </w:r>
      <w:r>
        <w:rPr>
          <w:rFonts w:hint="eastAsia"/>
        </w:rPr>
        <w:t>XNOR)模块的电路结构如图 所示，输入特征值A与权重值B进入模块后将其实部和虚部分别存储在相应的寄存器中，紧接着并行完成四个16位的popcount</w:t>
      </w:r>
      <w:r>
        <w:rPr>
          <w:rFonts w:hint="eastAsia"/>
          <w:lang w:eastAsia="zh-CN"/>
        </w:rPr>
        <w:t>(xnor</w:t>
      </w:r>
      <w:r>
        <w:rPr>
          <w:rFonts w:hint="eastAsia"/>
        </w:rPr>
        <w:t>)计算</w:t>
      </w:r>
      <w:r>
        <w:rPr>
          <w:rFonts w:hint="eastAsia"/>
          <w:lang w:eastAsia="zh-CN"/>
        </w:rPr>
        <w:t>（</w:t>
      </w:r>
      <w:r>
        <w:rPr>
          <w:rFonts w:hint="eastAsia"/>
        </w:rPr>
        <w:t>包括乘2与减通道数的运算，不过这两个运算很简单，只需要通过移位和一个减法器即可实现)，再根据复数运算的特性将相应的popcount</w:t>
      </w:r>
      <w:r>
        <w:rPr>
          <w:rFonts w:hint="eastAsia"/>
          <w:lang w:eastAsia="zh-CN"/>
        </w:rPr>
        <w:t>(xnor</w:t>
      </w:r>
      <w:r>
        <w:rPr>
          <w:rFonts w:hint="eastAsia"/>
        </w:rPr>
        <w:t>)计算结果相加或者取反相加即可得到最终结果。</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w:t>
      </w:r>
      <w:r>
        <w:rPr>
          <w:rFonts w:hint="eastAsia"/>
          <w:lang w:val="en-US" w:eastAsia="zh-CN"/>
        </w:rPr>
        <w:t>BN</w:t>
      </w:r>
      <w:r>
        <w:rPr>
          <w:rFonts w:hint="eastAsia"/>
        </w:rPr>
        <w:t>和二值化过程是BNN以及BCNN算法中必不可少的，而这两个过程即使是在推理任务中也需要大量复杂的浮点运算，硬件实现时更是需要耗费大量的资源，所以我们参考了MVTU结构，提出了使用阈值比较</w:t>
      </w:r>
      <w:r>
        <w:rPr>
          <w:rFonts w:hint="eastAsia"/>
          <w:lang w:eastAsia="zh-CN"/>
        </w:rPr>
        <w:t>（</w:t>
      </w:r>
      <w:r>
        <w:rPr>
          <w:rFonts w:hint="eastAsia"/>
        </w:rPr>
        <w:t>Threshold</w:t>
      </w:r>
      <w:r>
        <w:t xml:space="preserve"> </w:t>
      </w:r>
      <w:r>
        <w:rPr>
          <w:rFonts w:hint="eastAsia"/>
        </w:rPr>
        <w:t>com</w:t>
      </w:r>
      <w:r>
        <w:t>pare</w:t>
      </w:r>
      <w:r>
        <w:rPr>
          <w:rFonts w:hint="eastAsia"/>
        </w:rPr>
        <w:t>）计算替代</w:t>
      </w:r>
      <w:r>
        <w:rPr>
          <w:rFonts w:hint="eastAsia"/>
          <w:lang w:eastAsia="zh-CN"/>
        </w:rPr>
        <w:t>BN</w:t>
      </w:r>
      <w:r>
        <w:rPr>
          <w:rFonts w:hint="eastAsia"/>
        </w:rPr>
        <w:t>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w:t>
      </w:r>
      <w:r>
        <w:rPr>
          <w:rFonts w:hint="eastAsia"/>
          <w:lang w:eastAsia="zh-CN"/>
        </w:rPr>
        <w:t>BN</w:t>
      </w:r>
      <w:r>
        <w:rPr>
          <w:rFonts w:hint="eastAsia"/>
        </w:rPr>
        <w:t>和二值化过程。</w:t>
      </w:r>
    </w:p>
    <w:p>
      <w:pPr>
        <w:ind w:firstLine="480"/>
        <w:jc w:val="center"/>
      </w:pPr>
      <w:r>
        <w:drawing>
          <wp:inline distT="0" distB="0" distL="114300" distR="114300">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8"/>
                    <a:stretch>
                      <a:fillRect/>
                    </a:stretch>
                  </pic:blipFill>
                  <pic:spPr>
                    <a:xfrm>
                      <a:off x="0" y="0"/>
                      <a:ext cx="5215255" cy="2607945"/>
                    </a:xfrm>
                    <a:prstGeom prst="rect">
                      <a:avLst/>
                    </a:prstGeom>
                  </pic:spPr>
                </pic:pic>
              </a:graphicData>
            </a:graphic>
          </wp:inline>
        </w:drawing>
      </w:r>
    </w:p>
    <w:p>
      <w:pPr>
        <w:pStyle w:val="89"/>
      </w:pPr>
      <w:r>
        <w:rPr>
          <w:rFonts w:hint="eastAsia"/>
        </w:rPr>
        <w:t>图  Compare Splicer模块结构示意图</w:t>
      </w:r>
    </w:p>
    <w:p>
      <w:pPr>
        <w:pStyle w:val="3"/>
      </w:pPr>
      <w:bookmarkStart w:id="135" w:name="_Toc28423"/>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3"/>
        </w:numPr>
      </w:pPr>
      <w:r>
        <w:rPr>
          <w:rFonts w:hint="eastAsia"/>
        </w:rPr>
        <w:t>内存足够大，能够存储神经网络中尽可能多（乃至所有）的初始输入、权重、中间激活值等，减少对片外存储的访问；</w:t>
      </w:r>
    </w:p>
    <w:p>
      <w:pPr>
        <w:numPr>
          <w:ilvl w:val="0"/>
          <w:numId w:val="13"/>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w:t>
            </w:r>
            <w:r>
              <w:rPr>
                <w:rFonts w:hint="eastAsia"/>
                <w:lang w:eastAsia="zh-CN"/>
              </w:rPr>
              <w:t>（</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w:t>
            </w:r>
            <w:r>
              <w:rPr>
                <w:rFonts w:hint="eastAsia"/>
                <w:lang w:eastAsia="zh-CN"/>
              </w:rPr>
              <w:t>（</w:t>
            </w:r>
            <w:r>
              <w:rPr>
                <w:rFonts w:hint="eastAsia"/>
              </w:rPr>
              <w:t>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w:t>
            </w:r>
            <w:r>
              <w:rPr>
                <w:rFonts w:hint="eastAsia"/>
                <w:lang w:eastAsia="zh-CN"/>
              </w:rPr>
              <w:t>（</w:t>
            </w:r>
            <w:r>
              <w:rPr>
                <w:rFonts w:hint="eastAsia"/>
              </w:rPr>
              <w:t>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w:t>
            </w:r>
            <w:r>
              <w:rPr>
                <w:rFonts w:hint="eastAsia"/>
                <w:lang w:eastAsia="zh-CN"/>
              </w:rPr>
              <w:t>（</w:t>
            </w:r>
            <w:r>
              <w:rPr>
                <w:rFonts w:hint="eastAsia"/>
              </w:rPr>
              <w:t>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[67]</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w:t>
      </w:r>
      <w:r>
        <w:rPr>
          <w:rFonts w:hint="eastAsia"/>
          <w:lang w:eastAsia="zh-CN"/>
        </w:rPr>
        <w:t>（</w:t>
      </w:r>
      <w:r>
        <w:rPr>
          <w:rFonts w:hint="eastAsia"/>
        </w:rPr>
        <w:t>partial sums）和最终结果</w:t>
      </w:r>
      <w:r>
        <w:rPr>
          <w:rFonts w:hint="eastAsia"/>
          <w:lang w:eastAsia="zh-CN"/>
        </w:rPr>
        <w:t>（</w:t>
      </w:r>
      <w:r>
        <w:rPr>
          <w:rFonts w:hint="eastAsia"/>
        </w:rPr>
        <w:t>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rPr>
          <w:rFonts w:ascii="Helvetica" w:hAnsi="Helvetica" w:eastAsia="Helvetica" w:cs="Helvetica"/>
          <w:color w:val="333333"/>
          <w:shd w:val="clear" w:color="auto" w:fill="FFFFFF"/>
        </w:rPr>
        <w:t>下面</w:t>
      </w:r>
      <w:r>
        <w:rPr>
          <w:rFonts w:hint="eastAsia" w:ascii="Helvetica" w:hAnsi="Helvetica" w:cs="Helvetica"/>
          <w:color w:val="333333"/>
          <w:shd w:val="clear" w:color="auto" w:fill="FFFFFF"/>
        </w:rPr>
        <w:t>说明</w:t>
      </w:r>
      <w:r>
        <w:rPr>
          <w:rFonts w:ascii="Helvetica" w:hAnsi="Helvetica" w:eastAsia="Helvetica" w:cs="Helvetica"/>
          <w:color w:val="333333"/>
          <w:shd w:val="clear" w:color="auto" w:fill="FFFFFF"/>
        </w:rPr>
        <w:t>一下</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w:t>
      </w:r>
      <w:r>
        <w:rPr>
          <w:rFonts w:hint="eastAsia" w:ascii="Helvetica" w:hAnsi="Helvetica" w:cs="Helvetica"/>
          <w:color w:val="333333"/>
          <w:shd w:val="clear" w:color="auto" w:fill="FFFFFF"/>
        </w:rPr>
        <w:t>r</w:t>
      </w:r>
      <w:r>
        <w:rPr>
          <w:rFonts w:ascii="Helvetica" w:hAnsi="Helvetica" w:eastAsia="Helvetica" w:cs="Helvetica"/>
          <w:color w:val="333333"/>
          <w:shd w:val="clear" w:color="auto" w:fill="FFFFFF"/>
        </w:rPr>
        <w:t>的电路实现</w:t>
      </w:r>
      <w:r>
        <w:rPr>
          <w:rFonts w:hint="eastAsia" w:ascii="Helvetica" w:hAnsi="Helvetica" w:cs="Helvetica"/>
          <w:color w:val="333333"/>
          <w:shd w:val="clear" w:color="auto" w:fill="FFFFFF"/>
        </w:rPr>
        <w:t>和寻址策略。</w:t>
      </w:r>
    </w:p>
    <w:p>
      <w:pPr>
        <w:numPr>
          <w:ilvl w:val="0"/>
          <w:numId w:val="14"/>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先说明电路实现，Databuffer由多个</w:t>
      </w:r>
      <w:r>
        <w:rPr>
          <w:rFonts w:ascii="Helvetica" w:hAnsi="Helvetica" w:eastAsia="Helvetica" w:cs="Helvetica"/>
          <w:color w:val="333333"/>
          <w:shd w:val="clear" w:color="auto" w:fill="FFFFFF"/>
        </w:rPr>
        <w:t xml:space="preserve"> banks</w:t>
      </w:r>
      <w:r>
        <w:rPr>
          <w:rFonts w:hint="eastAsia" w:ascii="Helvetica" w:hAnsi="Helvetica" w:cs="Helvetica"/>
          <w:color w:val="333333"/>
          <w:shd w:val="clear" w:color="auto" w:fill="FFFFFF"/>
        </w:rPr>
        <w:t>组成，bank</w:t>
      </w:r>
      <w:r>
        <w:rPr>
          <w:rFonts w:ascii="Helvetica" w:hAnsi="Helvetica" w:eastAsia="Helvetica" w:cs="Helvetica"/>
          <w:color w:val="333333"/>
          <w:shd w:val="clear" w:color="auto" w:fill="FFFFFF"/>
        </w:rPr>
        <w:t>结构十分简单，仅由一块单端口SRAM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构成。相比之下，</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ccumulator的结构稍显复杂：除了</w:t>
      </w:r>
      <w:r>
        <w:rPr>
          <w:rFonts w:hint="eastAsia" w:ascii="Helvetica" w:hAnsi="Helvetica" w:cs="Helvetica"/>
          <w:color w:val="333333"/>
          <w:shd w:val="clear" w:color="auto" w:fill="FFFFFF"/>
        </w:rPr>
        <w:t>两</w:t>
      </w:r>
      <w:r>
        <w:rPr>
          <w:rFonts w:ascii="Helvetica" w:hAnsi="Helvetica" w:eastAsia="Helvetica" w:cs="Helvetica"/>
          <w:color w:val="333333"/>
          <w:shd w:val="clear" w:color="auto" w:fill="FFFFFF"/>
        </w:rPr>
        <w:t>块双端口SRAM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，还包含了一系列的加法器去支持</w:t>
      </w:r>
      <w:r>
        <w:rPr>
          <w:rFonts w:hint="eastAsia" w:ascii="Helvetica" w:hAnsi="Helvetica" w:cs="Helvetica"/>
          <w:color w:val="333333"/>
          <w:shd w:val="clear" w:color="auto" w:fill="FFFFFF"/>
        </w:rPr>
        <w:t>数据</w:t>
      </w:r>
      <w:r>
        <w:rPr>
          <w:rFonts w:ascii="Helvetica" w:hAnsi="Helvetica" w:eastAsia="Helvetica" w:cs="Helvetica"/>
          <w:color w:val="333333"/>
          <w:shd w:val="clear" w:color="auto" w:fill="FFFFFF"/>
        </w:rPr>
        <w:t>累加操作</w:t>
      </w:r>
      <w:r>
        <w:rPr>
          <w:rFonts w:hint="eastAsia" w:ascii="Helvetica" w:hAnsi="Helvetica" w:cs="Helvetica"/>
          <w:color w:val="333333"/>
          <w:shd w:val="clear" w:color="auto" w:fill="FFFFFF"/>
        </w:rPr>
        <w:t>，如下图 图b所示。</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而</w:t>
      </w:r>
      <w:r>
        <w:rPr>
          <w:rFonts w:ascii="Helvetica" w:hAnsi="Helvetica" w:eastAsia="Helvetica" w:cs="Helvetica"/>
          <w:color w:val="333333"/>
          <w:shd w:val="clear" w:color="auto" w:fill="FFFFFF"/>
        </w:rPr>
        <w:t>之所以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使用单端口sram，而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ccumulator使用双端口sram，是因为</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在算法运行过程的load、prelaod和excute阶段的每个周期只需要完成写数据或者读数据任务，而不存在同时进行读写两个任务的</w:t>
      </w:r>
      <w:r>
        <w:rPr>
          <w:rFonts w:hint="eastAsia" w:ascii="Helvetica" w:hAnsi="Helvetica" w:cs="Helvetica"/>
          <w:color w:val="333333"/>
          <w:shd w:val="clear" w:color="auto" w:fill="FFFFFF"/>
        </w:rPr>
        <w:t>机会</w:t>
      </w:r>
      <w:r>
        <w:rPr>
          <w:rFonts w:ascii="Helvetica" w:hAnsi="Helvetica" w:eastAsia="Helvetica" w:cs="Helvetica"/>
          <w:color w:val="333333"/>
          <w:shd w:val="clear" w:color="auto" w:fill="FFFFFF"/>
        </w:rPr>
        <w:t>。例如load阶段我们将数据从</w:t>
      </w:r>
      <w:r>
        <w:rPr>
          <w:rFonts w:hint="eastAsia" w:ascii="Helvetica" w:hAnsi="Helvetica" w:cs="Helvetica"/>
          <w:color w:val="333333"/>
          <w:shd w:val="clear" w:color="auto" w:fill="FFFFFF"/>
        </w:rPr>
        <w:t>DRAM</w:t>
      </w:r>
      <w:r>
        <w:rPr>
          <w:rFonts w:ascii="Helvetica" w:hAnsi="Helvetica" w:eastAsia="Helvetica" w:cs="Helvetica"/>
          <w:color w:val="333333"/>
          <w:shd w:val="clear" w:color="auto" w:fill="FFFFFF"/>
        </w:rPr>
        <w:t>加载进入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，此阶段的每个周期内只需要完成写数据任务；perload阶段我们将数据从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预加载进入脉动阵列，此阶段的每个周期只需要完成读数据任务；与preload阶段相同，excute阶段将矩阵乘加计算所需的输入数据依次从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按行读取进入脉动阵列，也不存在读数据任务，所以为了节约资源，</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只需要使用单端口SRAM即可实现。Accumulator的工作机制与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则有些许不同，</w:t>
      </w:r>
      <w:r>
        <w:rPr>
          <w:rFonts w:hint="eastAsia" w:ascii="Helvetica" w:hAnsi="Helvetica" w:cs="Helvetica"/>
          <w:color w:val="333333"/>
          <w:shd w:val="clear" w:color="auto" w:fill="FFFFFF"/>
        </w:rPr>
        <w:t>例如在权重固定模式下的脉动阵列，</w:t>
      </w:r>
      <w:r>
        <w:rPr>
          <w:rFonts w:ascii="Helvetica" w:hAnsi="Helvetica" w:eastAsia="Helvetica" w:cs="Helvetica"/>
          <w:color w:val="333333"/>
          <w:shd w:val="clear" w:color="auto" w:fill="FFFFFF"/>
        </w:rPr>
        <w:t>每完成一次矩阵乘加计算的结果将进入</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ccumulator并与目标地址保存的</w:t>
      </w:r>
      <w:r>
        <w:rPr>
          <w:rFonts w:hint="eastAsia" w:ascii="Helvetica" w:hAnsi="Helvetica" w:cs="Helvetica"/>
          <w:color w:val="333333"/>
          <w:shd w:val="clear" w:color="auto" w:fill="FFFFFF"/>
        </w:rPr>
        <w:t>原值</w:t>
      </w:r>
      <w:r>
        <w:rPr>
          <w:rFonts w:ascii="Helvetica" w:hAnsi="Helvetica" w:eastAsia="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color w:val="333333"/>
          <w:shd w:val="clear" w:color="auto" w:fill="FFFFFF"/>
        </w:rPr>
        <w:t>达不到算力</w:t>
      </w:r>
      <w:r>
        <w:rPr>
          <w:rFonts w:ascii="Helvetica" w:hAnsi="Helvetica" w:eastAsia="Helvetica" w:cs="Helvetica"/>
          <w:color w:val="333333"/>
          <w:shd w:val="clear" w:color="auto" w:fill="FFFFFF"/>
        </w:rPr>
        <w:t>要求的，所以我们采用了流水线形式将 三个任务并行执行，极大的缩短了算法的运行时间，因此accumulator也必须要使用双端SRAM实现。</w:t>
      </w:r>
    </w:p>
    <w:p>
      <w:pPr>
        <w:jc w:val="left"/>
      </w:pPr>
      <w:r>
        <w:rPr>
          <w:rFonts w:hint="eastAsia"/>
        </w:rPr>
        <w:drawing>
          <wp:inline distT="0" distB="0" distL="114300" distR="114300">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9"/>
                    <a:stretch>
                      <a:fillRect/>
                    </a:stretch>
                  </pic:blipFill>
                  <pic:spPr>
                    <a:xfrm>
                      <a:off x="0" y="0"/>
                      <a:ext cx="5727700" cy="2780030"/>
                    </a:xfrm>
                    <a:prstGeom prst="rect">
                      <a:avLst/>
                    </a:prstGeom>
                  </pic:spPr>
                </pic:pic>
              </a:graphicData>
            </a:graphic>
          </wp:inline>
        </w:drawing>
      </w:r>
    </w:p>
    <w:p>
      <w:pPr>
        <w:pStyle w:val="89"/>
      </w:pPr>
      <w:r>
        <w:rPr>
          <w:rFonts w:hint="eastAsia"/>
        </w:rPr>
        <w:t>图 片上存储示意图（图a是片上存储整体结构框图，图b是Accumulator结构框图）</w:t>
      </w:r>
    </w:p>
    <w:p>
      <w:pPr>
        <w:numPr>
          <w:ilvl w:val="0"/>
          <w:numId w:val="14"/>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0"/>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5"/>
        </w:numPr>
      </w:pPr>
      <w:r>
        <w:rPr>
          <w:rFonts w:hint="eastAsia"/>
        </w:rPr>
        <w:t>第31位（地址最高位）用于区别当前地址属于哪个存储单元，为1时表示寻址Accumulator，为0时表示寻址Databuffer；</w:t>
      </w:r>
    </w:p>
    <w:p>
      <w:pPr>
        <w:numPr>
          <w:ilvl w:val="0"/>
          <w:numId w:val="15"/>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5"/>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地址信号的低位是寻址的有效地址位，其宽度由Databuffer和Accumulator中存储行数较多的一方决定，假设Databuffer的bank数为4，每个bank的行数4096，则有效地址位的宽度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ctrlPr>
              <w:rPr>
                <w:rFonts w:ascii="Cambria Math" w:hAnsi="Cambria Math"/>
                <w:color w:val="333333"/>
                <w:shd w:val="clear" w:color="auto" w:fill="FFFFFF"/>
              </w:rPr>
            </m:ctrlPr>
          </m:e>
          <m:sub>
            <m:r>
              <m:rPr>
                <m:sty m:val="p"/>
              </m:rPr>
              <w:rPr>
                <w:rFonts w:ascii="Cambria Math" w:hAnsi="Cambria Math"/>
                <w:color w:val="333333"/>
                <w:shd w:val="clear" w:color="auto" w:fill="FFFFFF"/>
              </w:rPr>
              <m:t>2</m:t>
            </m:r>
            <m:ctrlPr>
              <w:rPr>
                <w:rFonts w:ascii="Cambria Math" w:hAnsi="Cambria Math"/>
                <w:color w:val="333333"/>
                <w:shd w:val="clear" w:color="auto" w:fill="FFFFFF"/>
              </w:rPr>
            </m:ctrlPr>
          </m:sub>
        </m:sSub>
        <m:r>
          <m:rPr>
            <m:sty m:val="p"/>
          </m:rPr>
          <w:rPr>
            <w:rFonts w:ascii="Cambria Math" w:hAnsi="Cambria Math"/>
            <w:color w:val="333333"/>
            <w:shd w:val="clear" w:color="auto" w:fill="FFFFFF"/>
          </w:rPr>
          <m:t>(4×4096)=14</m:t>
        </m:r>
      </m:oMath>
      <w:r>
        <w:rPr>
          <w:rFonts w:hint="eastAsia" w:hAnsi="Cambria Math"/>
          <w:color w:val="333333"/>
          <w:shd w:val="clear" w:color="auto" w:fill="FFFFFF"/>
        </w:rPr>
        <w:t>。除功能位和有效地址位外，其余的地址信号都是无效位，默认为0，不需要处理。</w:t>
      </w:r>
      <w:r>
        <w:rPr>
          <w:rFonts w:hint="eastAsia" w:ascii="Helvetica" w:hAnsi="Helvetica" w:cs="Helvetica"/>
          <w:color w:val="333333"/>
          <w:shd w:val="clear" w:color="auto" w:fill="FFFFFF"/>
        </w:rPr>
        <w:t>但是存在一种特殊情况，在处理</w:t>
      </w:r>
      <w:r>
        <w:rPr>
          <w:rFonts w:ascii="Helvetica" w:hAnsi="Helvetica" w:cs="Helvetica"/>
          <w:color w:val="333333"/>
          <w:shd w:val="clear" w:color="auto" w:fill="FFFFFF"/>
        </w:rPr>
        <w:t>执行指令时，如果指令中32位地址信号全为1时（包括</w:t>
      </w:r>
      <w:r>
        <w:rPr>
          <w:rFonts w:hint="eastAsia" w:ascii="Helvetica" w:hAnsi="Helvetica" w:cs="Helvetica"/>
          <w:color w:val="333333"/>
          <w:shd w:val="clear" w:color="auto" w:fill="FFFFFF"/>
        </w:rPr>
        <w:t>无效</w:t>
      </w:r>
      <w:r>
        <w:rPr>
          <w:rFonts w:ascii="Helvetica" w:hAnsi="Helvetica" w:cs="Helvetica"/>
          <w:color w:val="333333"/>
          <w:shd w:val="clear" w:color="auto" w:fill="FFFFFF"/>
        </w:rPr>
        <w:t>位），则不需要</w:t>
      </w:r>
      <w:r>
        <w:rPr>
          <w:rFonts w:hint="eastAsia" w:ascii="Helvetica" w:hAnsi="Helvetica" w:cs="Helvetica"/>
          <w:color w:val="333333"/>
          <w:shd w:val="clear" w:color="auto" w:fill="FFFFFF"/>
        </w:rPr>
        <w:t>去内存</w:t>
      </w:r>
      <w:r>
        <w:rPr>
          <w:rFonts w:ascii="Helvetica" w:hAnsi="Helvetica" w:cs="Helvetica"/>
          <w:color w:val="333333"/>
          <w:shd w:val="clear" w:color="auto" w:fill="FFFFFF"/>
        </w:rPr>
        <w:t>中读取数据，内部会</w:t>
      </w:r>
      <w:r>
        <w:rPr>
          <w:rFonts w:hint="eastAsia" w:ascii="Helvetica" w:hAnsi="Helvetica" w:cs="Helvetica"/>
          <w:color w:val="333333"/>
          <w:shd w:val="clear" w:color="auto" w:fill="FFFFFF"/>
        </w:rPr>
        <w:t>自动</w:t>
      </w:r>
      <w:r>
        <w:rPr>
          <w:rFonts w:ascii="Helvetica" w:hAnsi="Helvetica" w:cs="Helvetica"/>
          <w:color w:val="333333"/>
          <w:shd w:val="clear" w:color="auto" w:fill="FFFFFF"/>
        </w:rPr>
        <w:t>向脉动阵列中传输全零数据。</w:t>
      </w:r>
      <w:r>
        <w:rPr>
          <w:rFonts w:hint="eastAsia" w:ascii="Helvetica" w:hAnsi="Helvetica" w:cs="Helvetica"/>
          <w:color w:val="333333"/>
          <w:shd w:val="clear" w:color="auto" w:fill="FFFFFF"/>
        </w:rPr>
        <w:t>正常情况下，</w:t>
      </w:r>
      <w:r>
        <w:rPr>
          <w:rFonts w:ascii="Helvetica" w:hAnsi="Helvetica" w:eastAsia="Helvetica" w:cs="Helvetica"/>
          <w:color w:val="333333"/>
          <w:shd w:val="clear" w:color="auto" w:fill="FFFFFF"/>
        </w:rPr>
        <w:t>当地址</w:t>
      </w:r>
      <w:r>
        <w:rPr>
          <w:rFonts w:hint="eastAsia" w:ascii="Helvetica" w:hAnsi="Helvetica" w:cs="Helvetica"/>
          <w:color w:val="333333"/>
          <w:shd w:val="clear" w:color="auto" w:fill="FFFFFF"/>
        </w:rPr>
        <w:t>信号</w:t>
      </w:r>
      <w:r>
        <w:rPr>
          <w:rFonts w:ascii="Helvetica" w:hAnsi="Helvetica" w:eastAsia="Helvetica" w:cs="Helvetica"/>
          <w:color w:val="333333"/>
          <w:shd w:val="clear" w:color="auto" w:fill="FFFFFF"/>
        </w:rPr>
        <w:t>进入</w:t>
      </w:r>
      <w:r>
        <w:rPr>
          <w:rFonts w:hint="eastAsia" w:ascii="Helvetica" w:hAnsi="Helvetica" w:cs="Helvetica"/>
          <w:color w:val="333333"/>
          <w:shd w:val="clear" w:color="auto" w:fill="FFFFFF"/>
        </w:rPr>
        <w:t>三大控制模块（</w:t>
      </w:r>
      <w:r>
        <w:rPr>
          <w:rFonts w:hint="eastAsia"/>
        </w:rPr>
        <w:t>Execute Controller模块、Load Controller模块和Store Controller模块）后</w:t>
      </w:r>
      <w:r>
        <w:rPr>
          <w:rFonts w:ascii="Helvetica" w:hAnsi="Helvetica" w:eastAsia="Helvetica" w:cs="Helvetica"/>
          <w:color w:val="333333"/>
          <w:shd w:val="clear" w:color="auto" w:fill="FFFFFF"/>
        </w:rPr>
        <w:t>功能位首先被译码，并将有效地址映射到对应的</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或者Accumulator的特定位置</w:t>
      </w:r>
      <w:r>
        <w:rPr>
          <w:rFonts w:hint="eastAsia" w:ascii="Helvetica" w:hAnsi="Helvetica" w:cs="Helvetica"/>
          <w:color w:val="333333"/>
          <w:shd w:val="clear" w:color="auto" w:fill="FFFFFF"/>
        </w:rPr>
        <w:t>完成读写任务。</w:t>
      </w:r>
    </w:p>
    <w:p>
      <w:pPr>
        <w:jc w:val="center"/>
      </w:pPr>
      <w: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1"/>
                    <a:stretch>
                      <a:fillRect/>
                    </a:stretch>
                  </pic:blipFill>
                  <pic:spPr>
                    <a:xfrm>
                      <a:off x="0" y="0"/>
                      <a:ext cx="5552440" cy="2124075"/>
                    </a:xfrm>
                    <a:prstGeom prst="rect">
                      <a:avLst/>
                    </a:prstGeom>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6"/>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6"/>
        </w:numPr>
      </w:pPr>
      <w:r>
        <w:t>将单bit的数据合并存储后，可以减少memory的访问次数，极大的增加访问效率和计算效率，还降低了多次数访问带来的功耗浪费；</w:t>
      </w:r>
    </w:p>
    <w:p>
      <w:pPr>
        <w:numPr>
          <w:ilvl w:val="0"/>
          <w:numId w:val="16"/>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rPr>
          <w:sz w:val="21"/>
          <w:szCs w:val="21"/>
        </w:rPr>
      </w:pPr>
      <w:r>
        <w:rPr>
          <w:rFonts w:hint="eastAsia"/>
          <w:sz w:val="21"/>
          <w:szCs w:val="21"/>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2"/>
                    <a:stretch>
                      <a:fillRect/>
                    </a:stretch>
                  </pic:blipFill>
                  <pic:spPr>
                    <a:xfrm>
                      <a:off x="0" y="0"/>
                      <a:ext cx="5684520" cy="3548380"/>
                    </a:xfrm>
                    <a:prstGeom prst="rect">
                      <a:avLst/>
                    </a:prstGeom>
                  </pic:spPr>
                </pic:pic>
              </a:graphicData>
            </a:graphic>
          </wp:inline>
        </w:drawing>
      </w:r>
    </w:p>
    <w:p>
      <w:pPr>
        <w:pStyle w:val="89"/>
      </w:pPr>
      <w:r>
        <w:rPr>
          <w:rFonts w:hint="eastAsia"/>
        </w:rPr>
        <w:t>图   类NHWC与NHWC存储方式对比示意图</w:t>
      </w:r>
    </w:p>
    <w:p>
      <w:pPr>
        <w:pStyle w:val="3"/>
      </w:pPr>
      <w:bookmarkStart w:id="136" w:name="_Toc17438"/>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6258"/>
      <w:r>
        <w:rPr>
          <w:rFonts w:hint="eastAsia"/>
        </w:rPr>
        <w:t>B</w:t>
      </w:r>
      <w:r>
        <w:t>CNN</w:t>
      </w:r>
      <w:r>
        <w:rPr>
          <w:rFonts w:hint="eastAsia"/>
        </w:rPr>
        <w:t>专用加速器的系统设计</w:t>
      </w:r>
      <w:bookmarkEnd w:id="137"/>
    </w:p>
    <w:p>
      <w:pPr>
        <w:pStyle w:val="3"/>
      </w:pPr>
      <w:bookmarkStart w:id="138" w:name="_Toc9564"/>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3"/>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4"/>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4835"/>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w:t>
      </w:r>
      <w:r>
        <w:rPr>
          <w:rFonts w:hint="eastAsia"/>
          <w:lang w:eastAsia="zh-CN"/>
        </w:rPr>
        <w:t>（</w:t>
      </w:r>
      <w:r>
        <w:rPr>
          <w:rFonts w:hint="eastAsia"/>
        </w:rPr>
        <w:t>Branch Prediction Buffer，BTB）、分支历史表</w:t>
      </w:r>
      <w:r>
        <w:rPr>
          <w:rFonts w:hint="eastAsia"/>
          <w:lang w:eastAsia="zh-CN"/>
        </w:rPr>
        <w:t>（</w:t>
      </w:r>
      <w:r>
        <w:rPr>
          <w:rFonts w:hint="eastAsia"/>
        </w:rPr>
        <w:t>Branch History Table，BTB）、返回地址栈</w:t>
      </w:r>
      <w:r>
        <w:rPr>
          <w:rFonts w:hint="eastAsia"/>
          <w:lang w:eastAsia="zh-CN"/>
        </w:rPr>
        <w:t>（</w:t>
      </w:r>
      <w:r>
        <w:rPr>
          <w:rFonts w:hint="eastAsia"/>
        </w:rPr>
        <w:t>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w:t>
      </w:r>
      <w:r>
        <w:rPr>
          <w:rFonts w:hint="eastAsia"/>
          <w:lang w:eastAsia="zh-CN"/>
        </w:rPr>
        <w:t>（</w:t>
      </w:r>
      <w:r>
        <w:rPr>
          <w:rFonts w:hint="eastAsia"/>
        </w:rPr>
        <w:t>Constructing Hardware in an Scala Embedded Language）编写，这也是加州伯克利基于Scala语言设计的一种开源的硬件描述语言。Chisel充分利用了Scala的优势，将面向对象</w:t>
      </w:r>
      <w:r>
        <w:rPr>
          <w:rFonts w:hint="eastAsia"/>
          <w:lang w:eastAsia="zh-CN"/>
        </w:rPr>
        <w:t>（</w:t>
      </w:r>
      <w:r>
        <w:rPr>
          <w:rFonts w:hint="eastAsia"/>
        </w:rPr>
        <w:t>object orientation）、类型参数化</w:t>
      </w:r>
      <w:r>
        <w:rPr>
          <w:rFonts w:hint="eastAsia"/>
          <w:lang w:eastAsia="zh-CN"/>
        </w:rPr>
        <w:t>（</w:t>
      </w:r>
      <w:r>
        <w:rPr>
          <w:rFonts w:hint="eastAsia"/>
        </w:rPr>
        <w:t>parameterized types）、函数式编程</w:t>
      </w:r>
      <w:r>
        <w:rPr>
          <w:rFonts w:hint="eastAsia"/>
          <w:lang w:eastAsia="zh-CN"/>
        </w:rPr>
        <w:t>（</w:t>
      </w:r>
      <w:r>
        <w:rPr>
          <w:rFonts w:hint="eastAsia"/>
        </w:rPr>
        <w:t>functional programming）、类型推断</w:t>
      </w:r>
      <w:r>
        <w:rPr>
          <w:rFonts w:hint="eastAsia"/>
          <w:lang w:eastAsia="zh-CN"/>
        </w:rPr>
        <w:t>（</w:t>
      </w:r>
      <w:r>
        <w:rPr>
          <w:rFonts w:hint="eastAsia"/>
        </w:rPr>
        <w:t>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lang w:eastAsia="zh-CN"/>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lang w:eastAsia="zh-CN"/>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14254"/>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w:t>
      </w:r>
      <w:r>
        <w:rPr>
          <w:rFonts w:hint="eastAsia"/>
          <w:lang w:eastAsia="zh-CN"/>
        </w:rPr>
        <w:t>（</w:t>
      </w:r>
      <w:r>
        <w:rPr>
          <w:rFonts w:hint="eastAsia"/>
        </w:rPr>
        <w:t>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5"/>
                    <a:srcRect/>
                    <a:stretch>
                      <a:fillRect/>
                    </a:stretch>
                  </pic:blipFill>
                  <pic:spPr>
                    <a:xfrm>
                      <a:off x="0" y="0"/>
                      <a:ext cx="5576570" cy="6191885"/>
                    </a:xfrm>
                    <a:prstGeom prst="rect">
                      <a:avLst/>
                    </a:prstGeom>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eastAsia"/>
          <w:lang w:eastAsia="zh-CN"/>
        </w:rPr>
        <w:t>（</w:t>
      </w:r>
      <w:r>
        <w:t>SystemBusKey</w:t>
      </w:r>
      <w:r>
        <w:rPr>
          <w:rFonts w:hint="eastAsia"/>
        </w:rPr>
        <w:t>）、Cache数据通道宽度</w:t>
      </w:r>
      <w:r>
        <w:rPr>
          <w:rFonts w:hint="eastAsia"/>
          <w:lang w:eastAsia="zh-CN"/>
        </w:rPr>
        <w:t>（</w:t>
      </w:r>
      <w:r>
        <w:rPr>
          <w:rFonts w:hint="eastAsia"/>
        </w:rPr>
        <w:t xml:space="preserve"> </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w:t>
      </w:r>
      <w:r>
        <w:rPr>
          <w:rFonts w:hint="eastAsia"/>
          <w:lang w:eastAsia="zh-CN"/>
        </w:rPr>
        <w:t>（</w:t>
      </w:r>
      <w:r>
        <w:rPr>
          <w:rFonts w:hint="eastAsia"/>
        </w:rPr>
        <w:t>Command）子接口，通过该接口主处理器可以向协处理器发送指令，协处理器则可以通过resp</w:t>
      </w:r>
      <w:r>
        <w:rPr>
          <w:rFonts w:hint="eastAsia"/>
          <w:lang w:eastAsia="zh-CN"/>
        </w:rPr>
        <w:t>（</w:t>
      </w:r>
      <w:r>
        <w:rPr>
          <w:rFonts w:hint="eastAsia"/>
        </w:rPr>
        <w:t>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pP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6"/>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17047"/>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7"/>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w:t>
      </w:r>
      <w:r>
        <w:rPr>
          <w:rFonts w:hint="eastAsia"/>
          <w:lang w:eastAsia="zh-CN"/>
        </w:rPr>
        <w:t>（</w:t>
      </w:r>
      <w:r>
        <w:rPr>
          <w:rFonts w:hint="eastAsia"/>
        </w:rPr>
        <w:t>GUN Compiler Collection）工具链。GCC工具链是多个程序的集合，包括GCC、Binutils、GDB和C运行库等。</w:t>
      </w:r>
    </w:p>
    <w:p>
      <w:pPr>
        <w:ind w:firstLine="480"/>
      </w:pPr>
      <w:r>
        <w:rPr>
          <w:rFonts w:hint="eastAsia"/>
        </w:rPr>
        <w:t>其中GCC</w:t>
      </w:r>
      <w:r>
        <w:rPr>
          <w:rFonts w:hint="eastAsia"/>
          <w:lang w:eastAsia="zh-CN"/>
        </w:rPr>
        <w:t>（</w:t>
      </w:r>
      <w:r>
        <w:rPr>
          <w:rFonts w:hint="eastAsia"/>
        </w:rPr>
        <w:t>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w:t>
      </w:r>
      <w:r>
        <w:rPr>
          <w:rFonts w:hint="eastAsia"/>
          <w:lang w:eastAsia="zh-CN"/>
        </w:rPr>
        <w:t>（</w:t>
      </w:r>
      <w:r>
        <w:rPr>
          <w:rFonts w:hint="eastAsia"/>
        </w:rPr>
        <w:t>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w:t>
      </w:r>
      <w:r>
        <w:rPr>
          <w:rFonts w:hint="eastAsia"/>
          <w:lang w:eastAsia="zh-CN"/>
        </w:rPr>
        <w:t>（</w:t>
      </w:r>
      <w:r>
        <w:rPr>
          <w:rFonts w:hint="eastAsia"/>
        </w:rPr>
        <w:t>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w:t>
      </w:r>
      <w:r>
        <w:rPr>
          <w:rFonts w:hint="eastAsia"/>
          <w:lang w:eastAsia="zh-CN"/>
        </w:rPr>
        <w:t>（</w:t>
      </w:r>
      <w:r>
        <w:rPr>
          <w:rFonts w:hint="eastAsia"/>
        </w:rPr>
        <w:t>Preprocessing）、编译</w:t>
      </w:r>
      <w:r>
        <w:rPr>
          <w:rFonts w:hint="eastAsia"/>
          <w:lang w:eastAsia="zh-CN"/>
        </w:rPr>
        <w:t>（</w:t>
      </w:r>
      <w:r>
        <w:rPr>
          <w:rFonts w:hint="eastAsia"/>
        </w:rPr>
        <w:t>Compilation）、汇编</w:t>
      </w:r>
      <w:r>
        <w:rPr>
          <w:rFonts w:hint="eastAsia"/>
          <w:lang w:eastAsia="zh-CN"/>
        </w:rPr>
        <w:t>（</w:t>
      </w:r>
      <w:r>
        <w:rPr>
          <w:rFonts w:hint="eastAsia"/>
        </w:rPr>
        <w:t>Assembly）、链接</w:t>
      </w:r>
      <w:r>
        <w:rPr>
          <w:rFonts w:hint="eastAsia"/>
          <w:lang w:eastAsia="zh-CN"/>
        </w:rPr>
        <w:t>（</w:t>
      </w:r>
      <w:r>
        <w:rPr>
          <w:rFonts w:hint="eastAsia"/>
        </w:rPr>
        <w:t>Linking）四个步骤</w:t>
      </w:r>
      <w:r>
        <w:fldChar w:fldCharType="begin"/>
      </w:r>
      <w:r>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[70]</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w:t>
      </w:r>
      <w:r>
        <w:rPr>
          <w:rFonts w:hint="eastAsia"/>
          <w:lang w:eastAsia="zh-CN"/>
        </w:rPr>
        <w:t>（</w:t>
      </w:r>
      <w:r>
        <w:rPr>
          <w:rFonts w:hint="eastAsia"/>
        </w:rPr>
        <w:t>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r>
        <w:t>#define ROCC_INSTRUCTION_0_R_R</w:t>
      </w:r>
      <w:r>
        <w:rPr>
          <w:rFonts w:hint="eastAsia"/>
          <w:lang w:eastAsia="zh-CN"/>
        </w:rPr>
        <w:t>（</w:t>
      </w:r>
      <w:r>
        <w:t>x, rs1, rs2, func7)                                  </w:t>
      </w:r>
      <w:r>
        <w:rPr>
          <w:rFonts w:hint="eastAsia"/>
        </w:rPr>
        <w:tab/>
      </w:r>
      <w:r>
        <w:rPr>
          <w:rFonts w:hint="eastAsia"/>
        </w:rPr>
        <w:tab/>
      </w:r>
      <w:r>
        <w:t xml:space="preserve"> \</w:t>
      </w:r>
    </w:p>
    <w:p>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r>
        <w:t>    asm volatile</w:t>
      </w:r>
      <w:r>
        <w:rPr>
          <w:rFonts w:hint="eastAsia"/>
          <w:lang w:val="en-US" w:eastAsia="zh-CN"/>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r>
        <w:t>        ".insn r " STR</w:t>
      </w:r>
      <w:r>
        <w:rPr>
          <w:rFonts w:hint="eastAsia"/>
          <w:lang w:val="en-US" w:eastAsia="zh-CN"/>
        </w:rPr>
        <w:t>(</w:t>
      </w:r>
      <w:r>
        <w:t>CAT</w:t>
      </w:r>
      <w:r>
        <w:rPr>
          <w:rFonts w:hint="eastAsia"/>
          <w:lang w:val="en-US" w:eastAsia="zh-CN"/>
        </w:rPr>
        <w:t>(</w:t>
      </w:r>
      <w:r>
        <w:t>CUSTOM_, x)) ", " STR</w:t>
      </w:r>
      <w:r>
        <w:rPr>
          <w:rFonts w:hint="eastAsia"/>
          <w:lang w:val="en-US" w:eastAsia="zh-CN"/>
        </w:rPr>
        <w:t>(</w:t>
      </w:r>
      <w:r>
        <w:t>0x3) ", " STR</w:t>
      </w:r>
      <w:r>
        <w:rPr>
          <w:rFonts w:hint="eastAsia"/>
          <w:lang w:val="en-US" w:eastAsia="zh-CN"/>
        </w:rPr>
        <w:t>(</w:t>
      </w:r>
      <w:r>
        <w:t xml:space="preserve">func7) ", x0, %0, %1" </w:t>
      </w:r>
      <w:r>
        <w:rPr>
          <w:rFonts w:hint="eastAsia"/>
        </w:rPr>
        <w:tab/>
      </w:r>
      <w:r>
        <w:rPr>
          <w:rFonts w:hint="eastAsia"/>
        </w:rPr>
        <w:t xml:space="preserve"> </w:t>
      </w:r>
      <w:r>
        <w:t>\</w:t>
      </w:r>
    </w:p>
    <w:p>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r>
        <w:t>        : "r"</w:t>
      </w:r>
      <w:r>
        <w:rPr>
          <w:rFonts w:hint="eastAsia"/>
          <w:lang w:eastAsia="zh-CN"/>
        </w:rPr>
        <w:t>（</w:t>
      </w:r>
      <w:r>
        <w:t>rs1), "r"</w:t>
      </w:r>
      <w:r>
        <w:rPr>
          <w:rFonts w:hint="eastAsia"/>
          <w:lang w:eastAsia="zh-CN"/>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1271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496"/>
      <w:r>
        <w:rPr>
          <w:rFonts w:hint="eastAsia"/>
        </w:rPr>
        <w:t>仿真与性能评估</w:t>
      </w:r>
      <w:bookmarkEnd w:id="143"/>
    </w:p>
    <w:p>
      <w:pPr>
        <w:pStyle w:val="3"/>
      </w:pPr>
      <w:bookmarkStart w:id="144" w:name="_Toc4551"/>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face="superscript"&gt;[71]&lt;/style&gt;&lt;/DisplayText&gt;&lt;record&gt;&lt;rec-number&gt;115&lt;/rec-number&gt;&lt;foreign-keys&gt;&lt;key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[71]</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8"/>
                    <a:stretch>
                      <a:fillRect/>
                    </a:stretch>
                  </pic:blipFill>
                  <pic:spPr>
                    <a:xfrm>
                      <a:off x="0" y="0"/>
                      <a:ext cx="3855720" cy="3282315"/>
                    </a:xfrm>
                    <a:prstGeom prst="rect">
                      <a:avLst/>
                    </a:prstGeom>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w:t>
      </w:r>
      <w:r>
        <w:rPr>
          <w:rFonts w:hint="eastAsia"/>
          <w:lang w:eastAsia="zh-CN"/>
        </w:rPr>
        <w:t>（</w:t>
      </w:r>
      <w:r>
        <w:rPr>
          <w:rFonts w:hint="eastAsia"/>
        </w:rPr>
        <w:t>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5322"/>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7"/>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18"/>
        </w:numPr>
        <w:ind w:firstLine="480" w:firstLineChars="200"/>
      </w:pPr>
      <w:r>
        <w:rPr>
          <w:rFonts w:hint="eastAsia"/>
        </w:rPr>
        <w:t>随机化获取矩阵A、B数据，存储在DRAM中；</w:t>
      </w:r>
    </w:p>
    <w:p>
      <w:pPr>
        <w:numPr>
          <w:ilvl w:val="0"/>
          <w:numId w:val="18"/>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18"/>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18"/>
        </w:numPr>
        <w:ind w:firstLine="480" w:firstLineChars="200"/>
      </w:pPr>
      <w:r>
        <w:rPr>
          <w:rFonts w:hint="eastAsia"/>
        </w:rPr>
        <w:t>将输入矩阵A的数据依次送入脉动阵列并计算，计算结果会送往Accumulator中；</w:t>
      </w:r>
    </w:p>
    <w:p>
      <w:pPr>
        <w:numPr>
          <w:ilvl w:val="0"/>
          <w:numId w:val="18"/>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18"/>
        </w:numPr>
        <w:ind w:firstLine="480" w:firstLineChars="200"/>
      </w:pPr>
      <w:r>
        <w:rPr>
          <w:rFonts w:hint="eastAsia"/>
        </w:rPr>
        <w:t>将数组C中数据与预期数据进行比对，得出结论。</w:t>
      </w:r>
    </w:p>
    <w:p>
      <w:pPr>
        <w:jc w:val="both"/>
      </w:pPr>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9"/>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w:t>
      </w:r>
      <w:r>
        <w:rPr>
          <w:rFonts w:hint="eastAsia"/>
          <w:lang w:val="en-US" w:eastAsia="zh-CN"/>
        </w:rPr>
        <w:t>部分数据</w:t>
      </w:r>
    </w:p>
    <w:p>
      <w:pPr>
        <w:bidi w:val="0"/>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0"/>
                    <a:srcRect b="18545"/>
                    <a:stretch>
                      <a:fillRect/>
                    </a:stretch>
                  </pic:blipFill>
                  <pic:spPr>
                    <a:xfrm>
                      <a:off x="0" y="0"/>
                      <a:ext cx="5438775" cy="21336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输入矩阵</w:t>
      </w:r>
      <w:r>
        <w:rPr>
          <w:rFonts w:hint="eastAsia"/>
        </w:rPr>
        <w:t>B</w:t>
      </w:r>
      <w:r>
        <w:rPr>
          <w:rFonts w:hint="eastAsia"/>
          <w:lang w:val="en-US" w:eastAsia="zh-CN"/>
        </w:rPr>
        <w:t>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81"/>
                    <a:stretch>
                      <a:fillRect/>
                    </a:stretch>
                  </pic:blipFill>
                  <pic:spPr>
                    <a:xfrm>
                      <a:off x="0" y="0"/>
                      <a:ext cx="5467350" cy="2581275"/>
                    </a:xfrm>
                    <a:prstGeom prst="rect">
                      <a:avLst/>
                    </a:prstGeom>
                    <a:noFill/>
                    <a:ln>
                      <a:noFill/>
                    </a:ln>
                  </pic:spPr>
                </pic:pic>
              </a:graphicData>
            </a:graphic>
          </wp:inline>
        </w:drawing>
      </w:r>
    </w:p>
    <w:p>
      <w:pPr>
        <w:pStyle w:val="89"/>
        <w:rPr>
          <w:rFonts w:hint="eastAsia"/>
          <w:lang w:val="en-US" w:eastAsia="zh-CN"/>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r>
        <w:rPr>
          <w:rFonts w:hint="eastAsia" w:ascii="Arial" w:hAnsi="Arial" w:cs="Arial"/>
          <w:lang w:val="en-US" w:eastAsia="zh-CN"/>
        </w:rPr>
        <w:t>部分数据</w:t>
      </w:r>
    </w:p>
    <w:p>
      <w:pPr>
        <w:bidi w:val="0"/>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2"/>
                    <a:stretch>
                      <a:fillRect/>
                    </a:stretch>
                  </pic:blipFill>
                  <pic:spPr>
                    <a:xfrm>
                      <a:off x="0" y="0"/>
                      <a:ext cx="5438775" cy="514350"/>
                    </a:xfrm>
                    <a:prstGeom prst="rect">
                      <a:avLst/>
                    </a:prstGeom>
                    <a:noFill/>
                    <a:ln>
                      <a:noFill/>
                    </a:ln>
                  </pic:spPr>
                </pic:pic>
              </a:graphicData>
            </a:graphic>
          </wp:inline>
        </w:drawing>
      </w:r>
    </w:p>
    <w:p>
      <w:pPr>
        <w:pStyle w:val="89"/>
        <w:rPr>
          <w:rFonts w:hint="default"/>
          <w:lang w:val="en-US" w:eastAsia="zh-CN"/>
        </w:rPr>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w:t>
      </w:r>
      <w:r>
        <w:rPr>
          <w:rFonts w:hint="eastAsia"/>
          <w:lang w:eastAsia="zh-CN"/>
        </w:rPr>
        <w:t>(xnor</w:t>
      </w:r>
      <w:r>
        <w:rPr>
          <w:rFonts w:hint="eastAsia"/>
        </w:rPr>
        <w:t>)和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3"/>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4"/>
                    <a:stretch>
                      <a:fillRect/>
                    </a:stretch>
                  </pic:blipFill>
                  <pic:spPr>
                    <a:xfrm>
                      <a:off x="0" y="0"/>
                      <a:ext cx="5680710" cy="1898650"/>
                    </a:xfrm>
                    <a:prstGeom prst="rect">
                      <a:avLst/>
                    </a:prstGeom>
                    <a:noFill/>
                    <a:ln>
                      <a:noFill/>
                    </a:ln>
                  </pic:spPr>
                </pic:pic>
              </a:graphicData>
            </a:graphic>
          </wp:inline>
        </w:drawing>
      </w:r>
    </w:p>
    <w:p>
      <w:pPr>
        <w:pStyle w:val="89"/>
        <w:rPr>
          <w:rFonts w:hint="eastAsia"/>
        </w:rPr>
      </w:pPr>
      <w:r>
        <w:rPr>
          <w:rFonts w:hint="eastAsia"/>
        </w:rPr>
        <w:t>图 矩阵A、B数据进入脉动阵列并进行计算</w:t>
      </w:r>
    </w:p>
    <w:p>
      <w:pPr>
        <w:pStyle w:val="89"/>
        <w:rPr>
          <w:rFonts w:hint="eastAsia"/>
        </w:rPr>
      </w:pPr>
    </w:p>
    <w:p>
      <w:pPr>
        <w:pStyle w:val="89"/>
        <w:rPr>
          <w:rFonts w:hint="eastAsia"/>
        </w:rPr>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5"/>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6"/>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7"/>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rPr>
          <w:rFonts w:hint="eastAsia"/>
        </w:rPr>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jc w:val="both"/>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7"/>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w:t>
      </w:r>
      <w:r>
        <w:rPr>
          <w:rFonts w:hint="eastAsia"/>
          <w:lang w:val="en-US" w:eastAsia="zh-CN"/>
        </w:rPr>
        <w:t>部分数据</w:t>
      </w:r>
    </w:p>
    <w:p>
      <w:pPr>
        <w:bidi w:val="0"/>
        <w:jc w:val="center"/>
        <w:rPr>
          <w:rFonts w:hint="eastAsia"/>
        </w:rP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8"/>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w:t>
      </w:r>
      <w:r>
        <w:rPr>
          <w:rFonts w:hint="eastAsia"/>
          <w:lang w:val="en-US" w:eastAsia="zh-CN"/>
        </w:rPr>
        <w:t>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9"/>
                    <a:srcRect/>
                    <a:stretch>
                      <a:fillRect/>
                    </a:stretch>
                  </pic:blipFill>
                  <pic:spPr>
                    <a:xfrm>
                      <a:off x="0" y="0"/>
                      <a:ext cx="5438775" cy="2276475"/>
                    </a:xfrm>
                    <a:prstGeom prst="rect">
                      <a:avLst/>
                    </a:prstGeom>
                    <a:noFill/>
                    <a:ln>
                      <a:noFill/>
                    </a:ln>
                  </pic:spPr>
                </pic:pic>
              </a:graphicData>
            </a:graphic>
          </wp:inline>
        </w:drawing>
      </w:r>
    </w:p>
    <w:p>
      <w:pPr>
        <w:pStyle w:val="89"/>
        <w:rPr>
          <w:rFonts w:hint="eastAsia"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0"/>
                    <a:stretch>
                      <a:fillRect/>
                    </a:stretch>
                  </pic:blipFill>
                  <pic:spPr>
                    <a:xfrm>
                      <a:off x="0" y="0"/>
                      <a:ext cx="5438775" cy="485775"/>
                    </a:xfrm>
                    <a:prstGeom prst="rect">
                      <a:avLst/>
                    </a:prstGeom>
                    <a:noFill/>
                    <a:ln>
                      <a:noFill/>
                    </a:ln>
                  </pic:spPr>
                </pic:pic>
              </a:graphicData>
            </a:graphic>
          </wp:inline>
        </w:drawing>
      </w:r>
    </w:p>
    <w:p>
      <w:pPr>
        <w:pStyle w:val="89"/>
        <w:rPr>
          <w:rFonts w:hint="eastAsia"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7"/>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7"/>
        </w:numPr>
      </w:pPr>
      <w:r>
        <w:rPr>
          <w:rFonts w:hint="eastAsia"/>
        </w:rPr>
        <w:t xml:space="preserve"> Zero_DCE算法验证</w:t>
      </w:r>
    </w:p>
    <w:p>
      <w:pPr>
        <w:ind w:firstLine="480"/>
      </w:pPr>
      <w:r>
        <w:rPr>
          <w:rFonts w:hint="eastAsia"/>
        </w:rPr>
        <w:t>Zero_DCE算法是一款轻量型的微光图像增强算法，可以在各类不同的灯光条件包括不均匀和弱光情况对图像进行提亮处理，具体可参考论文</w:t>
      </w:r>
      <w:r>
        <w:fldChar w:fldCharType="begin"/>
      </w:r>
      <w:r>
        <w:instrText xml:space="preserve"> ADDIN EN.CITE &lt;EndNote&gt;&lt;Cite&gt;&lt;Author&gt;Guo&lt;/Author&gt;&lt;Year&gt;2020&lt;/Year&gt;&lt;RecNum&gt;99&lt;/RecNum&gt;&lt;DisplayText&gt;&lt;style face="superscript"&gt;[72,73]&lt;/style&gt;&lt;/DisplayText&gt;&lt;record&gt;&lt;rec-number&gt;99&lt;/rec-number&gt;&lt;foreign-keys&gt;&lt;key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Pr>
          <w:vertAlign w:val="superscript"/>
        </w:rPr>
        <w:t>[72,73]</w:t>
      </w:r>
      <w:r>
        <w:fldChar w:fldCharType="end"/>
      </w:r>
      <w:r>
        <w:rPr>
          <w:rFonts w:hint="eastAsia"/>
        </w:rPr>
        <w:t>，我们首先将算法推广到BCNN，训练得到最优权重参数，并将参数加载至协处理器的片上存储；之后利用C运行库实现了Zero_DCE算法，并联合仿真得到图像增强后的结果，如下图 所示：</w:t>
      </w:r>
    </w:p>
    <w:p>
      <w:pPr>
        <w:ind w:firstLine="480"/>
        <w:rPr>
          <w:rFonts w:ascii="宋体" w:hAnsi="宋体" w:cs="宋体"/>
        </w:rPr>
      </w:pPr>
      <w:r>
        <w:rPr>
          <w:rFonts w:ascii="宋体" w:hAnsi="宋体" w:cs="宋体"/>
        </w:rPr>
        <w:drawing>
          <wp:inline distT="0" distB="0" distL="114300" distR="114300">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91"/>
                    <a:stretch>
                      <a:fillRect/>
                    </a:stretch>
                  </pic:blipFill>
                  <pic:spPr>
                    <a:xfrm>
                      <a:off x="0" y="0"/>
                      <a:ext cx="2514600" cy="1676400"/>
                    </a:xfrm>
                    <a:prstGeom prst="rect">
                      <a:avLst/>
                    </a:prstGeom>
                    <a:noFill/>
                    <a:ln w="9525">
                      <a:noFill/>
                    </a:ln>
                  </pic:spPr>
                </pic:pic>
              </a:graphicData>
            </a:graphic>
          </wp:inline>
        </w:drawing>
      </w:r>
      <w:r>
        <w:rPr>
          <w:rFonts w:hint="eastAsia" w:ascii="宋体" w:hAnsi="宋体" w:cs="宋体"/>
        </w:rPr>
        <w:t xml:space="preserve">  </w:t>
      </w:r>
      <w:r>
        <w:rPr>
          <w:rFonts w:ascii="宋体" w:hAnsi="宋体" w:cs="宋体"/>
        </w:rPr>
        <w:drawing>
          <wp:inline distT="0" distB="0" distL="114300" distR="114300">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92"/>
                    <a:stretch>
                      <a:fillRect/>
                    </a:stretch>
                  </pic:blipFill>
                  <pic:spPr>
                    <a:xfrm>
                      <a:off x="0" y="0"/>
                      <a:ext cx="2516505" cy="1677670"/>
                    </a:xfrm>
                    <a:prstGeom prst="rect">
                      <a:avLst/>
                    </a:prstGeom>
                    <a:noFill/>
                    <a:ln w="9525">
                      <a:noFill/>
                    </a:ln>
                  </pic:spPr>
                </pic:pic>
              </a:graphicData>
            </a:graphic>
          </wp:inline>
        </w:drawing>
      </w:r>
    </w:p>
    <w:p>
      <w:pPr>
        <w:ind w:left="1440" w:firstLine="1106" w:firstLineChars="527"/>
        <w:rPr>
          <w:rFonts w:ascii="宋体" w:hAnsi="宋体" w:cs="宋体"/>
          <w:sz w:val="21"/>
          <w:szCs w:val="21"/>
        </w:rPr>
      </w:pPr>
      <w:r>
        <w:rPr>
          <w:rFonts w:hint="eastAsia" w:ascii="宋体" w:hAnsi="宋体" w:cs="宋体"/>
          <w:sz w:val="21"/>
          <w:szCs w:val="21"/>
        </w:rPr>
        <w:t>图a</w:t>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图b</w:t>
      </w:r>
    </w:p>
    <w:p>
      <w:pPr>
        <w:ind w:firstLine="480"/>
        <w:rPr>
          <w:rFonts w:ascii="Arial" w:hAnsi="Arial" w:cs="Arial"/>
        </w:rPr>
      </w:pPr>
      <w:r>
        <w:rPr>
          <w:rFonts w:ascii="宋体" w:hAnsi="宋体" w:cs="宋体"/>
        </w:rPr>
        <w:drawing>
          <wp:inline distT="0" distB="0" distL="114300" distR="114300">
            <wp:extent cx="2474595" cy="1677670"/>
            <wp:effectExtent l="0" t="0" r="1905" b="17780"/>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93"/>
                    <a:stretch>
                      <a:fillRect/>
                    </a:stretch>
                  </pic:blipFill>
                  <pic:spPr>
                    <a:xfrm>
                      <a:off x="0" y="0"/>
                      <a:ext cx="2474595" cy="1677670"/>
                    </a:xfrm>
                    <a:prstGeom prst="rect">
                      <a:avLst/>
                    </a:prstGeom>
                    <a:noFill/>
                    <a:ln w="9525">
                      <a:noFill/>
                    </a:ln>
                  </pic:spPr>
                </pic:pic>
              </a:graphicData>
            </a:graphic>
          </wp:inline>
        </w:drawing>
      </w:r>
      <w:r>
        <w:rPr>
          <w:rFonts w:hint="eastAsia" w:ascii="宋体" w:hAnsi="宋体" w:cs="宋体"/>
        </w:rPr>
        <w:t xml:space="preserve">  </w:t>
      </w:r>
      <w:r>
        <w:rPr>
          <w:rFonts w:ascii="宋体" w:hAnsi="宋体" w:cs="宋体"/>
        </w:rPr>
        <w:drawing>
          <wp:inline distT="0" distB="0" distL="114300" distR="114300">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94"/>
                    <a:stretch>
                      <a:fillRect/>
                    </a:stretch>
                  </pic:blipFill>
                  <pic:spPr>
                    <a:xfrm>
                      <a:off x="0" y="0"/>
                      <a:ext cx="2516505" cy="1677670"/>
                    </a:xfrm>
                    <a:prstGeom prst="rect">
                      <a:avLst/>
                    </a:prstGeom>
                    <a:noFill/>
                    <a:ln w="9525">
                      <a:noFill/>
                    </a:ln>
                  </pic:spPr>
                </pic:pic>
              </a:graphicData>
            </a:graphic>
          </wp:inline>
        </w:drawing>
      </w:r>
    </w:p>
    <w:p>
      <w:pPr>
        <w:ind w:left="1440" w:firstLine="1106" w:firstLineChars="527"/>
        <w:rPr>
          <w:rFonts w:ascii="宋体" w:hAnsi="宋体" w:cs="宋体"/>
          <w:sz w:val="21"/>
          <w:szCs w:val="21"/>
        </w:rPr>
      </w:pPr>
      <w:r>
        <w:rPr>
          <w:rFonts w:hint="eastAsia" w:ascii="宋体" w:hAnsi="宋体" w:cs="宋体"/>
          <w:sz w:val="21"/>
          <w:szCs w:val="21"/>
        </w:rPr>
        <w:t>图c</w:t>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ab/>
      </w:r>
      <w:r>
        <w:rPr>
          <w:rFonts w:hint="eastAsia" w:ascii="宋体" w:hAnsi="宋体" w:cs="宋体"/>
          <w:sz w:val="21"/>
          <w:szCs w:val="21"/>
        </w:rPr>
        <w:t>图d</w:t>
      </w:r>
    </w:p>
    <w:p>
      <w:pPr>
        <w:pStyle w:val="89"/>
      </w:pPr>
      <w:r>
        <w:rPr>
          <w:rFonts w:hint="eastAsia"/>
        </w:rPr>
        <w:t>图 Zero_DCE图像对比（图a为原始图片，图b为全精度DNN算法增强后结果，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5847"/>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95"/>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6"/>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w:t>
      </w:r>
      <w:r>
        <w:rPr>
          <w:rFonts w:hint="eastAsia"/>
          <w:lang w:eastAsia="zh-CN"/>
        </w:rPr>
        <w:t>(xnor</w:t>
      </w:r>
      <w:r>
        <w:rPr>
          <w:rFonts w:hint="eastAsia"/>
        </w:rPr>
        <w:t>)计算，面向BCNN的脉动阵列模块只占用了少量了LUT和Register而不需要DSP等资源，具有极高的硬件友好性。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r>
              <w:rPr>
                <w:rFonts w:hint="eastAsia"/>
                <w:lang w:eastAsia="zh-CN"/>
              </w:rP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w:t>
      </w:r>
      <w:r>
        <w:rPr>
          <w:rFonts w:hint="eastAsia"/>
          <w:lang w:eastAsia="zh-CN"/>
        </w:rPr>
        <w:t>(xnor</w:t>
      </w:r>
      <w:r>
        <w:rPr>
          <w:rFonts w:hint="eastAsia"/>
        </w:rPr>
        <w:t>)计算、复数运算（一次加法与一次减法计算）以及累加计算，所以本次加速器的性能为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7"/>
                    <a:stretch>
                      <a:fillRect/>
                    </a:stretch>
                  </pic:blipFill>
                  <pic:spPr>
                    <a:xfrm>
                      <a:off x="0" y="0"/>
                      <a:ext cx="4823460" cy="2099945"/>
                    </a:xfrm>
                    <a:prstGeom prst="rect">
                      <a:avLst/>
                    </a:prstGeom>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rPr>
                <w:rFonts w:hint="eastAsia" w:eastAsia="宋体"/>
                <w:lang w:val="en-US" w:eastAsia="zh-CN"/>
              </w:rPr>
            </w:pPr>
            <w:r>
              <w:rPr>
                <w:rFonts w:hint="eastAsia"/>
              </w:rPr>
              <w:t>性能</w:t>
            </w:r>
            <w:r>
              <w:rPr>
                <w:rFonts w:hint="eastAsia"/>
                <w:lang w:eastAsia="zh-CN"/>
              </w:rPr>
              <w:t>（</w:t>
            </w:r>
            <w:r>
              <w:rPr>
                <w:rFonts w:hint="eastAsia"/>
              </w:rPr>
              <w:t>TOPS</w:t>
            </w:r>
            <w:r>
              <w:rPr>
                <w:rFonts w:hint="eastAsia"/>
                <w:lang w:eastAsia="zh-CN"/>
              </w:rPr>
              <w:t>）</w:t>
            </w:r>
          </w:p>
        </w:tc>
        <w:tc>
          <w:tcPr>
            <w:tcW w:w="1961" w:type="dxa"/>
            <w:shd w:val="clear" w:color="auto" w:fill="8EAADB" w:themeFill="accent5" w:themeFillTint="99"/>
            <w:vAlign w:val="center"/>
          </w:tcPr>
          <w:p>
            <w:pPr>
              <w:spacing w:line="240" w:lineRule="auto"/>
              <w:jc w:val="center"/>
              <w:rPr>
                <w:rFonts w:hint="eastAsia" w:eastAsia="宋体"/>
                <w:lang w:val="en-US" w:eastAsia="zh-CN"/>
              </w:rPr>
            </w:pPr>
            <w:r>
              <w:rPr>
                <w:rFonts w:hint="eastAsia"/>
              </w:rPr>
              <w:t>功耗</w:t>
            </w:r>
            <w:r>
              <w:rPr>
                <w:rFonts w:hint="eastAsia"/>
                <w:lang w:eastAsia="zh-CN"/>
              </w:rPr>
              <w:t>（</w:t>
            </w:r>
            <w:r>
              <w:rPr>
                <w:rFonts w:hint="eastAsia"/>
              </w:rPr>
              <w:t>W</w:t>
            </w:r>
            <w:r>
              <w:rPr>
                <w:rFonts w:hint="eastAsia"/>
                <w:lang w:eastAsia="zh-CN"/>
              </w:rPr>
              <w:t>）</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1827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18912"/>
      <w:bookmarkStart w:id="149" w:name="_Toc57189257"/>
      <w:bookmarkStart w:id="150" w:name="_Toc57978759"/>
      <w:bookmarkStart w:id="151" w:name="_Toc89981333"/>
      <w:r>
        <w:rPr>
          <w:b w:val="0"/>
        </w:rPr>
        <w:t>总结与展望</w:t>
      </w:r>
      <w:bookmarkEnd w:id="148"/>
      <w:bookmarkEnd w:id="149"/>
      <w:bookmarkEnd w:id="150"/>
      <w:bookmarkEnd w:id="151"/>
    </w:p>
    <w:p>
      <w:pPr>
        <w:pStyle w:val="3"/>
      </w:pPr>
      <w:bookmarkStart w:id="152" w:name="_Toc7544"/>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19"/>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19"/>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19"/>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19"/>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Zero_DCE++算法的二值复数卷积运算部分。</w:t>
      </w:r>
    </w:p>
    <w:p>
      <w:pPr>
        <w:pStyle w:val="84"/>
        <w:numPr>
          <w:ilvl w:val="0"/>
          <w:numId w:val="19"/>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57978762"/>
      <w:bookmarkStart w:id="154" w:name="_Toc57189260"/>
      <w:bookmarkStart w:id="155" w:name="_Toc46962988"/>
      <w:bookmarkStart w:id="156" w:name="_Toc2857"/>
      <w:bookmarkStart w:id="157" w:name="_Toc45060465"/>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0"/>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8"/>
                    <a:stretch>
                      <a:fillRect/>
                    </a:stretch>
                  </pic:blipFill>
                  <pic:spPr>
                    <a:xfrm>
                      <a:off x="0" y="0"/>
                      <a:ext cx="4671060" cy="3108960"/>
                    </a:xfrm>
                    <a:prstGeom prst="rect">
                      <a:avLst/>
                    </a:prstGeom>
                  </pic:spPr>
                </pic:pic>
              </a:graphicData>
            </a:graphic>
          </wp:inline>
        </w:drawing>
      </w:r>
    </w:p>
    <w:p>
      <w:pPr>
        <w:jc w:val="center"/>
      </w:pPr>
      <w:r>
        <w:rPr>
          <w:rFonts w:hint="eastAsia"/>
        </w:rPr>
        <w:t>图 多核SATU单元</w:t>
      </w:r>
    </w:p>
    <w:p>
      <w:pPr>
        <w:numPr>
          <w:ilvl w:val="0"/>
          <w:numId w:val="20"/>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0"/>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46962989"/>
      <w:bookmarkStart w:id="159" w:name="_Toc57189261"/>
      <w:bookmarkStart w:id="160" w:name="_Toc45060466"/>
      <w:bookmarkStart w:id="161" w:name="_Toc23452"/>
      <w:bookmarkStart w:id="162" w:name="_Toc377235997"/>
      <w:bookmarkStart w:id="163" w:name="_Toc379915082"/>
      <w:bookmarkStart w:id="164" w:name="_Toc444250111"/>
      <w:bookmarkStart w:id="165" w:name="_Toc229915060"/>
      <w:bookmarkStart w:id="166" w:name="_Toc437362354"/>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5060467"/>
      <w:bookmarkStart w:id="168" w:name="_Toc25820"/>
      <w:bookmarkStart w:id="169" w:name="_Toc57189262"/>
      <w:bookmarkStart w:id="170" w:name="_Toc46962990"/>
      <w:r>
        <w:rPr>
          <w:b w:val="0"/>
        </w:rPr>
        <w:t>参考文献</w:t>
      </w:r>
      <w:bookmarkEnd w:id="162"/>
      <w:bookmarkEnd w:id="163"/>
      <w:bookmarkEnd w:id="164"/>
      <w:bookmarkEnd w:id="165"/>
      <w:bookmarkEnd w:id="166"/>
      <w:bookmarkEnd w:id="167"/>
      <w:bookmarkEnd w:id="168"/>
      <w:bookmarkEnd w:id="169"/>
      <w:bookmarkEnd w:id="170"/>
      <w:bookmarkStart w:id="171" w:name="_Toc229791457"/>
      <w:bookmarkStart w:id="172" w:name="_Toc199901761"/>
      <w:bookmarkStart w:id="173" w:name="_Toc199381024"/>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rPr>
          <w:rFonts w:hint="eastAsia"/>
        </w:rPr>
      </w:pPr>
      <w:r>
        <w:rPr>
          <w:rFonts w:hint="eastAsia"/>
        </w:rPr>
        <w:t>[2]</w:t>
      </w:r>
      <w:r>
        <w:rPr>
          <w:rFonts w:hint="eastAsia"/>
        </w:rPr>
        <w:tab/>
      </w:r>
      <w:r>
        <w:rPr>
          <w:rFonts w:hint="eastAsia"/>
        </w:rPr>
        <w:t>赵永强, 饶元, 董世鹏, 张君毅. 深度学习目标检测方法综述 %J 中国图象图形学报, 2020, 25</w:t>
      </w:r>
      <w:r>
        <w:rPr>
          <w:rFonts w:hint="eastAsia"/>
          <w:lang w:eastAsia="zh-CN"/>
        </w:rPr>
        <w:t>(</w:t>
      </w:r>
      <w:r>
        <w:rPr>
          <w:rFonts w:hint="eastAsia"/>
        </w:rPr>
        <w:t>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w:t>
      </w:r>
      <w:r>
        <w:rPr>
          <w:rFonts w:hint="eastAsia"/>
          <w:lang w:eastAsia="zh-CN"/>
        </w:rPr>
        <w:t>(</w:t>
      </w:r>
      <w:r>
        <w:t>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J.-H. Luo, J. Wu. AutoPruner: An end-to-end trainable filter pruning method for efficient deep model inference %J Pattern Recognition, 2020, 107</w:t>
      </w:r>
      <w:r>
        <w:rPr>
          <w:rFonts w:hint="eastAsia"/>
          <w:lang w:eastAsia="zh-CN"/>
        </w:rPr>
        <w:t>(</w:t>
      </w:r>
      <w:r>
        <w:t xml:space="preserve">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L. Jian-Hao, Z. Hao, Z. Hong-Yu, X. Chen-Wei, W. Jianxin, L. Weiyao. ThiNet: Pruning CNN Filters for a Thinner Net. %J IEEE transactions on pattern analysis and machine intelligence, 2019, 41</w:t>
      </w:r>
      <w:r>
        <w:rPr>
          <w:rFonts w:hint="eastAsia"/>
          <w:lang w:eastAsia="zh-CN"/>
        </w:rPr>
        <w:t>(</w:t>
      </w:r>
      <w:r>
        <w:t xml:space="preserve">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 xml:space="preserve">T. Geng, C. Wu, C. Tan, B. Fang, A. Li, M. Herbordt. CQNN: a CGRA-based QNN Framework. in: 2020 IEEE High Performance Extreme Computing Conference </w:t>
      </w:r>
      <w:r>
        <w:rPr>
          <w:rFonts w:hint="eastAsia"/>
          <w:lang w:eastAsia="zh-CN"/>
        </w:rPr>
        <w:t>(</w:t>
      </w:r>
      <w:r>
        <w:t>HPEC), 22-24 Sept. 2020: 1-7</w:t>
      </w:r>
    </w:p>
    <w:p>
      <w:pPr>
        <w:pStyle w:val="105"/>
      </w:pPr>
      <w:r>
        <w:t>[14]</w:t>
      </w:r>
      <w:r>
        <w:tab/>
      </w:r>
      <w:r>
        <w:t xml:space="preserve">J. Choi, P. I.-J. Chuang, Z. Wang, S. Venkataramani, V. Srinivasan, K. J. A. Gopalakrishnan. Bridging the Accuracy Gap for 2-bit Quantized Neural Networks </w:t>
      </w:r>
      <w:r>
        <w:rPr>
          <w:rFonts w:hint="eastAsia"/>
          <w:lang w:eastAsia="zh-CN"/>
        </w:rPr>
        <w:t>(</w:t>
      </w:r>
      <w:r>
        <w:t xml:space="preserve">QNN), 2018, abs/1807.06964: </w:t>
      </w:r>
    </w:p>
    <w:p>
      <w:pPr>
        <w:pStyle w:val="105"/>
        <w:rPr>
          <w:rFonts w:hint="eastAsia"/>
        </w:rPr>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Y.-H. Chen, T.-J. Yang, J. S. Emer, V. J. I. J. O. E. Sze, S. T. I. Circuits, Systems. Eyeriss v2: A Flexible Accelerator for Emerging Deep Neural Networks on Mobile Devices, 2019, 9: 292-308</w:t>
      </w:r>
    </w:p>
    <w:p>
      <w:pPr>
        <w:pStyle w:val="105"/>
      </w:pPr>
      <w:r>
        <w:t>[57]</w:t>
      </w:r>
      <w:r>
        <w:tab/>
      </w:r>
      <w:r>
        <w:t>B. Moons, R. Uytterhoeven, W. Dehaene, M. J. I. I. S.-S. C. C. Verhelst. 14.5 Envision: A 0.26-to-10TOPS/W subword-parallel dynamic-voltage-accuracy-frequency-scalable Convolutional Neural Network processor in 28nm FDSOI, 2017: 246-247</w:t>
      </w:r>
    </w:p>
    <w:p>
      <w:pPr>
        <w:pStyle w:val="105"/>
      </w:pPr>
      <w:r>
        <w:t>[58]</w:t>
      </w:r>
      <w:r>
        <w:tab/>
      </w:r>
      <w:r>
        <w:t>S. Han, X. Liu, H. Mao, J. Pu, A. Pedram, M. Horowitz, et al. EIE: Efficient Inference Engine on Compressed Deep Neural Network, 2016: 243-254</w:t>
      </w:r>
    </w:p>
    <w:p>
      <w:pPr>
        <w:pStyle w:val="105"/>
      </w:pPr>
      <w:r>
        <w:t>[59]</w:t>
      </w:r>
      <w:r>
        <w:tab/>
      </w:r>
      <w:r>
        <w:t xml:space="preserve">T. Moreau, T. Chen, Z. Jiang, L. Ceze, C. Guestrin, A. J. A. Krishnamurthy. VTA: An Open Hardware-Software Stack for Deep Learning, 2018, abs/1807.04188: </w:t>
      </w:r>
    </w:p>
    <w:p>
      <w:pPr>
        <w:pStyle w:val="105"/>
      </w:pPr>
      <w:r>
        <w:t>[60]</w:t>
      </w:r>
      <w:r>
        <w:tab/>
      </w:r>
      <w:r>
        <w:t>R. Venkatesan, Y. S. Shao, M. Wang, J. Clemons, S. Dai, M. R. Fojtik, et al. MAGNet: A Modular Accelerator Generator for Neural Networks, 2019: 1-8</w:t>
      </w:r>
    </w:p>
    <w:p>
      <w:pPr>
        <w:pStyle w:val="105"/>
      </w:pPr>
      <w:r>
        <w:t>[61]</w:t>
      </w:r>
      <w:r>
        <w:tab/>
      </w:r>
      <w:r>
        <w:t>J. Cong, J. J. I. a. I. C. O. C.-a. D. Wang. PolySA: Polyhedral-Based Systolic Array Auto-Compilation, 2018: 1-8</w:t>
      </w:r>
    </w:p>
    <w:p>
      <w:pPr>
        <w:pStyle w:val="105"/>
      </w:pPr>
      <w:r>
        <w:t>[62]</w:t>
      </w:r>
      <w:r>
        <w:tab/>
      </w:r>
      <w:r>
        <w:t>X. Zhang, J. Wang, C. Zhu, Y. Lin, J. Xiong, W.-M. W. Hwu, et al. DNNBuilder: an Automated Tool for Building High-Performance DNN Hardware Accelerators for FPGAs, 2018: 1-8</w:t>
      </w:r>
    </w:p>
    <w:p>
      <w:pPr>
        <w:pStyle w:val="105"/>
      </w:pPr>
      <w:r>
        <w:t>[63]</w:t>
      </w:r>
      <w:r>
        <w:tab/>
      </w:r>
      <w:r>
        <w:t>X. Wei, C. H. Yu, P. Zhang, Y. Chen, Y. Wang, H. Hu, et al. Automated systolic array architecture synthesis for high throughput CNN inference on FPGAs, 2017: 1-6</w:t>
      </w:r>
    </w:p>
    <w:p>
      <w:pPr>
        <w:pStyle w:val="105"/>
      </w:pPr>
      <w:r>
        <w:t>[64]</w:t>
      </w:r>
      <w:r>
        <w:tab/>
      </w:r>
      <w:r>
        <w:t>Y. Wang, J. Xu, Y. Han, H. Li, X. J. N. a. E. I. D. a. C. Li. DeepBurning: Automatic generation of FPGA-based learning accelerators for the Neural Network family, 2016: 1-6</w:t>
      </w:r>
    </w:p>
    <w:p>
      <w:pPr>
        <w:pStyle w:val="105"/>
      </w:pPr>
      <w:r>
        <w:t>[65]</w:t>
      </w:r>
      <w:r>
        <w:tab/>
      </w:r>
      <w:r>
        <w:t>J. Fowers, K. Ovtcharov, M. Papamichael, T. Massengill, M. Liu, D. Lo, et al. A Configurable Cloud-Scale DNN Processor for Real-Time AI, 2018: 1-14</w:t>
      </w:r>
    </w:p>
    <w:p>
      <w:pPr>
        <w:pStyle w:val="105"/>
      </w:pPr>
      <w:r>
        <w:t>[66]</w:t>
      </w:r>
      <w:r>
        <w:tab/>
      </w:r>
      <w:r>
        <w:t>G. Zhou, J. Zhou, H. J. T. I. I. C. O. a.-C. Lin, Security,, Identification. Research on NVIDIA Deep Learning Accelerator, 2018: 192-195</w:t>
      </w:r>
    </w:p>
    <w:p>
      <w:pPr>
        <w:pStyle w:val="105"/>
      </w:pPr>
      <w:r>
        <w:t>[67]</w:t>
      </w:r>
      <w:r>
        <w:tab/>
      </w:r>
      <w:r>
        <w:t>H. Genç, S. Kim, A. Amid, A. Haj-Ali, V. Iyer, P. Prakash, et al. Gemmini: Enabling Systematic Deep-Learning Architecture Evaluation via Full-Stack Integration, 2021: 769-774</w:t>
      </w:r>
    </w:p>
    <w:p>
      <w:pPr>
        <w:pStyle w:val="105"/>
      </w:pPr>
      <w:r>
        <w:t>[68]</w:t>
      </w:r>
      <w:r>
        <w:tab/>
      </w:r>
      <w:r>
        <w:t>A. Gonzalez, J. Zhao, B. Korpan, H. Genç, C. Schmidt, J. C. Wright, et al. A 16mm2 106.1 GOPS/W Heterogeneous RISC-V Multi-Core Multi-Accelerator SoC in Low-Power 22nm FinFET, 2021: 259-262</w:t>
      </w:r>
    </w:p>
    <w:p>
      <w:pPr>
        <w:pStyle w:val="105"/>
      </w:pPr>
      <w:r>
        <w:t>[69]</w:t>
      </w:r>
      <w:r>
        <w:tab/>
      </w:r>
      <w:r>
        <w:t>Y. Lecun, L. Bottou, Y. Bengio, P. J. P. I. Haffner. Gradient-based learning applied to document recognition, 1998, 86: 2278-2324</w:t>
      </w:r>
    </w:p>
    <w:p>
      <w:pPr>
        <w:pStyle w:val="105"/>
      </w:pPr>
      <w:r>
        <w:t>[70]</w:t>
      </w:r>
      <w:r>
        <w:tab/>
      </w:r>
      <w:r>
        <w:t xml:space="preserve">D. A. Patterson, J. L. Hennessy. EBOOK : Computer Organization and Design; the Hardware / Software Interface, RISC V Edition. </w:t>
      </w:r>
    </w:p>
    <w:p>
      <w:pPr>
        <w:pStyle w:val="105"/>
        <w:rPr>
          <w:rFonts w:hint="eastAsia"/>
        </w:rPr>
      </w:pPr>
      <w:r>
        <w:rPr>
          <w:rFonts w:hint="eastAsia"/>
        </w:rPr>
        <w:t>[71]</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 2022</w:t>
      </w:r>
    </w:p>
    <w:p>
      <w:pPr>
        <w:pStyle w:val="105"/>
      </w:pPr>
      <w:r>
        <w:t>[72]</w:t>
      </w:r>
      <w:r>
        <w:tab/>
      </w:r>
      <w:r>
        <w:t>C. Guo, C. Li, J. Guo, C. C. Loy, J. Hou, S. T. W. Kwong, et al. Zero-Reference Deep Curve Estimation for Low-Light Image Enhancement, 2020: 1777-1786</w:t>
      </w:r>
    </w:p>
    <w:p>
      <w:pPr>
        <w:pStyle w:val="105"/>
      </w:pPr>
      <w:r>
        <w:t>[73]</w:t>
      </w:r>
      <w:r>
        <w:tab/>
      </w:r>
      <w:r>
        <w:t>C. Li, C. Guo, C. C. J. I. T. O. P. A. Loy, M. Intelligence. Learning to Enhance Low-Light Image via Zero-Reference Deep Curve Estimation, 2022, 44: 4225-4238</w:t>
      </w:r>
    </w:p>
    <w:p>
      <w:pPr>
        <w:rPr>
          <w:b/>
          <w:bCs/>
        </w:rPr>
      </w:pPr>
      <w:r>
        <w:rPr>
          <w:b/>
          <w:bCs/>
        </w:rPr>
        <w:fldChar w:fldCharType="end"/>
      </w:r>
    </w:p>
    <w:p>
      <w:pPr>
        <w:rPr>
          <w:rFonts w:hint="eastAsia"/>
        </w:rPr>
      </w:pPr>
    </w:p>
    <w:bookmarkEnd w:id="171"/>
    <w:bookmarkEnd w:id="172"/>
    <w:bookmarkEnd w:id="173"/>
    <w:p>
      <w:pPr>
        <w:pStyle w:val="2"/>
        <w:numPr>
          <w:ilvl w:val="0"/>
          <w:numId w:val="0"/>
        </w:numPr>
        <w:rPr>
          <w:b w:val="0"/>
        </w:rPr>
      </w:pPr>
      <w:bookmarkStart w:id="174" w:name="_Toc437362355"/>
      <w:bookmarkStart w:id="175" w:name="_Toc444250112"/>
      <w:bookmarkStart w:id="176" w:name="_Toc17349"/>
      <w:bookmarkStart w:id="177" w:name="_Toc46962991"/>
      <w:bookmarkStart w:id="178" w:name="_Toc377235998"/>
      <w:bookmarkStart w:id="179" w:name="_Toc379915083"/>
      <w:bookmarkStart w:id="180" w:name="_Toc45060468"/>
      <w:bookmarkStart w:id="181" w:name="_Toc57189263"/>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45060470"/>
      <w:bookmarkStart w:id="185" w:name="_Toc57189264"/>
      <w:bookmarkStart w:id="186" w:name="_Toc46962993"/>
      <w:bookmarkStart w:id="187" w:name="_Toc14273"/>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lang w:eastAsia="zh-CN"/>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lang w:eastAsia="zh-CN"/>
        </w:rPr>
        <w:t>(</w:t>
      </w:r>
      <w:r>
        <w:t xml:space="preserve">XCUSTOM_ACC, dram_addr, </w:t>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rows) &lt;&lt;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lang w:eastAsia="zh-CN"/>
        </w:rPr>
        <w:t>(</w:t>
      </w:r>
      <w:r>
        <w:t>s</w:t>
      </w:r>
      <w:r>
        <w:rPr>
          <w:rFonts w:hint="eastAsia"/>
        </w:rPr>
        <w:t>ram</w:t>
      </w:r>
      <w:r>
        <w:t>_addr), k_MVIN)</w:t>
      </w:r>
    </w:p>
    <w:p/>
    <w:p>
      <w:pPr>
        <w:rPr>
          <w:b/>
          <w:bCs/>
        </w:rPr>
      </w:pPr>
      <w:r>
        <w:rPr>
          <w:rFonts w:hint="eastAsia"/>
          <w:b/>
          <w:bCs/>
        </w:rPr>
        <w:t>mvout指令声明：</w:t>
      </w:r>
    </w:p>
    <w:p>
      <w:r>
        <w:t>#define mvout</w:t>
      </w:r>
      <w:r>
        <w:rPr>
          <w:rFonts w:hint="eastAsia"/>
          <w:lang w:eastAsia="zh-CN"/>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lang w:eastAsia="zh-CN"/>
        </w:rPr>
        <w:t>(</w:t>
      </w:r>
      <w:r>
        <w:t xml:space="preserve">XCUSTOM_ACC, dram_addr, </w:t>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rows) &lt;&lt; </w:t>
      </w:r>
      <w:r>
        <w:rPr>
          <w:rFonts w:hint="eastAsia"/>
          <w:lang w:eastAsia="zh-CN"/>
        </w:rPr>
        <w:t>(</w:t>
      </w:r>
      <w:r>
        <w:t>ADDR_LEN</w:t>
      </w:r>
      <w:r>
        <w:rPr>
          <w:rFonts w:hint="eastAsia"/>
        </w:rPr>
        <w:t xml:space="preserve"> </w:t>
      </w:r>
      <w:r>
        <w:t>+</w:t>
      </w:r>
      <w:r>
        <w:rPr>
          <w:rFonts w:hint="eastAsia"/>
        </w:rPr>
        <w:t xml:space="preserve"> </w:t>
      </w:r>
      <w:r>
        <w:t xml:space="preserve">16)) | </w:t>
      </w:r>
      <w:r>
        <w:rPr>
          <w:rFonts w:hint="eastAsia"/>
          <w:lang w:eastAsia="zh-CN"/>
        </w:rPr>
        <w:t>((</w:t>
      </w:r>
      <w:r>
        <w:t>uint64_t)</w:t>
      </w:r>
      <w:r>
        <w:rPr>
          <w:rFonts w:hint="eastAsia"/>
          <w:lang w:eastAsia="zh-CN"/>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rPr>
          <w:rFonts w:hint="eastAsia"/>
          <w:lang w:eastAsia="zh-CN"/>
        </w:rPr>
        <w:t>(</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lang w:eastAsia="zh-CN"/>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BD_cols) </w:t>
      </w:r>
      <w:r>
        <w:rPr>
          <w:rFonts w:hint="eastAsia"/>
        </w:rPr>
        <w:t xml:space="preserve"> \</w:t>
      </w:r>
    </w:p>
    <w:p>
      <w:pPr>
        <w:ind w:firstLine="480"/>
      </w:pPr>
      <w:r>
        <w:t xml:space="preserve">&lt;&lt; ADDR_LEN) | </w:t>
      </w:r>
      <w:r>
        <w:rPr>
          <w:rFonts w:hint="eastAsia"/>
          <w:lang w:eastAsia="zh-CN"/>
        </w:rPr>
        <w:t>(</w:t>
      </w:r>
      <w:r>
        <w:t>uint64_t)</w:t>
      </w:r>
      <w:r>
        <w:rPr>
          <w:rFonts w:hint="eastAsia"/>
          <w:lang w:eastAsia="zh-CN"/>
        </w:rPr>
        <w:t>(</w:t>
      </w:r>
      <w:r>
        <w:t xml:space="preserve">BD), </w:t>
      </w:r>
      <w:r>
        <w:rPr>
          <w:rFonts w:hint="eastAsia"/>
          <w:lang w:eastAsia="zh-CN"/>
        </w:rPr>
        <w:t>((</w:t>
      </w:r>
      <w:r>
        <w:t>uint64_t)</w:t>
      </w:r>
      <w:r>
        <w:rPr>
          <w:rFonts w:hint="eastAsia"/>
          <w:lang w:eastAsia="zh-CN"/>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lang w:eastAsia="zh-CN"/>
        </w:rPr>
        <w:t>(</w:t>
      </w:r>
      <w:r>
        <w:t xml:space="preserve">ADDR_LEN + 16)) | </w:t>
      </w:r>
      <w:r>
        <w:rPr>
          <w:rFonts w:hint="eastAsia"/>
          <w:lang w:eastAsia="zh-CN"/>
        </w:rPr>
        <w:t>((</w:t>
      </w:r>
      <w:r>
        <w:t>uint64_t)</w:t>
      </w:r>
      <w:r>
        <w:rPr>
          <w:rFonts w:hint="eastAsia"/>
          <w:lang w:eastAsia="zh-CN"/>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lang w:eastAsia="zh-CN"/>
        </w:rPr>
        <w:t>(</w:t>
      </w:r>
      <w:r>
        <w:t>uint64_t)</w:t>
      </w:r>
      <w:r>
        <w:rPr>
          <w:rFonts w:hint="eastAsia"/>
          <w:lang w:eastAsia="zh-CN"/>
        </w:rPr>
        <w:t>(</w:t>
      </w:r>
      <w:r>
        <w:t>C), k_PRELOAD)</w:t>
      </w:r>
    </w:p>
    <w:p>
      <w:pPr>
        <w:ind w:firstLine="480"/>
      </w:pPr>
    </w:p>
    <w:p>
      <w:pPr>
        <w:rPr>
          <w:b/>
          <w:bCs/>
        </w:rPr>
      </w:pPr>
      <w:r>
        <w:rPr>
          <w:rFonts w:hint="eastAsia"/>
          <w:b/>
          <w:bCs/>
        </w:rPr>
        <w:t>compute.preloaded指令声明：</w:t>
      </w:r>
    </w:p>
    <w:p>
      <w:r>
        <w:t>#define compute_preloaded</w:t>
      </w:r>
      <w:r>
        <w:rPr>
          <w:rFonts w:hint="eastAsia"/>
          <w:lang w:eastAsia="zh-CN"/>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lang w:eastAsia="zh-CN"/>
        </w:rPr>
        <w:t>(</w:t>
      </w:r>
      <w:r>
        <w:t>uint64_t)</w:t>
      </w:r>
      <w:r>
        <w:rPr>
          <w:rFonts w:hint="eastAsia"/>
          <w:lang w:eastAsia="zh-CN"/>
        </w:rPr>
        <w:t>(</w:t>
      </w:r>
      <w:r>
        <w:t xml:space="preserve">A), </w:t>
      </w: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lang w:eastAsia="zh-CN"/>
        </w:rPr>
        <w:t>((</w:t>
      </w:r>
      <w:r>
        <w:t>uint64_t)</w:t>
      </w:r>
      <w:r>
        <w:rPr>
          <w:rFonts w:hint="eastAsia"/>
          <w:lang w:eastAsia="zh-CN"/>
        </w:rPr>
        <w:t>(</w:t>
      </w:r>
      <w:r>
        <w:t xml:space="preserve">BD_cols) &lt;&lt; ADDR_LEN) | </w:t>
      </w:r>
      <w:r>
        <w:rPr>
          <w:rFonts w:hint="eastAsia"/>
          <w:lang w:eastAsia="zh-CN"/>
        </w:rPr>
        <w:t>(</w:t>
      </w:r>
      <w:r>
        <w:t>uint64_t)</w:t>
      </w:r>
      <w:r>
        <w:rPr>
          <w:rFonts w:hint="eastAsia"/>
          <w:lang w:eastAsia="zh-CN"/>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lang w:eastAsia="zh-CN"/>
        </w:rPr>
        <w:t>(</w:t>
      </w:r>
      <w:r>
        <w:t xml:space="preserve">A, BD, A_cols, A_rows, BD_cols, BD_rows) </w:t>
      </w:r>
      <w:r>
        <w:rPr>
          <w:rFonts w:hint="eastAsia"/>
        </w:rPr>
        <w:tab/>
      </w:r>
      <w:r>
        <w:t>\</w:t>
      </w:r>
    </w:p>
    <w:p>
      <w:pPr>
        <w:ind w:firstLine="480"/>
      </w:pPr>
      <w:r>
        <w:t>ROCC_INSTRUCTION_0_R_R</w:t>
      </w:r>
      <w:r>
        <w:rPr>
          <w:rFonts w:hint="eastAsia"/>
          <w:lang w:eastAsia="zh-CN"/>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A), </w:t>
      </w:r>
      <w:r>
        <w:rPr>
          <w:rFonts w:hint="eastAsia"/>
          <w:lang w:eastAsia="zh-CN"/>
        </w:rPr>
        <w:t>((</w:t>
      </w:r>
      <w:r>
        <w:t>uint64_t)</w:t>
      </w:r>
      <w:r>
        <w:rPr>
          <w:rFonts w:hint="eastAsia"/>
          <w:lang w:eastAsia="zh-CN"/>
        </w:rPr>
        <w:t>(</w:t>
      </w:r>
      <w:r>
        <w:t xml:space="preserve">BD_rows) &lt;&lt; </w:t>
      </w:r>
      <w:r>
        <w:rPr>
          <w:rFonts w:hint="eastAsia"/>
          <w:lang w:eastAsia="zh-CN"/>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lang w:eastAsia="zh-CN"/>
        </w:rPr>
        <w:t>(</w:t>
      </w:r>
      <w:r>
        <w:t>uint64_t)</w:t>
      </w:r>
      <w:r>
        <w:rPr>
          <w:rFonts w:hint="eastAsia"/>
          <w:lang w:eastAsia="zh-CN"/>
        </w:rPr>
        <w:t>(</w:t>
      </w:r>
      <w:r>
        <w:t>BD), k_COMPUTE_ACCUMULATE)</w:t>
      </w:r>
    </w:p>
    <w:p/>
    <w:p>
      <w:pPr>
        <w:rPr>
          <w:b/>
          <w:bCs/>
        </w:rPr>
      </w:pPr>
      <w:r>
        <w:rPr>
          <w:rFonts w:hint="eastAsia"/>
          <w:b/>
          <w:bCs/>
        </w:rPr>
        <w:t>卷积计算代码：</w:t>
      </w:r>
    </w:p>
    <w:p>
      <w:r>
        <w:t>conv</w:t>
      </w:r>
      <w:r>
        <w:rPr>
          <w:rFonts w:hint="eastAsia"/>
          <w:lang w:eastAsia="zh-CN"/>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lang w:eastAsia="zh-CN"/>
        </w:rPr>
        <w:t>(</w:t>
      </w:r>
      <w:r>
        <w:t>int b = 0; b &lt; batch_size; b++) {</w:t>
      </w:r>
    </w:p>
    <w:p>
      <w:r>
        <w:t xml:space="preserve">        for </w:t>
      </w:r>
      <w:r>
        <w:rPr>
          <w:rFonts w:hint="eastAsia"/>
          <w:lang w:eastAsia="zh-CN"/>
        </w:rPr>
        <w:t>(</w:t>
      </w:r>
      <w:r>
        <w:t>int orow = 0; orow &lt; out_dim; orow++) {</w:t>
      </w:r>
    </w:p>
    <w:p>
      <w:r>
        <w:t xml:space="preserve">            for </w:t>
      </w:r>
      <w:r>
        <w:rPr>
          <w:rFonts w:hint="eastAsia"/>
          <w:lang w:eastAsia="zh-CN"/>
        </w:rPr>
        <w:t>(</w:t>
      </w:r>
      <w:r>
        <w:t>int ocol = 0; ocol &lt; out_dim; ocol++) {</w:t>
      </w:r>
    </w:p>
    <w:p>
      <w:r>
        <w:t xml:space="preserve">                for </w:t>
      </w:r>
      <w:r>
        <w:rPr>
          <w:rFonts w:hint="eastAsia"/>
          <w:lang w:eastAsia="zh-CN"/>
        </w:rPr>
        <w:t>(</w:t>
      </w:r>
      <w:r>
        <w:t>int och = 0; och &lt; out_channels; och++) {</w:t>
      </w:r>
    </w:p>
    <w:p>
      <w:r>
        <w:t>                    acc_t result = bias[och];</w:t>
      </w:r>
    </w:p>
    <w:p/>
    <w:p>
      <w:r>
        <w:t xml:space="preserve">                    for </w:t>
      </w:r>
      <w:r>
        <w:rPr>
          <w:rFonts w:hint="eastAsia"/>
          <w:lang w:eastAsia="zh-CN"/>
        </w:rPr>
        <w:t>(</w:t>
      </w:r>
      <w:r>
        <w:t>int krow = 0; krow &lt; kernel_dim; krow++) {</w:t>
      </w:r>
    </w:p>
    <w:p>
      <w:r>
        <w:t xml:space="preserve">                        for </w:t>
      </w:r>
      <w:r>
        <w:rPr>
          <w:rFonts w:hint="eastAsia"/>
          <w:lang w:eastAsia="zh-CN"/>
        </w:rPr>
        <w:t>(</w:t>
      </w:r>
      <w:r>
        <w:t>int kcol = 0; kcol &lt; kernel_dim; kcol++) {</w:t>
      </w:r>
    </w:p>
    <w:p>
      <w:r>
        <w:t xml:space="preserve">                            for </w:t>
      </w:r>
      <w:r>
        <w:rPr>
          <w:rFonts w:hint="eastAsia"/>
          <w:lang w:eastAsia="zh-CN"/>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3F6409F1">
      <w:pPr>
        <w:pStyle w:val="15"/>
        <w:numPr>
          <w:ilvl w:val="0"/>
          <w:numId w:val="2"/>
        </w:numPr>
        <w:rPr>
          <w:lang w:val="en-US"/>
        </w:rPr>
      </w:pPr>
      <w:r>
        <w:rPr>
          <w:rFonts w:hint="eastAsia"/>
          <w:lang w:val="en-US"/>
        </w:rPr>
        <w:t>首先说清楚边缘人工智能的重要性</w:t>
      </w:r>
    </w:p>
    <w:p w14:paraId="694171E5">
      <w:pPr>
        <w:pStyle w:val="15"/>
        <w:numPr>
          <w:ilvl w:val="0"/>
          <w:numId w:val="2"/>
        </w:numPr>
        <w:rPr>
          <w:lang w:val="en-US"/>
        </w:rPr>
      </w:pPr>
      <w:r>
        <w:rPr>
          <w:rFonts w:hint="eastAsia"/>
          <w:lang w:val="en-US"/>
        </w:rPr>
        <w:t>其次说明边缘人工智能的现状（模型上，降低数值精度，模型剪枝与蒸馏；边缘端处理器上）</w:t>
      </w:r>
    </w:p>
    <w:p w14:paraId="06F40041">
      <w:pPr>
        <w:pStyle w:val="15"/>
        <w:numPr>
          <w:ilvl w:val="0"/>
          <w:numId w:val="2"/>
        </w:numPr>
        <w:rPr>
          <w:lang w:val="en-US"/>
        </w:rPr>
      </w:pPr>
      <w:r>
        <w:rPr>
          <w:rFonts w:hint="eastAsia"/>
          <w:lang w:val="en-US"/>
        </w:rPr>
        <w:t>再提出BNN与BCNN</w:t>
      </w:r>
    </w:p>
  </w:comment>
  <w:comment w:id="1" w:author="Xiaodong Zhang" w:date="2022-09-09T09:56:00Z" w:initials="ZXD">
    <w:p w14:paraId="253206F0">
      <w:pPr>
        <w:pStyle w:val="15"/>
        <w:rPr>
          <w:lang w:val="en-US"/>
        </w:rPr>
      </w:pPr>
      <w:r>
        <w:rPr>
          <w:rFonts w:hint="eastAsia"/>
          <w:lang w:val="en-US"/>
        </w:rPr>
        <w:t>来自论文Recent Advances in Deep Learning-An Overview</w:t>
      </w:r>
    </w:p>
    <w:p w14:paraId="5A54207D">
      <w:pPr>
        <w:pStyle w:val="15"/>
        <w:rPr>
          <w:lang w:val="en-US"/>
        </w:rPr>
      </w:pPr>
      <w:r>
        <w:rPr>
          <w:rFonts w:hint="eastAsia"/>
          <w:lang w:val="en-US"/>
        </w:rPr>
        <w:t>中文知乎解读见：</w:t>
      </w:r>
      <w:r>
        <w:fldChar w:fldCharType="begin"/>
      </w:r>
      <w:r>
        <w:rPr>
          <w:lang w:val="en-US"/>
        </w:rPr>
        <w:instrText xml:space="preserve">HYPERLINK "https://zhuanlan.zhihu.com/p/88651928"</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53A05FD9">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4DDA52F7">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5B3817AC">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2A397C39">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5BEE315E">
      <w:pPr>
        <w:pStyle w:val="15"/>
        <w:rPr>
          <w:lang w:val="en-US"/>
        </w:rPr>
      </w:pPr>
      <w:r>
        <w:rPr>
          <w:rFonts w:hint="eastAsia"/>
          <w:lang w:val="en-US"/>
        </w:rPr>
        <w:t>先写BNN，再写BCNN</w:t>
      </w:r>
    </w:p>
  </w:comment>
  <w:comment w:id="5" w:author="Xiaodong Zhang" w:date="2022-09-06T14:51:00Z" w:initials="ZXD">
    <w:p w14:paraId="2DA901F6">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6F40041" w15:done="0"/>
  <w15:commentEx w15:paraId="5A54207D" w15:done="0"/>
  <w15:commentEx w15:paraId="4DDA52F7" w15:done="0"/>
  <w15:commentEx w15:paraId="2A397C39" w15:done="0"/>
  <w15:commentEx w15:paraId="5BEE315E" w15:done="0"/>
  <w15:commentEx w15:paraId="2DA901F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 w:name="Bahnschrift Light SemiCondensed">
    <w:panose1 w:val="020B0502040204020203"/>
    <w:charset w:val="00"/>
    <w:family w:val="auto"/>
    <w:pitch w:val="default"/>
    <w:sig w:usb0="A00002C7" w:usb1="00000002" w:usb2="00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Ebrima">
    <w:panose1 w:val="02000000000000000000"/>
    <w:charset w:val="00"/>
    <w:family w:val="auto"/>
    <w:pitch w:val="default"/>
    <w:sig w:usb0="A000505F" w:usb1="02000041" w:usb2="00000800" w:usb3="00000404" w:csb0="00000093" w:csb1="00000000"/>
  </w:font>
  <w:font w:name="Segoe Print">
    <w:panose1 w:val="02000600000000000000"/>
    <w:charset w:val="00"/>
    <w:family w:val="auto"/>
    <w:pitch w:val="default"/>
    <w:sig w:usb0="0000028F" w:usb1="00000000" w:usb2="00000000" w:usb3="00000000" w:csb0="2000009F" w:csb1="47010000"/>
  </w:font>
  <w:font w:name="DejaVu Math TeX Gyre">
    <w:panose1 w:val="02000503000000000000"/>
    <w:charset w:val="00"/>
    <w:family w:val="auto"/>
    <w:pitch w:val="default"/>
    <w:sig w:usb0="A10000EF" w:usb1="4201F9EE" w:usb2="02000000" w:usb3="00000000" w:csb0="60000193" w:csb1="0DD40000"/>
  </w:font>
  <w:font w:name="Yu Gothic">
    <w:panose1 w:val="020B04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E0EE0CC0"/>
    <w:multiLevelType w:val="singleLevel"/>
    <w:tmpl w:val="E0EE0CC0"/>
    <w:lvl w:ilvl="0" w:tentative="0">
      <w:start w:val="1"/>
      <w:numFmt w:val="decimal"/>
      <w:suff w:val="space"/>
      <w:lvlText w:val="%1."/>
      <w:lvlJc w:val="left"/>
    </w:lvl>
  </w:abstractNum>
  <w:abstractNum w:abstractNumId="9">
    <w:nsid w:val="03BF951B"/>
    <w:multiLevelType w:val="singleLevel"/>
    <w:tmpl w:val="03BF951B"/>
    <w:lvl w:ilvl="0" w:tentative="0">
      <w:start w:val="1"/>
      <w:numFmt w:val="decimal"/>
      <w:lvlText w:val="(%1)"/>
      <w:lvlJc w:val="left"/>
      <w:pPr>
        <w:ind w:left="425" w:hanging="425"/>
      </w:pPr>
      <w:rPr>
        <w:rFonts w:hint="default"/>
      </w:rPr>
    </w:lvl>
  </w:abstractNum>
  <w:abstractNum w:abstractNumId="10">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352E2956"/>
    <w:multiLevelType w:val="singleLevel"/>
    <w:tmpl w:val="352E2956"/>
    <w:lvl w:ilvl="0" w:tentative="0">
      <w:start w:val="1"/>
      <w:numFmt w:val="decimal"/>
      <w:lvlText w:val="(%1)"/>
      <w:lvlJc w:val="left"/>
      <w:pPr>
        <w:ind w:left="425" w:hanging="425"/>
      </w:pPr>
      <w:rPr>
        <w:rFonts w:hint="default"/>
      </w:rPr>
    </w:lvl>
  </w:abstractNum>
  <w:abstractNum w:abstractNumId="15">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6">
    <w:nsid w:val="381CF609"/>
    <w:multiLevelType w:val="singleLevel"/>
    <w:tmpl w:val="381CF609"/>
    <w:lvl w:ilvl="0" w:tentative="0">
      <w:start w:val="1"/>
      <w:numFmt w:val="decimal"/>
      <w:lvlText w:val="(%1)"/>
      <w:lvlJc w:val="left"/>
      <w:pPr>
        <w:ind w:left="425" w:hanging="425"/>
      </w:pPr>
      <w:rPr>
        <w:rFonts w:hint="default"/>
      </w:rPr>
    </w:lvl>
  </w:abstractNum>
  <w:abstractNum w:abstractNumId="17">
    <w:nsid w:val="6A06877E"/>
    <w:multiLevelType w:val="singleLevel"/>
    <w:tmpl w:val="6A06877E"/>
    <w:lvl w:ilvl="0" w:tentative="0">
      <w:start w:val="1"/>
      <w:numFmt w:val="decimal"/>
      <w:lvlText w:val="(%1)"/>
      <w:lvlJc w:val="left"/>
      <w:pPr>
        <w:ind w:left="425" w:hanging="425"/>
      </w:pPr>
      <w:rPr>
        <w:rFonts w:hint="default"/>
      </w:rPr>
    </w:lvl>
  </w:abstractNum>
  <w:abstractNum w:abstractNumId="18">
    <w:nsid w:val="6EBC0D84"/>
    <w:multiLevelType w:val="singleLevel"/>
    <w:tmpl w:val="6EBC0D84"/>
    <w:lvl w:ilvl="0" w:tentative="0">
      <w:start w:val="1"/>
      <w:numFmt w:val="decimal"/>
      <w:suff w:val="space"/>
      <w:lvlText w:val="%1."/>
      <w:lvlJc w:val="left"/>
    </w:lvl>
  </w:abstractNum>
  <w:abstractNum w:abstractNumId="19">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9"/>
  </w:num>
  <w:num w:numId="2">
    <w:abstractNumId w:val="8"/>
  </w:num>
  <w:num w:numId="3">
    <w:abstractNumId w:val="18"/>
  </w:num>
  <w:num w:numId="4">
    <w:abstractNumId w:val="12"/>
  </w:num>
  <w:num w:numId="5">
    <w:abstractNumId w:val="10"/>
  </w:num>
  <w:num w:numId="6">
    <w:abstractNumId w:val="14"/>
  </w:num>
  <w:num w:numId="7">
    <w:abstractNumId w:val="7"/>
  </w:num>
  <w:num w:numId="8">
    <w:abstractNumId w:val="4"/>
  </w:num>
  <w:num w:numId="9">
    <w:abstractNumId w:val="13"/>
  </w:num>
  <w:num w:numId="10">
    <w:abstractNumId w:val="3"/>
  </w:num>
  <w:num w:numId="11">
    <w:abstractNumId w:val="15"/>
  </w:num>
  <w:num w:numId="12">
    <w:abstractNumId w:val="11"/>
  </w:num>
  <w:num w:numId="13">
    <w:abstractNumId w:val="6"/>
  </w:num>
  <w:num w:numId="14">
    <w:abstractNumId w:val="1"/>
  </w:num>
  <w:num w:numId="15">
    <w:abstractNumId w:val="0"/>
  </w:num>
  <w:num w:numId="16">
    <w:abstractNumId w:val="5"/>
  </w:num>
  <w:num w:numId="17">
    <w:abstractNumId w:val="16"/>
  </w:num>
  <w:num w:numId="18">
    <w:abstractNumId w:val="2"/>
  </w:num>
  <w:num w:numId="19">
    <w:abstractNumId w:val="9"/>
  </w:num>
  <w:num w:numId="20">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uiPriority w:val="1"/>
  </w:style>
  <w:style w:type="table" w:default="1" w:styleId="37">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jpeg"/><Relationship Id="rId93" Type="http://schemas.openxmlformats.org/officeDocument/2006/relationships/image" Target="media/image72.jpeg"/><Relationship Id="rId92" Type="http://schemas.openxmlformats.org/officeDocument/2006/relationships/image" Target="media/image71.jpeg"/><Relationship Id="rId91" Type="http://schemas.openxmlformats.org/officeDocument/2006/relationships/image" Target="media/image70.jpe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wmf"/><Relationship Id="rId50" Type="http://schemas.openxmlformats.org/officeDocument/2006/relationships/oleObject" Target="embeddings/oleObject2.bin"/><Relationship Id="rId5" Type="http://schemas.openxmlformats.org/officeDocument/2006/relationships/footnotes" Target="footnotes.xml"/><Relationship Id="rId49" Type="http://schemas.openxmlformats.org/officeDocument/2006/relationships/image" Target="media/image29.wmf"/><Relationship Id="rId48" Type="http://schemas.openxmlformats.org/officeDocument/2006/relationships/oleObject" Target="embeddings/oleObject1.bin"/><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3" Type="http://schemas.microsoft.com/office/2011/relationships/people" Target="people.xml"/><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99</Pages>
  <Words>45255</Words>
  <Characters>64157</Characters>
  <Lines>1106</Lines>
  <Paragraphs>311</Paragraphs>
  <TotalTime>42</TotalTime>
  <ScaleCrop>false</ScaleCrop>
  <LinksUpToDate>false</LinksUpToDate>
  <CharactersWithSpaces>69882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2022-11-08T10:24:58Z</dcterms:modified>
  <dc:title>分类号</dc:title>
  <cp:revision>348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