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7362256"/>
      <w:bookmarkStart w:id="4" w:name="_Toc439328357"/>
      <w:bookmarkStart w:id="5" w:name="_Toc379915050"/>
      <w:bookmarkStart w:id="6" w:name="_Toc229915031"/>
      <w:bookmarkStart w:id="7" w:name="_Toc377235966"/>
      <w:bookmarkStart w:id="8" w:name="_Toc229791430"/>
      <w:r>
        <w:rPr>
          <w:b/>
          <w:bCs/>
        </w:rPr>
        <w:fldChar w:fldCharType="begin"/>
      </w:r>
      <w:r>
        <w:rPr>
          <w:b/>
          <w:bCs/>
        </w:rPr>
        <w:instrText xml:space="preserve"> MACROBUTTON MTEditEquationSection2 </w:instrText>
      </w:r>
      <w:r>
        <w:rPr>
          <w:rStyle w:val="96"/>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370"/>
      <w:bookmarkStart w:id="11" w:name="_Toc44096299"/>
      <w:bookmarkStart w:id="12" w:name="_Toc45060427"/>
      <w:bookmarkStart w:id="13" w:name="_Toc444265028"/>
      <w:bookmarkStart w:id="14" w:name="_Toc46962947"/>
      <w:bookmarkStart w:id="15" w:name="_Toc47372390"/>
      <w:bookmarkStart w:id="16" w:name="_Toc57189218"/>
      <w:bookmarkStart w:id="17" w:name="_Toc44853111"/>
      <w:bookmarkStart w:id="18" w:name="_Toc47005419"/>
      <w:bookmarkStart w:id="19" w:name="_Toc45060582"/>
      <w:bookmarkStart w:id="20" w:name="_Toc44175098"/>
      <w:r>
        <w:rPr>
          <w:b/>
          <w:bCs/>
          <w:sz w:val="30"/>
          <w:szCs w:val="30"/>
        </w:rPr>
        <w:br w:type="page"/>
      </w:r>
    </w:p>
    <w:p>
      <w:pPr>
        <w:jc w:val="center"/>
        <w:outlineLvl w:val="0"/>
        <w:rPr>
          <w:b/>
          <w:bCs/>
          <w:sz w:val="30"/>
          <w:szCs w:val="30"/>
        </w:rPr>
      </w:pPr>
      <w:bookmarkStart w:id="21" w:name="_Toc89975359"/>
      <w:bookmarkStart w:id="22" w:name="_Toc88743113"/>
      <w:bookmarkStart w:id="23" w:name="_Toc89975119"/>
      <w:bookmarkStart w:id="24" w:name="_Toc89174325"/>
      <w:bookmarkStart w:id="25" w:name="_Toc8008"/>
      <w:bookmarkStart w:id="26" w:name="_Toc89829605"/>
      <w:bookmarkStart w:id="27" w:name="_Toc57978727"/>
      <w:bookmarkStart w:id="28" w:name="_Toc88758923"/>
      <w:bookmarkStart w:id="29" w:name="_Toc89981293"/>
      <w:bookmarkStart w:id="30" w:name="_Toc89960271"/>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7005420"/>
      <w:bookmarkStart w:id="32" w:name="_Toc45060583"/>
      <w:bookmarkStart w:id="33" w:name="_Toc437362257"/>
      <w:bookmarkStart w:id="34" w:name="_Toc44096300"/>
      <w:bookmarkStart w:id="35" w:name="_Toc44175099"/>
      <w:bookmarkStart w:id="36" w:name="_Toc46962371"/>
      <w:bookmarkStart w:id="37" w:name="_Toc444250079"/>
      <w:bookmarkStart w:id="38" w:name="_Toc437362297"/>
      <w:bookmarkStart w:id="39" w:name="_Toc45060428"/>
      <w:bookmarkStart w:id="40" w:name="_Toc46962948"/>
      <w:bookmarkStart w:id="41" w:name="_Toc47372391"/>
      <w:bookmarkStart w:id="42" w:name="_Toc44853112"/>
      <w:bookmarkStart w:id="43" w:name="_Toc439328358"/>
      <w:bookmarkStart w:id="44" w:name="_Toc444265029"/>
      <w:bookmarkStart w:id="45" w:name="_Toc89960272"/>
      <w:bookmarkStart w:id="46" w:name="_Toc89174326"/>
      <w:bookmarkStart w:id="47" w:name="_Toc88758924"/>
      <w:bookmarkStart w:id="48" w:name="_Toc88743114"/>
      <w:bookmarkStart w:id="49" w:name="_Toc89975120"/>
      <w:bookmarkStart w:id="50" w:name="_Toc19239"/>
      <w:bookmarkStart w:id="51" w:name="_Toc89829606"/>
      <w:bookmarkStart w:id="52" w:name="_Toc89975360"/>
      <w:bookmarkStart w:id="53" w:name="_Toc89981294"/>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46962949"/>
      <w:bookmarkStart w:id="69" w:name="_Toc57189220"/>
      <w:bookmarkStart w:id="70" w:name="_Toc437362298"/>
      <w:bookmarkStart w:id="71" w:name="_Toc28951"/>
      <w:bookmarkStart w:id="72" w:name="_Toc444250080"/>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6962950"/>
      <w:bookmarkStart w:id="74" w:name="_Toc377235967"/>
      <w:bookmarkStart w:id="75" w:name="_Toc379915051"/>
      <w:bookmarkStart w:id="76" w:name="_Toc57189221"/>
      <w:bookmarkStart w:id="77" w:name="_Toc437362299"/>
      <w:bookmarkStart w:id="78" w:name="_Toc444250081"/>
      <w:bookmarkStart w:id="79" w:name="_Toc13005"/>
      <w:bookmarkStart w:id="80" w:name="_Toc229915032"/>
      <w:bookmarkStart w:id="81" w:name="_Toc229791431"/>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915033"/>
      <w:bookmarkStart w:id="85" w:name="_Toc380663913"/>
      <w:bookmarkStart w:id="86" w:name="_Toc444250082"/>
      <w:bookmarkStart w:id="87" w:name="_Toc57978731"/>
      <w:bookmarkStart w:id="88" w:name="_Toc379621584"/>
      <w:bookmarkStart w:id="89" w:name="_Toc377235968"/>
      <w:bookmarkStart w:id="90" w:name="_Toc229791432"/>
      <w:bookmarkStart w:id="91" w:name="_Toc230751642"/>
      <w:bookmarkStart w:id="92" w:name="_Toc439328361"/>
      <w:bookmarkStart w:id="93" w:name="_Toc437362260"/>
      <w:bookmarkStart w:id="94" w:name="_Toc444265032"/>
      <w:bookmarkStart w:id="95" w:name="_Toc377236306"/>
      <w:bookmarkStart w:id="96" w:name="_Toc37991505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444250083"/>
      <w:bookmarkStart w:id="99" w:name="_Toc379915053"/>
      <w:bookmarkStart w:id="100" w:name="_Toc46962951"/>
      <w:bookmarkStart w:id="101" w:name="_Toc377235969"/>
      <w:bookmarkStart w:id="102" w:name="_Toc57978732"/>
      <w:bookmarkStart w:id="103" w:name="_Toc380663914"/>
      <w:bookmarkStart w:id="104" w:name="_Toc57189222"/>
      <w:bookmarkStart w:id="105" w:name="_Toc437362302"/>
      <w:bookmarkStart w:id="106" w:name="_Toc650"/>
      <w:bookmarkStart w:id="107" w:name="_Toc437362261"/>
      <w:bookmarkStart w:id="108" w:name="_Toc229915034"/>
      <w:bookmarkStart w:id="109" w:name="_Toc89981297"/>
      <w:bookmarkStart w:id="110" w:name="_Toc229791433"/>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1633"/>
      <w:bookmarkStart w:id="112" w:name="_Toc57189223"/>
      <w:bookmarkStart w:id="113" w:name="_Toc46962952"/>
      <w:bookmarkStart w:id="114" w:name="_Toc229791434"/>
      <w:bookmarkStart w:id="115" w:name="_Toc379915054"/>
      <w:bookmarkStart w:id="116" w:name="_Toc437362303"/>
      <w:bookmarkStart w:id="117" w:name="_Toc377235970"/>
      <w:bookmarkStart w:id="118" w:name="_Toc229915035"/>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color w:val="121212"/>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8"/>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8"/>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8"/>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8"/>
      </w:pPr>
      <w:r>
        <w:rPr>
          <w:rFonts w:hint="eastAsia"/>
        </w:rPr>
        <w:t xml:space="preserve">图 </w:t>
      </w:r>
      <w:r>
        <w:t>MeliusNet</w:t>
      </w:r>
      <w:r>
        <w:rPr>
          <w:rFonts w:hint="eastAsia"/>
        </w:rPr>
        <w:t>的t</w:t>
      </w:r>
      <w:r>
        <w:t>wo-block</w:t>
      </w:r>
      <w:r>
        <w:rPr>
          <w:rFonts w:hint="eastAsia"/>
        </w:rPr>
        <w:t>结构</w:t>
      </w:r>
    </w:p>
    <w:p>
      <w:pPr>
        <w:pStyle w:val="83"/>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2"/>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2"/>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2"/>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2"/>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2"/>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2"/>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8"/>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8"/>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8"/>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8"/>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3"/>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3"/>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3"/>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3"/>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3"/>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3"/>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9125"/>
      <w:bookmarkStart w:id="127" w:name="_Toc46962957"/>
      <w:bookmarkStart w:id="128" w:name="_Toc57189228"/>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8"/>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8"/>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8"/>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1"/>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8"/>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1"/>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8"/>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11873"/>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1"/>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1"/>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8"/>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1"/>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1"/>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1"/>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1"/>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1"/>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1"/>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8"/>
        <w:bidi w:val="0"/>
        <w:rPr>
          <w:rFonts w:hint="eastAsia"/>
          <w:lang w:val="en-US" w:eastAsia="zh-CN"/>
        </w:rPr>
      </w:pPr>
      <w:r>
        <w:rPr>
          <w:rFonts w:hint="eastAsia"/>
          <w:lang w:val="en-US" w:eastAsia="zh-CN"/>
        </w:rPr>
        <w:t>图 BCNN与原始CNN网络结构对比</w:t>
      </w:r>
    </w:p>
    <w:p>
      <w:pPr>
        <w:pStyle w:val="88"/>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8"/>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1"/>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1"/>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1"/>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8"/>
        <w:bidi w:val="0"/>
        <w:rPr>
          <w:rFonts w:hint="eastAsia"/>
          <w:lang w:val="en-US" w:eastAsia="zh-CN"/>
        </w:rPr>
      </w:pPr>
      <w:r>
        <w:rPr>
          <w:rFonts w:hint="eastAsia"/>
          <w:lang w:val="en-US" w:eastAsia="zh-CN"/>
        </w:rPr>
        <w:t>图 三个采用BN的二值神经网络的输入与输出，</w:t>
      </w:r>
    </w:p>
    <w:p>
      <w:pPr>
        <w:pStyle w:val="88"/>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185920" cy="1583690"/>
                    </a:xfrm>
                    <a:prstGeom prst="rect">
                      <a:avLst/>
                    </a:prstGeom>
                  </pic:spPr>
                </pic:pic>
              </a:graphicData>
            </a:graphic>
          </wp:inline>
        </w:drawing>
      </w:r>
    </w:p>
    <w:p>
      <w:pPr>
        <w:pStyle w:val="88"/>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09950" cy="1957070"/>
                    </a:xfrm>
                    <a:prstGeom prst="rect">
                      <a:avLst/>
                    </a:prstGeom>
                  </pic:spPr>
                </pic:pic>
              </a:graphicData>
            </a:graphic>
          </wp:inline>
        </w:drawing>
      </w:r>
    </w:p>
    <w:p>
      <w:pPr>
        <w:pStyle w:val="88"/>
        <w:bidi w:val="0"/>
        <w:rPr>
          <w:rFonts w:hint="default"/>
          <w:lang w:val="en-US" w:eastAsia="zh-CN"/>
        </w:rPr>
      </w:pPr>
      <w:r>
        <w:rPr>
          <w:rFonts w:hint="eastAsia"/>
          <w:lang w:val="en-US" w:eastAsia="zh-CN"/>
        </w:rPr>
        <w:t>图 MVTU中PE的数据流示意图</w:t>
      </w:r>
    </w:p>
    <w:p>
      <w:pPr>
        <w:pStyle w:val="88"/>
        <w:bidi w:val="0"/>
        <w:rPr>
          <w:rFonts w:hint="eastAsia"/>
          <w:vertAlign w:val="superscript"/>
          <w:lang w:val="en-US" w:eastAsia="zh-CN"/>
        </w:rPr>
      </w:pPr>
    </w:p>
    <w:p>
      <w:pPr>
        <w:pStyle w:val="88"/>
        <w:bidi w:val="0"/>
        <w:rPr>
          <w:rFonts w:hint="default"/>
          <w:vertAlign w:val="superscript"/>
          <w:lang w:val="en-US" w:eastAsia="zh-CN"/>
        </w:rPr>
      </w:pPr>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21360"/>
      <w:r>
        <w:rPr>
          <w:rFonts w:hint="eastAsia"/>
        </w:rPr>
        <w:t>面向B</w:t>
      </w:r>
      <w:r>
        <w:t>CNN</w:t>
      </w:r>
      <w:r>
        <w:rPr>
          <w:rFonts w:hint="eastAsia"/>
        </w:rPr>
        <w:t>算法的协处理器设计</w:t>
      </w:r>
      <w:bookmarkEnd w:id="133"/>
    </w:p>
    <w:p>
      <w:pPr>
        <w:pStyle w:val="3"/>
        <w:rPr>
          <w:rFonts w:hint="default"/>
          <w:lang w:val="en-US" w:eastAsia="zh-CN"/>
        </w:rPr>
      </w:pPr>
      <w:bookmarkStart w:id="134" w:name="_Toc21975"/>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8"/>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2207"/>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686425" cy="4508500"/>
                    </a:xfrm>
                    <a:prstGeom prst="rect">
                      <a:avLst/>
                    </a:prstGeom>
                  </pic:spPr>
                </pic:pic>
              </a:graphicData>
            </a:graphic>
          </wp:inline>
        </w:drawing>
      </w:r>
    </w:p>
    <w:p>
      <w:pPr>
        <w:pStyle w:val="88"/>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8"/>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8"/>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r>
        <w:rPr>
          <w:rFonts w:hint="eastAsia"/>
        </w:rPr>
        <w:t>指令集（I</w:t>
      </w:r>
      <w:r>
        <w:t>SA</w:t>
      </w:r>
      <w:r>
        <w:rPr>
          <w:rFonts w:hint="eastAsia"/>
        </w:rPr>
        <w:t>）设计</w:t>
      </w:r>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9"/>
                    <a:stretch>
                      <a:fillRect/>
                    </a:stretch>
                  </pic:blipFill>
                  <pic:spPr>
                    <a:xfrm>
                      <a:off x="0" y="0"/>
                      <a:ext cx="4585335" cy="1692910"/>
                    </a:xfrm>
                    <a:prstGeom prst="rect">
                      <a:avLst/>
                    </a:prstGeom>
                  </pic:spPr>
                </pic:pic>
              </a:graphicData>
            </a:graphic>
          </wp:inline>
        </w:drawing>
      </w:r>
    </w:p>
    <w:p>
      <w:pPr>
        <w:pStyle w:val="88"/>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6" w:name="_Toc28629"/>
      <w:r>
        <w:rPr>
          <w:rFonts w:hint="eastAsia"/>
          <w:lang w:val="en-US" w:eastAsia="zh-CN"/>
        </w:rPr>
        <w:t>SATU</w:t>
      </w:r>
      <w:r>
        <w:rPr>
          <w:rFonts w:hint="eastAsia"/>
        </w:rPr>
        <w:t>设计</w:t>
      </w:r>
      <w:bookmarkEnd w:id="136"/>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8"/>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1"/>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0"/>
                    <a:stretch>
                      <a:fillRect/>
                    </a:stretch>
                  </pic:blipFill>
                  <pic:spPr>
                    <a:xfrm>
                      <a:off x="0" y="0"/>
                      <a:ext cx="5682615" cy="2534920"/>
                    </a:xfrm>
                    <a:prstGeom prst="rect">
                      <a:avLst/>
                    </a:prstGeom>
                  </pic:spPr>
                </pic:pic>
              </a:graphicData>
            </a:graphic>
          </wp:inline>
        </w:drawing>
      </w:r>
    </w:p>
    <w:p>
      <w:pPr>
        <w:pStyle w:val="88"/>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1"/>
                    <a:stretch>
                      <a:fillRect/>
                    </a:stretch>
                  </pic:blipFill>
                  <pic:spPr>
                    <a:xfrm>
                      <a:off x="0" y="0"/>
                      <a:ext cx="5347970" cy="3728720"/>
                    </a:xfrm>
                    <a:prstGeom prst="rect">
                      <a:avLst/>
                    </a:prstGeom>
                  </pic:spPr>
                </pic:pic>
              </a:graphicData>
            </a:graphic>
          </wp:inline>
        </w:drawing>
      </w:r>
    </w:p>
    <w:p>
      <w:pPr>
        <w:pStyle w:val="88"/>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2"/>
                    <a:stretch>
                      <a:fillRect/>
                    </a:stretch>
                  </pic:blipFill>
                  <pic:spPr>
                    <a:xfrm>
                      <a:off x="0" y="0"/>
                      <a:ext cx="5685790" cy="3183890"/>
                    </a:xfrm>
                    <a:prstGeom prst="rect">
                      <a:avLst/>
                    </a:prstGeom>
                  </pic:spPr>
                </pic:pic>
              </a:graphicData>
            </a:graphic>
          </wp:inline>
        </w:drawing>
      </w:r>
    </w:p>
    <w:p>
      <w:pPr>
        <w:pStyle w:val="88"/>
        <w:bidi w:val="0"/>
        <w:rPr>
          <w:rFonts w:hint="eastAsia"/>
          <w:lang w:val="en-US" w:eastAsia="zh-CN"/>
        </w:rPr>
      </w:pPr>
      <w:r>
        <w:rPr>
          <w:rFonts w:hint="eastAsia"/>
          <w:lang w:val="en-US" w:eastAsia="zh-CN"/>
        </w:rPr>
        <w:t>图 不同数据流模式下的运行机制</w:t>
      </w:r>
    </w:p>
    <w:p>
      <w:pPr>
        <w:pStyle w:val="88"/>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1"/>
        <w:bidi w:val="0"/>
        <w:jc w:val="both"/>
        <m:rPr/>
        <w:rPr>
          <w:rFonts w:hint="eastAsia" w:hAnsi="Cambria Math" w:cs="Times New Roman"/>
          <w:i w:val="0"/>
          <w:kern w:val="2"/>
          <w:sz w:val="24"/>
          <w:szCs w:val="24"/>
          <w:lang w:val="en-US" w:eastAsia="zh-CN" w:bidi="ar-SA"/>
        </w:rPr>
      </w:pPr>
      <w:r>
        <m:rP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m:rPr/>
        <w:rPr>
          <w:rFonts w:hint="eastAsia" w:hAnsi="Cambria Math" w:cs="Times New Roman"/>
          <w:i w:val="0"/>
          <w:kern w:val="2"/>
          <w:sz w:val="24"/>
          <w:szCs w:val="24"/>
          <w:lang w:val="en-US" w:eastAsia="zh-CN" w:bidi="ar-SA"/>
        </w:rPr>
        <w:tab/>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w:t>
      </w:r>
    </w:p>
    <w:p>
      <w:pPr>
        <w:ind w:firstLine="480" w:firstLineChars="0"/>
        <w:rPr>
          <w:rFonts w:hint="eastAsia"/>
          <w:lang w:val="en-US" w:eastAsia="zh-CN"/>
        </w:rPr>
      </w:pPr>
    </w:p>
    <w:p>
      <w:pPr>
        <w:ind w:firstLine="480" w:firstLineChars="0"/>
        <w:rPr>
          <w:rFonts w:hint="default"/>
          <w:lang w:val="en-US" w:eastAsia="zh-CN"/>
        </w:rPr>
      </w:pPr>
      <w:r>
        <w:rPr>
          <w:rFonts w:hint="default"/>
          <w:lang w:val="en-US" w:eastAsia="zh-CN"/>
        </w:rPr>
        <w:drawing>
          <wp:inline distT="0" distB="0" distL="114300" distR="114300">
            <wp:extent cx="5000625" cy="3971290"/>
            <wp:effectExtent l="0" t="0" r="0" b="10160"/>
            <wp:docPr id="34" name="图片 34" descr="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s_sa"/>
                    <pic:cNvPicPr>
                      <a:picLocks noChangeAspect="1"/>
                    </pic:cNvPicPr>
                  </pic:nvPicPr>
                  <pic:blipFill>
                    <a:blip r:embed="rId73"/>
                    <a:stretch>
                      <a:fillRect/>
                    </a:stretch>
                  </pic:blipFill>
                  <pic:spPr>
                    <a:xfrm>
                      <a:off x="0" y="0"/>
                      <a:ext cx="5000625" cy="3971290"/>
                    </a:xfrm>
                    <a:prstGeom prst="rect">
                      <a:avLst/>
                    </a:prstGeom>
                  </pic:spPr>
                </pic:pic>
              </a:graphicData>
            </a:graphic>
          </wp:inline>
        </w:drawing>
      </w:r>
    </w:p>
    <w:p>
      <w:pPr>
        <w:pStyle w:val="88"/>
        <w:bidi w:val="0"/>
        <w:rPr>
          <w:rFonts w:hint="default"/>
          <w:lang w:val="en-US" w:eastAsia="zh-CN"/>
        </w:rPr>
      </w:pPr>
      <w:r>
        <w:rPr>
          <w:rFonts w:hint="eastAsia"/>
          <w:lang w:val="en-US" w:eastAsia="zh-CN"/>
        </w:rPr>
        <w:t>图 权重固定模式下PE的电路结构</w:t>
      </w:r>
    </w:p>
    <w:p>
      <w:pPr>
        <w:ind w:firstLine="480" w:firstLineChars="0"/>
        <w:rPr>
          <w:rFonts w:hint="default"/>
          <w:lang w:val="en-US" w:eastAsia="zh-CN"/>
        </w:rPr>
      </w:pPr>
    </w:p>
    <w:p>
      <w:pPr>
        <w:ind w:firstLine="480" w:firstLineChars="0"/>
        <w:rPr>
          <w:rFonts w:hint="default"/>
          <w:lang w:val="en-US" w:eastAsia="zh-CN"/>
        </w:rPr>
      </w:pPr>
    </w:p>
    <w:p>
      <w:pPr>
        <w:ind w:firstLine="480" w:firstLineChars="0"/>
        <w:rPr>
          <w:rFonts w:hint="default"/>
          <w:lang w:val="en-US" w:eastAsia="zh-CN"/>
        </w:rPr>
      </w:pPr>
    </w:p>
    <w:p>
      <w:pPr>
        <w:ind w:firstLine="480" w:firstLineChars="0"/>
        <w:rPr>
          <w:rFonts w:hint="default"/>
          <w:lang w:val="en-US" w:eastAsia="zh-CN"/>
        </w:rPr>
      </w:pPr>
      <w:r>
        <w:rPr>
          <w:rFonts w:hint="default"/>
          <w:lang w:val="en-US" w:eastAsia="zh-CN"/>
        </w:rPr>
        <w:drawing>
          <wp:inline distT="0" distB="0" distL="114300" distR="114300">
            <wp:extent cx="5088255" cy="4875530"/>
            <wp:effectExtent l="0" t="0" r="0" b="0"/>
            <wp:docPr id="35" name="图片 35" descr="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s_sa"/>
                    <pic:cNvPicPr>
                      <a:picLocks noChangeAspect="1"/>
                    </pic:cNvPicPr>
                  </pic:nvPicPr>
                  <pic:blipFill>
                    <a:blip r:embed="rId74"/>
                    <a:stretch>
                      <a:fillRect/>
                    </a:stretch>
                  </pic:blipFill>
                  <pic:spPr>
                    <a:xfrm>
                      <a:off x="0" y="0"/>
                      <a:ext cx="5088255" cy="4875530"/>
                    </a:xfrm>
                    <a:prstGeom prst="rect">
                      <a:avLst/>
                    </a:prstGeom>
                  </pic:spPr>
                </pic:pic>
              </a:graphicData>
            </a:graphic>
          </wp:inline>
        </w:drawing>
      </w:r>
    </w:p>
    <w:p>
      <w:pPr>
        <w:pStyle w:val="88"/>
        <w:bidi w:val="0"/>
        <w:rPr>
          <w:rFonts w:hint="default"/>
          <w:lang w:val="en-US" w:eastAsia="zh-CN"/>
        </w:rPr>
      </w:pPr>
      <w:r>
        <w:rPr>
          <w:rFonts w:hint="eastAsia"/>
          <w:lang w:val="en-US" w:eastAsia="zh-CN"/>
        </w:rPr>
        <w:t>图 输出固定模式下PE的电路结构</w:t>
      </w:r>
    </w:p>
    <w:p>
      <w:pPr>
        <w:ind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default"/>
          <w:lang w:val="en-US" w:eastAsia="zh-CN"/>
        </w:rPr>
      </w:pPr>
    </w:p>
    <w:p>
      <w:pPr>
        <w:pStyle w:val="3"/>
        <w:keepNext/>
        <w:keepLines/>
        <w:pageBreakBefore w:val="0"/>
        <w:widowControl w:val="0"/>
        <w:kinsoku/>
        <w:wordWrap/>
        <w:overflowPunct/>
        <w:topLinePunct w:val="0"/>
        <w:autoSpaceDE/>
        <w:autoSpaceDN/>
        <w:bidi w:val="0"/>
        <w:adjustRightInd/>
        <w:snapToGrid/>
        <w:textAlignment w:val="auto"/>
      </w:pPr>
      <w:r>
        <w:rPr>
          <w:rFonts w:hint="eastAsia"/>
        </w:rPr>
        <w:t>内存设计及数据存储方式</w:t>
      </w:r>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0"/>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0"/>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8"/>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1"/>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5"/>
                    <a:stretch>
                      <a:fillRect/>
                    </a:stretch>
                  </pic:blipFill>
                  <pic:spPr>
                    <a:xfrm>
                      <a:off x="0" y="0"/>
                      <a:ext cx="5682615" cy="2757805"/>
                    </a:xfrm>
                    <a:prstGeom prst="rect">
                      <a:avLst/>
                    </a:prstGeom>
                  </pic:spPr>
                </pic:pic>
              </a:graphicData>
            </a:graphic>
          </wp:inline>
        </w:drawing>
      </w:r>
    </w:p>
    <w:p>
      <w:pPr>
        <w:pStyle w:val="88"/>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1"/>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6"/>
                    <a:stretch>
                      <a:fillRect/>
                    </a:stretch>
                  </pic:blipFill>
                  <pic:spPr>
                    <a:xfrm>
                      <a:off x="0" y="0"/>
                      <a:ext cx="3829050" cy="1352550"/>
                    </a:xfrm>
                    <a:prstGeom prst="rect">
                      <a:avLst/>
                    </a:prstGeom>
                  </pic:spPr>
                </pic:pic>
              </a:graphicData>
            </a:graphic>
          </wp:inline>
        </w:drawing>
      </w:r>
    </w:p>
    <w:p>
      <w:pPr>
        <w:pStyle w:val="88"/>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2"/>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2"/>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2"/>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7"/>
                    <a:stretch>
                      <a:fillRect/>
                    </a:stretch>
                  </pic:blipFill>
                  <pic:spPr>
                    <a:xfrm>
                      <a:off x="0" y="0"/>
                      <a:ext cx="5552440" cy="2124075"/>
                    </a:xfrm>
                    <a:prstGeom prst="rect">
                      <a:avLst/>
                    </a:prstGeom>
                  </pic:spPr>
                </pic:pic>
              </a:graphicData>
            </a:graphic>
          </wp:inline>
        </w:drawing>
      </w:r>
    </w:p>
    <w:p>
      <w:pPr>
        <w:pStyle w:val="88"/>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3"/>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3"/>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3"/>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8"/>
                    <a:stretch>
                      <a:fillRect/>
                    </a:stretch>
                  </pic:blipFill>
                  <pic:spPr>
                    <a:xfrm>
                      <a:off x="0" y="0"/>
                      <a:ext cx="5684520" cy="3548380"/>
                    </a:xfrm>
                    <a:prstGeom prst="rect">
                      <a:avLst/>
                    </a:prstGeom>
                  </pic:spPr>
                </pic:pic>
              </a:graphicData>
            </a:graphic>
          </wp:inline>
        </w:drawing>
      </w:r>
    </w:p>
    <w:p>
      <w:pPr>
        <w:pStyle w:val="88"/>
        <w:bidi w:val="0"/>
        <w:rPr>
          <w:rFonts w:hint="default"/>
          <w:lang w:val="en-US" w:eastAsia="zh-CN"/>
        </w:rPr>
      </w:pPr>
      <w:r>
        <w:rPr>
          <w:rFonts w:hint="eastAsia"/>
          <w:lang w:val="en-US" w:eastAsia="zh-CN"/>
        </w:rPr>
        <w:t>图 类NHWC与NHWC存储方式对比示意图</w:t>
      </w:r>
    </w:p>
    <w:p>
      <w:pPr>
        <w:keepNext/>
        <w:keepLines/>
        <w:pageBreakBefore w:val="0"/>
        <w:widowControl w:val="0"/>
        <w:kinsoku/>
        <w:wordWrap/>
        <w:overflowPunct/>
        <w:topLinePunct w:val="0"/>
        <w:autoSpaceDE/>
        <w:autoSpaceDN/>
        <w:bidi w:val="0"/>
        <w:adjustRightInd/>
        <w:snapToGrid/>
        <w:textAlignment w:val="auto"/>
      </w:pP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7" w:name="_Toc13992"/>
      <w:r>
        <w:rPr>
          <w:rFonts w:hint="eastAsia"/>
        </w:rPr>
        <w:t>本章小结</w:t>
      </w:r>
      <w:bookmarkEnd w:id="137"/>
    </w:p>
    <w:p/>
    <w:p>
      <w:pPr>
        <w:ind w:firstLine="480" w:firstLineChars="200"/>
      </w:pPr>
    </w:p>
    <w:p>
      <w:pPr>
        <w:pStyle w:val="2"/>
        <w:ind w:left="578" w:hanging="578"/>
      </w:pPr>
      <w:bookmarkStart w:id="138" w:name="_Toc10647"/>
      <w:r>
        <w:rPr>
          <w:rFonts w:hint="eastAsia"/>
        </w:rPr>
        <w:t>B</w:t>
      </w:r>
      <w:r>
        <w:t>CNN</w:t>
      </w:r>
      <w:r>
        <w:rPr>
          <w:rFonts w:hint="eastAsia"/>
        </w:rPr>
        <w:t>专用加速器的系统设计</w:t>
      </w:r>
      <w:bookmarkEnd w:id="138"/>
    </w:p>
    <w:p>
      <w:pPr>
        <w:pStyle w:val="3"/>
      </w:pPr>
      <w:bookmarkStart w:id="139" w:name="_Toc26353"/>
      <w:r>
        <w:rPr>
          <w:rFonts w:hint="eastAsia"/>
        </w:rPr>
        <w:t>引言</w:t>
      </w:r>
      <w:bookmarkEnd w:id="139"/>
    </w:p>
    <w:p/>
    <w:p>
      <w:pPr>
        <w:pStyle w:val="3"/>
      </w:pPr>
      <w:bookmarkStart w:id="140" w:name="_Toc8483"/>
      <w:r>
        <w:rPr>
          <w:rFonts w:hint="eastAsia"/>
          <w:lang w:val="en-US" w:eastAsia="zh-CN"/>
        </w:rPr>
        <w:t>开源</w:t>
      </w:r>
      <w:r>
        <w:rPr>
          <w:rFonts w:hint="eastAsia"/>
        </w:rPr>
        <w:t>处理器</w:t>
      </w:r>
      <w:r>
        <w:rPr>
          <w:rFonts w:hint="eastAsia"/>
          <w:lang w:val="en-US" w:eastAsia="zh-CN"/>
        </w:rPr>
        <w:t>Rocket</w:t>
      </w:r>
      <w:bookmarkEnd w:id="140"/>
      <w:r>
        <w:rPr>
          <w:rFonts w:hint="eastAsia"/>
          <w:lang w:val="en-US" w:eastAsia="zh-CN"/>
        </w:rPr>
        <w:t>概述</w:t>
      </w:r>
    </w:p>
    <w:p>
      <w:pPr>
        <w:rPr>
          <w:sz w:val="21"/>
          <w:szCs w:val="21"/>
        </w:rPr>
      </w:pPr>
    </w:p>
    <w:p/>
    <w:p>
      <w:pPr>
        <w:pStyle w:val="3"/>
      </w:pPr>
      <w:bookmarkStart w:id="141" w:name="_Toc24719"/>
      <w:r>
        <w:rPr>
          <w:rFonts w:hint="eastAsia"/>
        </w:rPr>
        <w:t>系统硬件架构设计</w:t>
      </w:r>
      <w:bookmarkEnd w:id="141"/>
    </w:p>
    <w:p/>
    <w:p>
      <w:pPr>
        <w:pStyle w:val="3"/>
      </w:pPr>
      <w:bookmarkStart w:id="142" w:name="_Toc16302"/>
      <w:r>
        <w:rPr>
          <w:rFonts w:hint="eastAsia"/>
        </w:rPr>
        <w:t>系统软件架构设计</w:t>
      </w:r>
      <w:bookmarkEnd w:id="142"/>
    </w:p>
    <w:p>
      <w:pPr>
        <w:rPr>
          <w:sz w:val="21"/>
          <w:szCs w:val="21"/>
        </w:rPr>
      </w:pPr>
    </w:p>
    <w:p>
      <w:pPr>
        <w:pStyle w:val="3"/>
      </w:pPr>
      <w:bookmarkStart w:id="143" w:name="_Toc30524"/>
      <w:r>
        <w:rPr>
          <w:rFonts w:hint="eastAsia"/>
        </w:rPr>
        <w:t>本章小结</w:t>
      </w:r>
      <w:bookmarkEnd w:id="143"/>
    </w:p>
    <w:p>
      <w:pPr>
        <w:ind w:firstLine="480" w:firstLineChars="200"/>
      </w:pPr>
      <w:r>
        <w:rPr>
          <w:rFonts w:hint="eastAsia"/>
        </w:rPr>
        <w:t>本章</w:t>
      </w:r>
      <w:bookmarkStart w:id="197" w:name="_GoBack"/>
      <w:bookmarkEnd w:id="197"/>
    </w:p>
    <w:p>
      <w:pPr>
        <w:pStyle w:val="2"/>
        <w:ind w:left="578" w:hanging="578"/>
        <w:rPr>
          <w:bCs/>
        </w:rPr>
      </w:pPr>
      <w:r>
        <w:rPr>
          <w:rFonts w:hint="eastAsia"/>
        </w:rPr>
        <w:t>仿真与性能评估</w:t>
      </w:r>
    </w:p>
    <w:p>
      <w:pPr>
        <w:pStyle w:val="3"/>
      </w:pPr>
      <w:bookmarkStart w:id="144" w:name="_Toc5836"/>
      <w:r>
        <w:rPr>
          <w:rFonts w:hint="eastAsia"/>
        </w:rPr>
        <w:t>引言</w:t>
      </w:r>
      <w:bookmarkEnd w:id="144"/>
    </w:p>
    <w:p>
      <w:pPr>
        <w:ind w:firstLine="420" w:firstLineChars="200"/>
        <w:rPr>
          <w:sz w:val="21"/>
          <w:szCs w:val="21"/>
        </w:rPr>
      </w:pPr>
    </w:p>
    <w:p>
      <w:pPr>
        <w:pStyle w:val="3"/>
      </w:pPr>
      <w:bookmarkStart w:id="145" w:name="_Toc14149"/>
      <w:r>
        <w:rPr>
          <w:rFonts w:hint="eastAsia"/>
        </w:rPr>
        <w:t>功能仿真</w:t>
      </w:r>
      <w:bookmarkEnd w:id="145"/>
    </w:p>
    <w:p>
      <w:pPr>
        <w:pStyle w:val="4"/>
      </w:pPr>
    </w:p>
    <w:p>
      <w:pPr>
        <w:pStyle w:val="3"/>
      </w:pPr>
      <w:bookmarkStart w:id="146" w:name="_Toc32460"/>
      <w:r>
        <w:rPr>
          <w:rFonts w:hint="eastAsia"/>
        </w:rPr>
        <w:t>性能评估</w:t>
      </w:r>
      <w:bookmarkEnd w:id="146"/>
    </w:p>
    <w:p/>
    <w:p>
      <w:pPr>
        <w:pStyle w:val="3"/>
      </w:pPr>
      <w:bookmarkStart w:id="147" w:name="_Toc30035"/>
      <w:r>
        <w:rPr>
          <w:rFonts w:hint="eastAsia"/>
        </w:rPr>
        <w:t>本章小结</w:t>
      </w:r>
      <w:bookmarkEnd w:id="147"/>
    </w:p>
    <w:p/>
    <w:p>
      <w:pPr>
        <w:pStyle w:val="2"/>
        <w:ind w:left="576" w:hanging="576"/>
        <w:rPr>
          <w:b w:val="0"/>
        </w:rPr>
      </w:pPr>
      <w:bookmarkStart w:id="148" w:name="_Toc4761"/>
      <w:bookmarkStart w:id="149" w:name="_Toc89981333"/>
      <w:bookmarkStart w:id="150" w:name="_Toc57978759"/>
      <w:bookmarkStart w:id="151" w:name="_Toc57189257"/>
      <w:r>
        <w:rPr>
          <w:b w:val="0"/>
        </w:rPr>
        <w:t>总结与展望</w:t>
      </w:r>
      <w:bookmarkEnd w:id="148"/>
      <w:bookmarkEnd w:id="149"/>
      <w:bookmarkEnd w:id="150"/>
      <w:bookmarkEnd w:id="151"/>
    </w:p>
    <w:p>
      <w:pPr>
        <w:pStyle w:val="3"/>
      </w:pPr>
      <w:bookmarkStart w:id="152" w:name="_Toc46962986"/>
      <w:bookmarkStart w:id="153" w:name="_Toc57978760"/>
      <w:bookmarkStart w:id="154" w:name="_Toc57189258"/>
      <w:bookmarkStart w:id="155" w:name="_Toc45060463"/>
      <w:bookmarkStart w:id="156" w:name="_Toc16293"/>
      <w:r>
        <w:t>本文主要内容及结论</w:t>
      </w:r>
      <w:bookmarkEnd w:id="152"/>
      <w:bookmarkEnd w:id="153"/>
      <w:bookmarkEnd w:id="154"/>
      <w:bookmarkEnd w:id="155"/>
      <w:bookmarkEnd w:id="156"/>
    </w:p>
    <w:p/>
    <w:p>
      <w:pPr>
        <w:pStyle w:val="3"/>
      </w:pPr>
      <w:bookmarkStart w:id="157" w:name="_Toc45060464"/>
      <w:bookmarkStart w:id="158" w:name="_Toc57189259"/>
      <w:bookmarkStart w:id="159" w:name="_Toc21399"/>
      <w:bookmarkStart w:id="160" w:name="_Toc57978761"/>
      <w:bookmarkStart w:id="161" w:name="_Toc46962987"/>
      <w:r>
        <w:t>本文的主要创新点</w:t>
      </w:r>
      <w:bookmarkEnd w:id="157"/>
      <w:bookmarkEnd w:id="158"/>
      <w:bookmarkEnd w:id="159"/>
      <w:bookmarkEnd w:id="160"/>
      <w:bookmarkEnd w:id="161"/>
    </w:p>
    <w:p/>
    <w:p>
      <w:pPr>
        <w:pStyle w:val="3"/>
      </w:pPr>
      <w:bookmarkStart w:id="162" w:name="_Toc45060465"/>
      <w:bookmarkStart w:id="163" w:name="_Toc57189260"/>
      <w:bookmarkStart w:id="164" w:name="_Toc57978762"/>
      <w:bookmarkStart w:id="165" w:name="_Toc46962988"/>
      <w:bookmarkStart w:id="166" w:name="_Toc2421"/>
      <w:r>
        <w:t>展望</w:t>
      </w:r>
      <w:bookmarkEnd w:id="162"/>
      <w:bookmarkEnd w:id="163"/>
      <w:bookmarkEnd w:id="164"/>
      <w:bookmarkEnd w:id="165"/>
      <w:bookmarkEnd w:id="166"/>
    </w:p>
    <w:p/>
    <w:p>
      <w:pPr>
        <w:pStyle w:val="2"/>
        <w:numPr>
          <w:ilvl w:val="0"/>
          <w:numId w:val="0"/>
        </w:numPr>
        <w:rPr>
          <w:b w:val="0"/>
        </w:rPr>
      </w:pPr>
      <w:bookmarkStart w:id="167" w:name="_Toc46962989"/>
      <w:bookmarkStart w:id="168" w:name="_Toc57189261"/>
      <w:bookmarkStart w:id="169" w:name="_Toc45060466"/>
      <w:bookmarkStart w:id="170" w:name="_Toc2542"/>
      <w:bookmarkStart w:id="171" w:name="_Toc437362354"/>
      <w:bookmarkStart w:id="172" w:name="_Toc377235997"/>
      <w:bookmarkStart w:id="173" w:name="_Toc229915060"/>
      <w:bookmarkStart w:id="174" w:name="_Toc379915082"/>
      <w:bookmarkStart w:id="175" w:name="_Toc444250111"/>
      <w:r>
        <w:rPr>
          <w:b w:val="0"/>
        </w:rPr>
        <w:t>致  谢</w:t>
      </w:r>
      <w:bookmarkEnd w:id="167"/>
      <w:bookmarkEnd w:id="168"/>
      <w:bookmarkEnd w:id="169"/>
      <w:bookmarkEnd w:id="170"/>
    </w:p>
    <w:p>
      <w:pPr>
        <w:rPr>
          <w:rFonts w:eastAsiaTheme="majorEastAsia"/>
          <w:bCs/>
        </w:rPr>
      </w:pPr>
    </w:p>
    <w:p>
      <w:pPr>
        <w:rPr>
          <w:rFonts w:eastAsiaTheme="majorEastAsia"/>
          <w:bCs/>
        </w:rPr>
      </w:pPr>
    </w:p>
    <w:p/>
    <w:p>
      <w:pPr>
        <w:pStyle w:val="2"/>
        <w:numPr>
          <w:ilvl w:val="0"/>
          <w:numId w:val="0"/>
        </w:numPr>
        <w:rPr>
          <w:b w:val="0"/>
        </w:rPr>
      </w:pPr>
      <w:bookmarkStart w:id="176" w:name="_Toc57189262"/>
      <w:bookmarkStart w:id="177" w:name="_Toc46962990"/>
      <w:bookmarkStart w:id="178" w:name="_Toc31928"/>
      <w:bookmarkStart w:id="179" w:name="_Toc45060467"/>
      <w:r>
        <w:rPr>
          <w:b w:val="0"/>
        </w:rPr>
        <w:t>参考文献</w:t>
      </w:r>
      <w:bookmarkEnd w:id="171"/>
      <w:bookmarkEnd w:id="172"/>
      <w:bookmarkEnd w:id="173"/>
      <w:bookmarkEnd w:id="174"/>
      <w:bookmarkEnd w:id="175"/>
      <w:bookmarkEnd w:id="176"/>
      <w:bookmarkEnd w:id="177"/>
      <w:bookmarkEnd w:id="178"/>
      <w:bookmarkEnd w:id="179"/>
      <w:bookmarkStart w:id="180" w:name="_Toc199381024"/>
      <w:bookmarkStart w:id="181" w:name="_Toc229791457"/>
      <w:bookmarkStart w:id="182" w:name="_Toc199901761"/>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0"/>
    <w:bookmarkEnd w:id="181"/>
    <w:bookmarkEnd w:id="182"/>
    <w:p>
      <w:pPr>
        <w:pStyle w:val="2"/>
        <w:numPr>
          <w:ilvl w:val="0"/>
          <w:numId w:val="0"/>
        </w:numPr>
        <w:rPr>
          <w:b w:val="0"/>
        </w:rPr>
      </w:pPr>
      <w:bookmarkStart w:id="183" w:name="_Toc437362355"/>
      <w:bookmarkStart w:id="184" w:name="_Toc444250112"/>
      <w:bookmarkStart w:id="185" w:name="_Toc379915083"/>
      <w:bookmarkStart w:id="186" w:name="_Toc46962991"/>
      <w:bookmarkStart w:id="187" w:name="_Toc57189263"/>
      <w:bookmarkStart w:id="188" w:name="_Toc45060468"/>
      <w:bookmarkStart w:id="189" w:name="_Toc30828"/>
      <w:bookmarkStart w:id="190" w:name="_Toc377235998"/>
      <w:r>
        <w:rPr>
          <w:b w:val="0"/>
        </w:rPr>
        <w:t>附录1</w:t>
      </w:r>
      <w:r>
        <w:rPr>
          <w:rFonts w:hint="eastAsia"/>
          <w:b w:val="0"/>
        </w:rPr>
        <w:t xml:space="preserve">  </w:t>
      </w:r>
      <w:r>
        <w:rPr>
          <w:b w:val="0"/>
        </w:rPr>
        <w:t>攻读硕士学位期间取得的学术成果</w:t>
      </w:r>
      <w:bookmarkEnd w:id="183"/>
      <w:bookmarkEnd w:id="184"/>
      <w:bookmarkEnd w:id="185"/>
      <w:bookmarkEnd w:id="186"/>
      <w:bookmarkEnd w:id="187"/>
      <w:bookmarkEnd w:id="188"/>
      <w:bookmarkEnd w:id="189"/>
      <w:bookmarkEnd w:id="190"/>
    </w:p>
    <w:p>
      <w:pPr>
        <w:rPr>
          <w:rFonts w:eastAsiaTheme="majorEastAsia"/>
          <w:bCs/>
          <w:color w:val="000000" w:themeColor="text1"/>
          <w14:textFill>
            <w14:solidFill>
              <w14:schemeClr w14:val="tx1"/>
            </w14:solidFill>
          </w14:textFill>
        </w:rPr>
      </w:pPr>
      <w:bookmarkStart w:id="191" w:name="_Toc444250113"/>
    </w:p>
    <w:p>
      <w:pPr>
        <w:widowControl/>
        <w:jc w:val="left"/>
      </w:pPr>
      <w:bookmarkStart w:id="192" w:name="_Toc45060469"/>
    </w:p>
    <w:bookmarkEnd w:id="191"/>
    <w:bookmarkEnd w:id="192"/>
    <w:p>
      <w:pPr>
        <w:pStyle w:val="2"/>
        <w:numPr>
          <w:ilvl w:val="0"/>
          <w:numId w:val="0"/>
        </w:numPr>
        <w:rPr>
          <w:b w:val="0"/>
        </w:rPr>
      </w:pPr>
      <w:bookmarkStart w:id="193" w:name="_Toc57189264"/>
      <w:bookmarkStart w:id="194" w:name="_Toc46962993"/>
      <w:bookmarkStart w:id="195" w:name="_Toc45060470"/>
      <w:bookmarkStart w:id="196" w:name="_Toc14086"/>
      <w:r>
        <w:rPr>
          <w:b w:val="0"/>
        </w:rPr>
        <w:t>附录2</w:t>
      </w:r>
      <w:r>
        <w:rPr>
          <w:rFonts w:hint="eastAsia"/>
          <w:b w:val="0"/>
        </w:rPr>
        <w:t xml:space="preserve">  </w:t>
      </w:r>
      <w:bookmarkEnd w:id="193"/>
      <w:bookmarkEnd w:id="194"/>
      <w:bookmarkEnd w:id="195"/>
      <w:r>
        <w:rPr>
          <w:rFonts w:hint="eastAsia"/>
          <w:b w:val="0"/>
        </w:rPr>
        <w:t>部分程序代码</w:t>
      </w:r>
      <w:bookmarkEnd w:id="196"/>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537B7AF2">
      <w:pPr>
        <w:pStyle w:val="15"/>
        <w:numPr>
          <w:ilvl w:val="0"/>
          <w:numId w:val="2"/>
        </w:numPr>
        <w:rPr>
          <w:lang w:val="en-US"/>
        </w:rPr>
      </w:pPr>
      <w:r>
        <w:rPr>
          <w:rFonts w:hint="eastAsia"/>
          <w:lang w:val="en-US"/>
        </w:rPr>
        <w:t>首先说清楚边缘人工智能的重要性</w:t>
      </w:r>
    </w:p>
    <w:p w14:paraId="4CA53405">
      <w:pPr>
        <w:pStyle w:val="15"/>
        <w:numPr>
          <w:ilvl w:val="0"/>
          <w:numId w:val="2"/>
        </w:numPr>
        <w:rPr>
          <w:lang w:val="en-US"/>
        </w:rPr>
      </w:pPr>
      <w:r>
        <w:rPr>
          <w:rFonts w:hint="eastAsia"/>
          <w:lang w:val="en-US"/>
        </w:rPr>
        <w:t>其次说明边缘人工智能的现状（模型上，降低数值精度，模型剪枝与蒸馏；边缘端处理器上）</w:t>
      </w:r>
    </w:p>
    <w:p w14:paraId="5A7429FF">
      <w:pPr>
        <w:pStyle w:val="15"/>
        <w:numPr>
          <w:ilvl w:val="0"/>
          <w:numId w:val="2"/>
        </w:numPr>
        <w:rPr>
          <w:lang w:val="en-US"/>
        </w:rPr>
      </w:pPr>
      <w:r>
        <w:rPr>
          <w:rFonts w:hint="eastAsia"/>
          <w:lang w:val="en-US"/>
        </w:rPr>
        <w:t>再提出BNN与BCNN</w:t>
      </w:r>
    </w:p>
  </w:comment>
  <w:comment w:id="1" w:author="Xiaodong Zhang" w:date="2022-09-09T09:56:00Z" w:initials="ZXD">
    <w:p w14:paraId="515D74FB">
      <w:pPr>
        <w:pStyle w:val="15"/>
        <w:rPr>
          <w:lang w:val="en-US"/>
        </w:rPr>
      </w:pPr>
      <w:r>
        <w:rPr>
          <w:rFonts w:hint="eastAsia"/>
          <w:lang w:val="en-US"/>
        </w:rPr>
        <w:t>来自论文Recent Advances in Deep Learning-An Overview</w:t>
      </w:r>
    </w:p>
    <w:p w14:paraId="47A86941">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35B072AB">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25281C65">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4F602FAD">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4AE46973">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2AEC0607">
      <w:pPr>
        <w:pStyle w:val="15"/>
        <w:rPr>
          <w:lang w:val="en-US"/>
        </w:rPr>
      </w:pPr>
      <w:r>
        <w:rPr>
          <w:rFonts w:hint="eastAsia"/>
          <w:lang w:val="en-US"/>
        </w:rPr>
        <w:t>先写BNN，再写BCNN</w:t>
      </w:r>
    </w:p>
  </w:comment>
  <w:comment w:id="5" w:author="Xiaodong Zhang" w:date="2022-09-06T14:51:00Z" w:initials="ZXD">
    <w:p w14:paraId="47781B3D">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A7429FF" w15:done="0"/>
  <w15:commentEx w15:paraId="47A86941" w15:done="0"/>
  <w15:commentEx w15:paraId="25281C65" w15:done="0"/>
  <w15:commentEx w15:paraId="4AE46973" w15:done="0"/>
  <w15:commentEx w15:paraId="2AEC0607" w15:done="0"/>
  <w15:commentEx w15:paraId="47781B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21FDA14"/>
    <w:multiLevelType w:val="singleLevel"/>
    <w:tmpl w:val="221FDA14"/>
    <w:lvl w:ilvl="0" w:tentative="0">
      <w:start w:val="1"/>
      <w:numFmt w:val="decimal"/>
      <w:lvlText w:val="(%1)"/>
      <w:lvlJc w:val="left"/>
      <w:pPr>
        <w:ind w:left="420" w:hanging="420"/>
      </w:pPr>
      <w:rPr>
        <w:rFonts w:hint="default"/>
      </w:rPr>
    </w:lvl>
  </w:abstractNum>
  <w:abstractNum w:abstractNumId="9">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0">
    <w:nsid w:val="352E2956"/>
    <w:multiLevelType w:val="singleLevel"/>
    <w:tmpl w:val="352E2956"/>
    <w:lvl w:ilvl="0" w:tentative="0">
      <w:start w:val="1"/>
      <w:numFmt w:val="decimal"/>
      <w:lvlText w:val="(%1)"/>
      <w:lvlJc w:val="left"/>
      <w:pPr>
        <w:ind w:left="425" w:hanging="425"/>
      </w:pPr>
      <w:rPr>
        <w:rFonts w:hint="default"/>
      </w:rPr>
    </w:lvl>
  </w:abstractNum>
  <w:abstractNum w:abstractNumId="11">
    <w:nsid w:val="6EBC0D84"/>
    <w:multiLevelType w:val="singleLevel"/>
    <w:tmpl w:val="6EBC0D84"/>
    <w:lvl w:ilvl="0" w:tentative="0">
      <w:start w:val="1"/>
      <w:numFmt w:val="decimal"/>
      <w:suff w:val="space"/>
      <w:lvlText w:val="%1."/>
      <w:lvlJc w:val="left"/>
    </w:lvl>
  </w:abstractNum>
  <w:abstractNum w:abstractNumId="12">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2"/>
  </w:num>
  <w:num w:numId="2">
    <w:abstractNumId w:val="6"/>
  </w:num>
  <w:num w:numId="3">
    <w:abstractNumId w:val="11"/>
  </w:num>
  <w:num w:numId="4">
    <w:abstractNumId w:val="8"/>
  </w:num>
  <w:num w:numId="5">
    <w:abstractNumId w:val="7"/>
  </w:num>
  <w:num w:numId="6">
    <w:abstractNumId w:val="10"/>
  </w:num>
  <w:num w:numId="7">
    <w:abstractNumId w:val="5"/>
  </w:num>
  <w:num w:numId="8">
    <w:abstractNumId w:val="2"/>
  </w:num>
  <w:num w:numId="9">
    <w:abstractNumId w:val="9"/>
  </w:num>
  <w:num w:numId="10">
    <w:abstractNumId w:val="4"/>
  </w:num>
  <w:num w:numId="11">
    <w:abstractNumId w:val="1"/>
  </w:num>
  <w:num w:numId="12">
    <w:abstractNumId w:val="0"/>
  </w:num>
  <w:num w:numId="13">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F24FB"/>
    <w:rsid w:val="031339EC"/>
    <w:rsid w:val="041C3891"/>
    <w:rsid w:val="05750A1C"/>
    <w:rsid w:val="065E7AFD"/>
    <w:rsid w:val="06791ED9"/>
    <w:rsid w:val="06A66D03"/>
    <w:rsid w:val="07216565"/>
    <w:rsid w:val="076864F8"/>
    <w:rsid w:val="08495D9A"/>
    <w:rsid w:val="09713BDC"/>
    <w:rsid w:val="099B3D3A"/>
    <w:rsid w:val="09A11C11"/>
    <w:rsid w:val="09E85885"/>
    <w:rsid w:val="0BDB00FD"/>
    <w:rsid w:val="0BF95B27"/>
    <w:rsid w:val="0E012A71"/>
    <w:rsid w:val="0E4F7133"/>
    <w:rsid w:val="104A0148"/>
    <w:rsid w:val="10764547"/>
    <w:rsid w:val="117233EF"/>
    <w:rsid w:val="11A948BA"/>
    <w:rsid w:val="12492C39"/>
    <w:rsid w:val="127A708B"/>
    <w:rsid w:val="12900868"/>
    <w:rsid w:val="14302302"/>
    <w:rsid w:val="14871665"/>
    <w:rsid w:val="15E11B06"/>
    <w:rsid w:val="166F4405"/>
    <w:rsid w:val="17544559"/>
    <w:rsid w:val="184B009D"/>
    <w:rsid w:val="18CC230B"/>
    <w:rsid w:val="196C502B"/>
    <w:rsid w:val="1ADC0BF8"/>
    <w:rsid w:val="1C474DB4"/>
    <w:rsid w:val="1E4F15D7"/>
    <w:rsid w:val="1F161161"/>
    <w:rsid w:val="1F4B7FF0"/>
    <w:rsid w:val="1FA63E40"/>
    <w:rsid w:val="20A165B1"/>
    <w:rsid w:val="223B434C"/>
    <w:rsid w:val="22477195"/>
    <w:rsid w:val="230D26F2"/>
    <w:rsid w:val="230E2928"/>
    <w:rsid w:val="239B0B24"/>
    <w:rsid w:val="23CF6DDF"/>
    <w:rsid w:val="24B30A10"/>
    <w:rsid w:val="252A36E2"/>
    <w:rsid w:val="27F20E86"/>
    <w:rsid w:val="28A037A4"/>
    <w:rsid w:val="29116696"/>
    <w:rsid w:val="2A1A432E"/>
    <w:rsid w:val="2A5320FA"/>
    <w:rsid w:val="2BA267CE"/>
    <w:rsid w:val="2F884949"/>
    <w:rsid w:val="2FB608D0"/>
    <w:rsid w:val="2FC242FE"/>
    <w:rsid w:val="30C006D8"/>
    <w:rsid w:val="331A63A4"/>
    <w:rsid w:val="333D3C9C"/>
    <w:rsid w:val="35E73CD0"/>
    <w:rsid w:val="381D447A"/>
    <w:rsid w:val="39027E84"/>
    <w:rsid w:val="393578EF"/>
    <w:rsid w:val="39AE1450"/>
    <w:rsid w:val="3AC10E9C"/>
    <w:rsid w:val="3B781B7E"/>
    <w:rsid w:val="3BA80A6E"/>
    <w:rsid w:val="3DE70137"/>
    <w:rsid w:val="3F112493"/>
    <w:rsid w:val="3F5E1222"/>
    <w:rsid w:val="3FC96FE3"/>
    <w:rsid w:val="40880C4C"/>
    <w:rsid w:val="409018AF"/>
    <w:rsid w:val="40934458"/>
    <w:rsid w:val="40A46B0B"/>
    <w:rsid w:val="4295240D"/>
    <w:rsid w:val="42C8296A"/>
    <w:rsid w:val="4308005A"/>
    <w:rsid w:val="43A713E9"/>
    <w:rsid w:val="4472565D"/>
    <w:rsid w:val="44975693"/>
    <w:rsid w:val="44F235AD"/>
    <w:rsid w:val="457D5B24"/>
    <w:rsid w:val="458777B7"/>
    <w:rsid w:val="4649053A"/>
    <w:rsid w:val="464C6278"/>
    <w:rsid w:val="466822EB"/>
    <w:rsid w:val="46DF0E9A"/>
    <w:rsid w:val="473C5F80"/>
    <w:rsid w:val="476D294A"/>
    <w:rsid w:val="481A7635"/>
    <w:rsid w:val="48B325DE"/>
    <w:rsid w:val="495518E8"/>
    <w:rsid w:val="4A69140A"/>
    <w:rsid w:val="4ABA5EA6"/>
    <w:rsid w:val="4D3E560A"/>
    <w:rsid w:val="4F7374BE"/>
    <w:rsid w:val="507C1E50"/>
    <w:rsid w:val="53717C6C"/>
    <w:rsid w:val="53C56794"/>
    <w:rsid w:val="54B25E40"/>
    <w:rsid w:val="55D954B8"/>
    <w:rsid w:val="55DB13C7"/>
    <w:rsid w:val="56EE3C15"/>
    <w:rsid w:val="587A4EC7"/>
    <w:rsid w:val="589C692A"/>
    <w:rsid w:val="59C34E78"/>
    <w:rsid w:val="59C66DCF"/>
    <w:rsid w:val="59DD395F"/>
    <w:rsid w:val="5AE72AB6"/>
    <w:rsid w:val="5C043425"/>
    <w:rsid w:val="5C1D481C"/>
    <w:rsid w:val="5C916464"/>
    <w:rsid w:val="5CA42512"/>
    <w:rsid w:val="5E0B11BC"/>
    <w:rsid w:val="5E3174E0"/>
    <w:rsid w:val="5E3F0AE5"/>
    <w:rsid w:val="60C71092"/>
    <w:rsid w:val="626976C0"/>
    <w:rsid w:val="626E4AA1"/>
    <w:rsid w:val="62981A33"/>
    <w:rsid w:val="6488543D"/>
    <w:rsid w:val="65885548"/>
    <w:rsid w:val="66C773D7"/>
    <w:rsid w:val="678E313C"/>
    <w:rsid w:val="67CC7647"/>
    <w:rsid w:val="698F23E2"/>
    <w:rsid w:val="699D4495"/>
    <w:rsid w:val="69BC168D"/>
    <w:rsid w:val="69DD3DFD"/>
    <w:rsid w:val="6ACC0AB6"/>
    <w:rsid w:val="6BA359C9"/>
    <w:rsid w:val="6CB5486B"/>
    <w:rsid w:val="6CB93517"/>
    <w:rsid w:val="6EA12D56"/>
    <w:rsid w:val="6EC0417E"/>
    <w:rsid w:val="6FE336DC"/>
    <w:rsid w:val="70F437C7"/>
    <w:rsid w:val="725103E9"/>
    <w:rsid w:val="727D5888"/>
    <w:rsid w:val="73D019E7"/>
    <w:rsid w:val="74601620"/>
    <w:rsid w:val="74CE0E3F"/>
    <w:rsid w:val="75A75532"/>
    <w:rsid w:val="76171B4F"/>
    <w:rsid w:val="767744A1"/>
    <w:rsid w:val="76FC4335"/>
    <w:rsid w:val="784603FC"/>
    <w:rsid w:val="789D6966"/>
    <w:rsid w:val="78F87B7D"/>
    <w:rsid w:val="79B81A3C"/>
    <w:rsid w:val="7AAC6B1D"/>
    <w:rsid w:val="7B567F82"/>
    <w:rsid w:val="7BB56AC8"/>
    <w:rsid w:val="7BE348A4"/>
    <w:rsid w:val="7BF81ADB"/>
    <w:rsid w:val="7D62085D"/>
    <w:rsid w:val="7E5F4093"/>
    <w:rsid w:val="7EA41CD0"/>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4"/>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8"/>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9"/>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0"/>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1"/>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2"/>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3"/>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1"/>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9"/>
    <w:qFormat/>
    <w:uiPriority w:val="0"/>
    <w:rPr>
      <w:sz w:val="18"/>
      <w:szCs w:val="18"/>
      <w:lang w:val="zh-CN"/>
    </w:rPr>
  </w:style>
  <w:style w:type="paragraph" w:styleId="24">
    <w:name w:val="footer"/>
    <w:basedOn w:val="1"/>
    <w:link w:val="54"/>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3"/>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2"/>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HTML Code"/>
    <w:basedOn w:val="40"/>
    <w:semiHidden/>
    <w:unhideWhenUsed/>
    <w:qFormat/>
    <w:uiPriority w:val="0"/>
    <w:rPr>
      <w:rFonts w:ascii="Courier New" w:hAnsi="Courier New"/>
      <w:sz w:val="20"/>
    </w:rPr>
  </w:style>
  <w:style w:type="character" w:styleId="46">
    <w:name w:val="annotation reference"/>
    <w:qFormat/>
    <w:uiPriority w:val="0"/>
    <w:rPr>
      <w:sz w:val="21"/>
      <w:szCs w:val="21"/>
    </w:rPr>
  </w:style>
  <w:style w:type="character" w:styleId="47">
    <w:name w:val="footnote reference"/>
    <w:semiHidden/>
    <w:qFormat/>
    <w:uiPriority w:val="0"/>
    <w:rPr>
      <w:rFonts w:eastAsia="嬋体"/>
      <w:sz w:val="24"/>
      <w:szCs w:val="24"/>
      <w:vertAlign w:val="superscript"/>
      <w:lang w:val="en-US" w:eastAsia="en-US" w:bidi="ar-SA"/>
    </w:rPr>
  </w:style>
  <w:style w:type="character" w:customStyle="1" w:styleId="48">
    <w:name w:val="标题 3 字符"/>
    <w:link w:val="4"/>
    <w:qFormat/>
    <w:uiPriority w:val="0"/>
    <w:rPr>
      <w:rFonts w:eastAsia="黑体"/>
      <w:kern w:val="2"/>
      <w:sz w:val="24"/>
      <w:szCs w:val="32"/>
    </w:rPr>
  </w:style>
  <w:style w:type="character" w:customStyle="1" w:styleId="49">
    <w:name w:val="标题 4 字符"/>
    <w:link w:val="5"/>
    <w:qFormat/>
    <w:uiPriority w:val="0"/>
    <w:rPr>
      <w:b/>
      <w:bCs/>
      <w:kern w:val="2"/>
      <w:sz w:val="24"/>
      <w:szCs w:val="28"/>
    </w:rPr>
  </w:style>
  <w:style w:type="paragraph" w:customStyle="1" w:styleId="50">
    <w:name w:val="标题2"/>
    <w:basedOn w:val="3"/>
    <w:qFormat/>
    <w:uiPriority w:val="0"/>
    <w:rPr>
      <w:bCs w:val="0"/>
    </w:rPr>
  </w:style>
  <w:style w:type="paragraph" w:customStyle="1" w:styleId="51">
    <w:name w:val="标题3"/>
    <w:basedOn w:val="4"/>
    <w:next w:val="5"/>
    <w:qFormat/>
    <w:uiPriority w:val="0"/>
  </w:style>
  <w:style w:type="paragraph" w:customStyle="1" w:styleId="52">
    <w:name w:val="表格"/>
    <w:basedOn w:val="1"/>
    <w:qFormat/>
    <w:uiPriority w:val="0"/>
    <w:pPr>
      <w:jc w:val="center"/>
    </w:pPr>
  </w:style>
  <w:style w:type="character" w:customStyle="1" w:styleId="53">
    <w:name w:val="页眉 字符"/>
    <w:link w:val="25"/>
    <w:qFormat/>
    <w:uiPriority w:val="99"/>
    <w:rPr>
      <w:rFonts w:eastAsia="宋体"/>
      <w:kern w:val="2"/>
      <w:sz w:val="18"/>
      <w:szCs w:val="18"/>
      <w:lang w:val="en-US" w:eastAsia="zh-CN" w:bidi="ar-SA"/>
    </w:rPr>
  </w:style>
  <w:style w:type="character" w:customStyle="1" w:styleId="54">
    <w:name w:val="页脚 字符"/>
    <w:link w:val="24"/>
    <w:qFormat/>
    <w:uiPriority w:val="0"/>
    <w:rPr>
      <w:rFonts w:eastAsia="宋体"/>
      <w:kern w:val="2"/>
      <w:sz w:val="18"/>
      <w:szCs w:val="18"/>
      <w:lang w:val="en-US" w:eastAsia="zh-CN" w:bidi="ar-SA"/>
    </w:rPr>
  </w:style>
  <w:style w:type="paragraph" w:customStyle="1" w:styleId="55">
    <w:name w:val="SPIE reference listing"/>
    <w:basedOn w:val="1"/>
    <w:qFormat/>
    <w:uiPriority w:val="0"/>
    <w:pPr>
      <w:widowControl/>
    </w:pPr>
    <w:rPr>
      <w:kern w:val="0"/>
      <w:sz w:val="20"/>
      <w:szCs w:val="20"/>
      <w:lang w:eastAsia="en-US"/>
    </w:rPr>
  </w:style>
  <w:style w:type="paragraph" w:customStyle="1" w:styleId="56">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7">
    <w:name w:val="word"/>
    <w:basedOn w:val="40"/>
    <w:qFormat/>
    <w:uiPriority w:val="0"/>
  </w:style>
  <w:style w:type="character" w:customStyle="1" w:styleId="58">
    <w:name w:val="trans"/>
    <w:basedOn w:val="40"/>
    <w:qFormat/>
    <w:uiPriority w:val="0"/>
  </w:style>
  <w:style w:type="character" w:customStyle="1" w:styleId="59">
    <w:name w:val="批注框文本 字符"/>
    <w:link w:val="23"/>
    <w:qFormat/>
    <w:uiPriority w:val="0"/>
    <w:rPr>
      <w:rFonts w:eastAsia="宋体"/>
      <w:kern w:val="2"/>
      <w:sz w:val="18"/>
      <w:szCs w:val="18"/>
      <w:lang w:val="zh-CN" w:eastAsia="zh-CN" w:bidi="ar-SA"/>
    </w:rPr>
  </w:style>
  <w:style w:type="paragraph" w:customStyle="1" w:styleId="60">
    <w:name w:val="Char1 Char Char Char"/>
    <w:basedOn w:val="1"/>
    <w:qFormat/>
    <w:uiPriority w:val="0"/>
    <w:rPr>
      <w:szCs w:val="20"/>
    </w:rPr>
  </w:style>
  <w:style w:type="paragraph" w:customStyle="1" w:styleId="61">
    <w:name w:val="中等深浅网格 1 - 强调文字颜色 21"/>
    <w:basedOn w:val="1"/>
    <w:qFormat/>
    <w:uiPriority w:val="0"/>
    <w:pPr>
      <w:ind w:firstLine="420" w:firstLineChars="200"/>
    </w:pPr>
    <w:rPr>
      <w:szCs w:val="22"/>
    </w:rPr>
  </w:style>
  <w:style w:type="paragraph" w:customStyle="1" w:styleId="62">
    <w:name w:val="样式1"/>
    <w:basedOn w:val="5"/>
    <w:qFormat/>
    <w:uiPriority w:val="0"/>
    <w:pPr>
      <w:keepNext w:val="0"/>
      <w:keepLines w:val="0"/>
      <w:spacing w:before="100" w:line="300" w:lineRule="auto"/>
    </w:pPr>
    <w:rPr>
      <w:b w:val="0"/>
      <w:lang w:val="zh-CN"/>
    </w:rPr>
  </w:style>
  <w:style w:type="paragraph" w:customStyle="1" w:styleId="63">
    <w:name w:val="样式4"/>
    <w:basedOn w:val="5"/>
    <w:qFormat/>
    <w:uiPriority w:val="0"/>
    <w:pPr>
      <w:keepNext w:val="0"/>
      <w:keepLines w:val="0"/>
      <w:spacing w:before="100" w:line="377" w:lineRule="auto"/>
    </w:pPr>
    <w:rPr>
      <w:b w:val="0"/>
      <w:szCs w:val="24"/>
      <w:lang w:val="zh-CN"/>
    </w:rPr>
  </w:style>
  <w:style w:type="paragraph" w:customStyle="1" w:styleId="64">
    <w:name w:val="样式2"/>
    <w:basedOn w:val="5"/>
    <w:qFormat/>
    <w:uiPriority w:val="0"/>
    <w:pPr>
      <w:keepNext w:val="0"/>
      <w:keepLines w:val="0"/>
      <w:spacing w:before="100" w:line="377" w:lineRule="auto"/>
    </w:pPr>
    <w:rPr>
      <w:b w:val="0"/>
      <w:szCs w:val="24"/>
      <w:lang w:val="zh-CN"/>
    </w:rPr>
  </w:style>
  <w:style w:type="character" w:customStyle="1" w:styleId="65">
    <w:name w:val="apple-style-span"/>
    <w:basedOn w:val="40"/>
    <w:qFormat/>
    <w:uiPriority w:val="0"/>
  </w:style>
  <w:style w:type="character" w:customStyle="1" w:styleId="66">
    <w:name w:val="apple-converted-space"/>
    <w:basedOn w:val="40"/>
    <w:qFormat/>
    <w:uiPriority w:val="0"/>
  </w:style>
  <w:style w:type="paragraph" w:customStyle="1" w:styleId="67">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8">
    <w:name w:val="标题 4+"/>
    <w:basedOn w:val="1"/>
    <w:link w:val="69"/>
    <w:qFormat/>
    <w:uiPriority w:val="0"/>
    <w:rPr>
      <w:b/>
    </w:rPr>
  </w:style>
  <w:style w:type="character" w:customStyle="1" w:styleId="69">
    <w:name w:val="标题 4+ Char"/>
    <w:link w:val="68"/>
    <w:qFormat/>
    <w:uiPriority w:val="0"/>
    <w:rPr>
      <w:rFonts w:eastAsia="宋体"/>
      <w:b/>
      <w:kern w:val="2"/>
      <w:sz w:val="24"/>
      <w:szCs w:val="24"/>
      <w:lang w:val="en-US" w:eastAsia="zh-CN" w:bidi="ar-SA"/>
    </w:rPr>
  </w:style>
  <w:style w:type="paragraph" w:customStyle="1" w:styleId="70">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1">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2">
    <w:name w:val="author"/>
    <w:qFormat/>
    <w:uiPriority w:val="0"/>
  </w:style>
  <w:style w:type="character" w:customStyle="1" w:styleId="73">
    <w:name w:val="pubyear"/>
    <w:qFormat/>
    <w:uiPriority w:val="0"/>
  </w:style>
  <w:style w:type="character" w:customStyle="1" w:styleId="74">
    <w:name w:val="chaptertitle"/>
    <w:qFormat/>
    <w:uiPriority w:val="0"/>
  </w:style>
  <w:style w:type="character" w:customStyle="1" w:styleId="75">
    <w:name w:val="editor"/>
    <w:qFormat/>
    <w:uiPriority w:val="0"/>
  </w:style>
  <w:style w:type="character" w:customStyle="1" w:styleId="76">
    <w:name w:val="booktitle"/>
    <w:qFormat/>
    <w:uiPriority w:val="0"/>
  </w:style>
  <w:style w:type="character" w:customStyle="1" w:styleId="77">
    <w:name w:val="edition"/>
    <w:qFormat/>
    <w:uiPriority w:val="0"/>
  </w:style>
  <w:style w:type="character" w:customStyle="1" w:styleId="78">
    <w:name w:val="publisherlocation"/>
    <w:qFormat/>
    <w:uiPriority w:val="0"/>
  </w:style>
  <w:style w:type="paragraph" w:customStyle="1" w:styleId="79">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0">
    <w:name w:val="description"/>
    <w:qFormat/>
    <w:uiPriority w:val="0"/>
  </w:style>
  <w:style w:type="character" w:customStyle="1" w:styleId="81">
    <w:name w:val="批注文字 字符"/>
    <w:link w:val="15"/>
    <w:qFormat/>
    <w:uiPriority w:val="0"/>
    <w:rPr>
      <w:rFonts w:eastAsia="宋体"/>
      <w:kern w:val="2"/>
      <w:sz w:val="21"/>
      <w:szCs w:val="24"/>
      <w:lang w:val="zh-CN" w:eastAsia="zh-CN" w:bidi="ar-SA"/>
    </w:rPr>
  </w:style>
  <w:style w:type="character" w:customStyle="1" w:styleId="82">
    <w:name w:val="批注主题 字符"/>
    <w:link w:val="35"/>
    <w:qFormat/>
    <w:uiPriority w:val="0"/>
    <w:rPr>
      <w:rFonts w:eastAsia="宋体"/>
      <w:b/>
      <w:bCs/>
      <w:kern w:val="2"/>
      <w:sz w:val="21"/>
      <w:szCs w:val="24"/>
      <w:lang w:val="zh-CN" w:eastAsia="zh-CN" w:bidi="ar-SA"/>
    </w:rPr>
  </w:style>
  <w:style w:type="paragraph" w:styleId="83">
    <w:name w:val="List Paragraph"/>
    <w:basedOn w:val="1"/>
    <w:qFormat/>
    <w:uiPriority w:val="34"/>
    <w:pPr>
      <w:ind w:firstLine="420" w:firstLineChars="200"/>
    </w:pPr>
  </w:style>
  <w:style w:type="character" w:customStyle="1" w:styleId="84">
    <w:name w:val="标题 2 字符"/>
    <w:basedOn w:val="40"/>
    <w:link w:val="3"/>
    <w:qFormat/>
    <w:uiPriority w:val="0"/>
    <w:rPr>
      <w:rFonts w:eastAsia="黑体"/>
      <w:bCs/>
      <w:kern w:val="2"/>
      <w:sz w:val="28"/>
      <w:szCs w:val="32"/>
    </w:rPr>
  </w:style>
  <w:style w:type="character" w:customStyle="1" w:styleId="85">
    <w:name w:val="body31"/>
    <w:basedOn w:val="40"/>
    <w:qFormat/>
    <w:uiPriority w:val="0"/>
    <w:rPr>
      <w:rFonts w:hint="default" w:ascii="Verdana" w:hAnsi="Verdana"/>
      <w:color w:val="000000"/>
      <w:sz w:val="13"/>
      <w:szCs w:val="13"/>
    </w:rPr>
  </w:style>
  <w:style w:type="paragraph" w:customStyle="1" w:styleId="8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7">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8">
    <w:name w:val="图表样式"/>
    <w:basedOn w:val="1"/>
    <w:link w:val="89"/>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9">
    <w:name w:val="图表样式 字符"/>
    <w:link w:val="88"/>
    <w:qFormat/>
    <w:uiPriority w:val="0"/>
    <w:rPr>
      <w:rFonts w:cs="宋体"/>
      <w:kern w:val="2"/>
      <w:sz w:val="21"/>
      <w:szCs w:val="21"/>
      <w:shd w:val="clear" w:color="auto" w:fill="FFFFFF"/>
    </w:rPr>
  </w:style>
  <w:style w:type="character" w:customStyle="1" w:styleId="90">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1">
    <w:name w:val="标题 7 字符"/>
    <w:basedOn w:val="40"/>
    <w:link w:val="8"/>
    <w:semiHidden/>
    <w:qFormat/>
    <w:uiPriority w:val="0"/>
    <w:rPr>
      <w:b/>
      <w:bCs/>
      <w:kern w:val="2"/>
      <w:sz w:val="24"/>
      <w:szCs w:val="24"/>
    </w:rPr>
  </w:style>
  <w:style w:type="character" w:customStyle="1" w:styleId="92">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3">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4">
    <w:name w:val="未处理的提及1"/>
    <w:basedOn w:val="40"/>
    <w:semiHidden/>
    <w:unhideWhenUsed/>
    <w:qFormat/>
    <w:uiPriority w:val="99"/>
    <w:rPr>
      <w:color w:val="605E5C"/>
      <w:shd w:val="clear" w:color="auto" w:fill="E1DFDD"/>
    </w:rPr>
  </w:style>
  <w:style w:type="character" w:styleId="95">
    <w:name w:val="Placeholder Text"/>
    <w:basedOn w:val="40"/>
    <w:semiHidden/>
    <w:qFormat/>
    <w:uiPriority w:val="99"/>
    <w:rPr>
      <w:color w:val="808080"/>
    </w:rPr>
  </w:style>
  <w:style w:type="character" w:customStyle="1" w:styleId="96">
    <w:name w:val="MTEquationSection"/>
    <w:basedOn w:val="40"/>
    <w:qFormat/>
    <w:uiPriority w:val="0"/>
    <w:rPr>
      <w:b/>
      <w:bCs/>
      <w:vanish/>
      <w:color w:val="FF0000"/>
    </w:rPr>
  </w:style>
  <w:style w:type="paragraph" w:customStyle="1" w:styleId="97">
    <w:name w:val="MTDisplayEquation"/>
    <w:basedOn w:val="1"/>
    <w:next w:val="1"/>
    <w:link w:val="98"/>
    <w:qFormat/>
    <w:uiPriority w:val="0"/>
    <w:pPr>
      <w:tabs>
        <w:tab w:val="center" w:pos="4480"/>
        <w:tab w:val="right" w:pos="8960"/>
      </w:tabs>
      <w:ind w:firstLine="480" w:firstLineChars="200"/>
      <w:jc w:val="center"/>
    </w:pPr>
  </w:style>
  <w:style w:type="character" w:customStyle="1" w:styleId="98">
    <w:name w:val="MTDisplayEquation 字符"/>
    <w:basedOn w:val="40"/>
    <w:link w:val="97"/>
    <w:qFormat/>
    <w:uiPriority w:val="0"/>
    <w:rPr>
      <w:kern w:val="2"/>
      <w:sz w:val="24"/>
      <w:szCs w:val="24"/>
    </w:rPr>
  </w:style>
  <w:style w:type="character" w:customStyle="1" w:styleId="99">
    <w:name w:val="b_regtxt"/>
    <w:basedOn w:val="40"/>
    <w:qFormat/>
    <w:uiPriority w:val="0"/>
  </w:style>
  <w:style w:type="character" w:customStyle="1" w:styleId="100">
    <w:name w:val="q4iawc"/>
    <w:basedOn w:val="40"/>
    <w:qFormat/>
    <w:uiPriority w:val="0"/>
  </w:style>
  <w:style w:type="paragraph" w:customStyle="1" w:styleId="101">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microsoft.com/office/2011/relationships/people" Target="people.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header" Target="header2.xml"/><Relationship Id="rId79" Type="http://schemas.openxmlformats.org/officeDocument/2006/relationships/customXml" Target="../customXml/item1.xml"/><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79</Pages>
  <Words>30849</Words>
  <Characters>46331</Characters>
  <Lines>217</Lines>
  <Paragraphs>61</Paragraphs>
  <TotalTime>27</TotalTime>
  <ScaleCrop>false</ScaleCrop>
  <LinksUpToDate>false</LinksUpToDate>
  <CharactersWithSpaces>49240</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2022-10-13T13:16:42Z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