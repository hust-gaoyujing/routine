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44250078"/>
      <w:bookmarkStart w:id="2" w:name="_Toc437362296"/>
      <w:bookmarkStart w:id="3" w:name="_Toc437362256"/>
      <w:bookmarkStart w:id="4" w:name="_Toc439328357"/>
      <w:bookmarkStart w:id="5" w:name="_Toc377235966"/>
      <w:bookmarkStart w:id="6" w:name="_Toc379915050"/>
      <w:bookmarkStart w:id="7" w:name="_Toc229915031"/>
      <w:bookmarkStart w:id="8" w:name="_Toc22979143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370"/>
      <w:bookmarkStart w:id="11" w:name="_Toc44853111"/>
      <w:bookmarkStart w:id="12" w:name="_Toc47372390"/>
      <w:bookmarkStart w:id="13" w:name="_Toc444265028"/>
      <w:bookmarkStart w:id="14" w:name="_Toc46962947"/>
      <w:bookmarkStart w:id="15" w:name="_Toc45060427"/>
      <w:bookmarkStart w:id="16" w:name="_Toc44175098"/>
      <w:bookmarkStart w:id="17" w:name="_Toc47005419"/>
      <w:bookmarkStart w:id="18" w:name="_Toc45060582"/>
      <w:bookmarkStart w:id="19" w:name="_Toc44096299"/>
      <w:bookmarkStart w:id="20" w:name="_Toc57189218"/>
      <w:r>
        <w:rPr>
          <w:b/>
          <w:bCs/>
          <w:sz w:val="30"/>
          <w:szCs w:val="30"/>
        </w:rPr>
        <w:br w:type="page"/>
      </w:r>
    </w:p>
    <w:p>
      <w:pPr>
        <w:jc w:val="center"/>
        <w:outlineLvl w:val="0"/>
        <w:rPr>
          <w:b/>
          <w:bCs/>
          <w:sz w:val="30"/>
          <w:szCs w:val="30"/>
        </w:rPr>
      </w:pPr>
      <w:bookmarkStart w:id="21" w:name="_Toc88743113"/>
      <w:bookmarkStart w:id="22" w:name="_Toc17674"/>
      <w:bookmarkStart w:id="23" w:name="_Toc89975359"/>
      <w:bookmarkStart w:id="24" w:name="_Toc57978727"/>
      <w:bookmarkStart w:id="25" w:name="_Toc89960271"/>
      <w:bookmarkStart w:id="26" w:name="_Toc88758923"/>
      <w:bookmarkStart w:id="27" w:name="_Toc89981293"/>
      <w:bookmarkStart w:id="28" w:name="_Toc89975119"/>
      <w:bookmarkStart w:id="29" w:name="_Toc89829605"/>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37362297"/>
      <w:bookmarkStart w:id="32" w:name="_Toc437362257"/>
      <w:bookmarkStart w:id="33" w:name="_Toc44853112"/>
      <w:bookmarkStart w:id="34" w:name="_Toc45060428"/>
      <w:bookmarkStart w:id="35" w:name="_Toc45060583"/>
      <w:bookmarkStart w:id="36" w:name="_Toc439328358"/>
      <w:bookmarkStart w:id="37" w:name="_Toc44096300"/>
      <w:bookmarkStart w:id="38" w:name="_Toc444250079"/>
      <w:bookmarkStart w:id="39" w:name="_Toc47005420"/>
      <w:bookmarkStart w:id="40" w:name="_Toc44175099"/>
      <w:bookmarkStart w:id="41" w:name="_Toc444265029"/>
      <w:bookmarkStart w:id="42" w:name="_Toc47372391"/>
      <w:bookmarkStart w:id="43" w:name="_Toc46962948"/>
      <w:bookmarkStart w:id="44" w:name="_Toc46962371"/>
      <w:bookmarkStart w:id="45" w:name="_Toc88743114"/>
      <w:bookmarkStart w:id="46" w:name="_Toc89829606"/>
      <w:bookmarkStart w:id="47" w:name="_Toc89975360"/>
      <w:bookmarkStart w:id="48" w:name="_Toc89960272"/>
      <w:bookmarkStart w:id="49" w:name="_Toc89975120"/>
      <w:bookmarkStart w:id="50" w:name="_Toc11567"/>
      <w:bookmarkStart w:id="51" w:name="_Toc88758924"/>
      <w:bookmarkStart w:id="52" w:name="_Toc89981294"/>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886003"/>
      <w:bookmarkStart w:id="65" w:name="_Toc8094542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6" w:name="_Toc46962949"/>
      <w:bookmarkStart w:id="67" w:name="_Toc444250080"/>
      <w:bookmarkStart w:id="68" w:name="_Toc437362298"/>
      <w:bookmarkStart w:id="69" w:name="_Toc57189220"/>
      <w:bookmarkStart w:id="70" w:name="_Toc4326"/>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hint="eastAsia"/>
          <w:lang w:val="en-US" w:eastAsia="zh-CN"/>
        </w:rPr>
      </w:pPr>
      <w:r>
        <w:rPr>
          <w:rFonts w:hint="eastAsia" w:asciiTheme="minorEastAsia" w:hAnsiTheme="minorEastAsia" w:eastAsiaTheme="minorEastAsia"/>
          <w:bCs/>
          <w:szCs w:val="21"/>
          <w:lang w:val="en-US" w:eastAsia="zh-CN"/>
        </w:rPr>
        <w:t>近年来，随着人工智能的飞速发展，深度神经网络（</w:t>
      </w:r>
      <w:r>
        <w:rPr>
          <w:rFonts w:hint="eastAsia"/>
        </w:rPr>
        <w:t>Deep Neural Network</w:t>
      </w:r>
      <w:r>
        <w:rPr>
          <w:rFonts w:hint="eastAsia"/>
          <w:lang w:val="en-US" w:eastAsia="zh-CN"/>
        </w:rPr>
        <w:t>s</w:t>
      </w:r>
      <w:r>
        <w:rPr>
          <w:rFonts w:hint="eastAsia"/>
        </w:rPr>
        <w:t>，D</w:t>
      </w:r>
      <w:r>
        <w:t>NN</w:t>
      </w:r>
      <w:r>
        <w:rPr>
          <w:rFonts w:hint="eastAsia" w:asciiTheme="minorEastAsia" w:hAnsiTheme="minorEastAsia" w:eastAsiaTheme="minorEastAsia"/>
          <w:bCs/>
          <w:szCs w:val="21"/>
          <w:lang w:val="en-US" w:eastAsia="zh-CN"/>
        </w:rPr>
        <w:t>）在诸多领域都有着广泛应用，如目标检测、人脸识别、图像视频超分处理等。由于DNN算法具有存储密集和计算密集两大特性，使得目前的DNN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为此，本文基于软硬件协同的设计思想提出并实现了一种面向二值复数神经网络（</w:t>
      </w:r>
      <w:r>
        <w:rPr>
          <w:rFonts w:hint="default" w:ascii="Times New Roman" w:hAnsi="Times New Roman" w:cs="Times New Roman" w:eastAsiaTheme="minorEastAsia"/>
          <w:bCs/>
          <w:szCs w:val="21"/>
          <w:lang w:val="en-US" w:eastAsia="zh-CN"/>
        </w:rPr>
        <w:t>Bin</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"https://www.bing.com/dict/search?q=Binary&amp;FORM=BDVSP6&amp;cc=cn"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ary</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"https://www.bing.com/dict/search?q=complex&amp;FORM=BDVSP6&amp;cc=cn"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Complex</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"https://www.bing.com/dict/search?q=neural&amp;FORM=BDVSP6&amp;cc=cn"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Neural</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 </w:t>
      </w:r>
      <w:r>
        <w:rPr>
          <w:rFonts w:hint="default" w:ascii="Times New Roman" w:hAnsi="Times New Roman" w:cs="Times New Roman" w:eastAsiaTheme="minorEastAsia"/>
          <w:bCs/>
          <w:szCs w:val="21"/>
          <w:lang w:val="en-US" w:eastAsia="zh-CN"/>
        </w:rPr>
        <w:fldChar w:fldCharType="begin"/>
      </w:r>
      <w:r>
        <w:rPr>
          <w:rFonts w:hint="default" w:ascii="Times New Roman" w:hAnsi="Times New Roman" w:cs="Times New Roman" w:eastAsiaTheme="minorEastAsia"/>
          <w:bCs/>
          <w:szCs w:val="21"/>
          <w:lang w:val="en-US" w:eastAsia="zh-CN"/>
        </w:rPr>
        <w:instrText xml:space="preserve"> HYPERLINK "https://www.bing.com/dict/search?q=networks&amp;FORM=BDVSP6&amp;cc=cn" </w:instrText>
      </w:r>
      <w:r>
        <w:rPr>
          <w:rFonts w:hint="default" w:ascii="Times New Roman" w:hAnsi="Times New Roman" w:cs="Times New Roman" w:eastAsiaTheme="minorEastAsia"/>
          <w:bCs/>
          <w:szCs w:val="21"/>
          <w:lang w:val="en-US" w:eastAsia="zh-CN"/>
        </w:rPr>
        <w:fldChar w:fldCharType="separate"/>
      </w:r>
      <w:r>
        <w:rPr>
          <w:rFonts w:hint="default" w:ascii="Times New Roman" w:hAnsi="Times New Roman" w:cs="Times New Roman" w:eastAsiaTheme="minorEastAsia"/>
          <w:bCs/>
          <w:szCs w:val="21"/>
          <w:lang w:val="en-US" w:eastAsia="zh-CN"/>
        </w:rPr>
        <w:t>Networks</w:t>
      </w:r>
      <w:r>
        <w:rPr>
          <w:rFonts w:hint="default" w:ascii="Times New Roman" w:hAnsi="Times New Roman" w:cs="Times New Roman" w:eastAsiaTheme="minorEastAsia"/>
          <w:bCs/>
          <w:szCs w:val="21"/>
          <w:lang w:val="en-US" w:eastAsia="zh-CN"/>
        </w:rPr>
        <w:fldChar w:fldCharType="end"/>
      </w:r>
      <w:r>
        <w:rPr>
          <w:rFonts w:hint="default" w:ascii="Times New Roman" w:hAnsi="Times New Roman" w:cs="Times New Roman" w:eastAsiaTheme="minorEastAsia"/>
          <w:bCs/>
          <w:szCs w:val="21"/>
          <w:lang w:val="en-US" w:eastAsia="zh-CN"/>
        </w:rPr>
        <w:t>，BCNN</w:t>
      </w:r>
      <w:r>
        <w:rPr>
          <w:rFonts w:hint="eastAsia" w:asciiTheme="minorEastAsia" w:hAnsiTheme="minorEastAsia" w:eastAsiaTheme="minorEastAsia"/>
          <w:bCs/>
          <w:szCs w:val="21"/>
          <w:lang w:val="en-US" w:eastAsia="zh-CN"/>
        </w:rPr>
        <w:t>）的专用加速器芯片，经测试该芯片具有低功耗、高能效等优势</w:t>
      </w:r>
      <w:r>
        <w:rPr>
          <w:rFonts w:hint="eastAsia"/>
          <w:lang w:val="en-US" w:eastAsia="zh-CN"/>
        </w:rPr>
        <w:t>。本文的主要研究工作有如下几点：</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BCNN算法的网络结构以及数据计算特性，针对网络结构中的卷积层、批标准化层、二值化层等分别设计了相应的优化计算模块，例如使用简单的popcount(xnor)计算替代复杂的乘法计算、使用简单的阈值比较计算替代复杂的批标准化操作等等，节省了硬件开销的同时还提高了计算效率。</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研究BCNN算法中二值复数的数据特点，设计了新兴的数据存储方式，极大地提高了存储资源利用率并减少了内存访问次数。</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研究并设计RISC-V扩展指令集，并基于该扩展指令集以及上述工作内容设计了面向BCNN的专用协处理器；该协处理器采用</w:t>
      </w:r>
      <w:r>
        <w:rPr>
          <w:rFonts w:hint="eastAsia"/>
        </w:rPr>
        <w:t>访问执行解耦合</w:t>
      </w:r>
      <w:r>
        <w:rPr>
          <w:rFonts w:hint="eastAsia"/>
          <w:lang w:val="en-US" w:eastAsia="zh-CN"/>
        </w:rPr>
        <w:t>架构，内置一块面向二值复数计算且算力强大的脉动阵列阈值计算单元和两块片上存储，可高效完成BCNN算法中二值复数层计算任务。</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将设计的专用协处理器与RISC-V开源核Rocket集成得到一个完整的专用加速器芯片硬件系统，并完成其软件系统系统设计。</w:t>
      </w:r>
    </w:p>
    <w:p>
      <w:pPr>
        <w:pStyle w:val="17"/>
        <w:keepNext w:val="0"/>
        <w:keepLines w:val="0"/>
        <w:pageBreakBefore w:val="0"/>
        <w:widowControl w:val="0"/>
        <w:numPr>
          <w:ilvl w:val="0"/>
          <w:numId w:val="4"/>
        </w:numPr>
        <w:kinsoku/>
        <w:wordWrap/>
        <w:overflowPunct/>
        <w:topLinePunct w:val="0"/>
        <w:autoSpaceDE/>
        <w:autoSpaceDN/>
        <w:bidi w:val="0"/>
        <w:adjustRightInd/>
        <w:snapToGrid/>
        <w:ind w:left="425" w:leftChars="0" w:hanging="425" w:firstLineChars="0"/>
        <w:jc w:val="left"/>
        <w:textAlignment w:val="auto"/>
        <w:rPr>
          <w:rFonts w:hint="eastAsia"/>
          <w:lang w:val="en-US" w:eastAsia="zh-CN"/>
        </w:rPr>
      </w:pPr>
      <w:r>
        <w:rPr>
          <w:rFonts w:hint="eastAsia"/>
          <w:lang w:val="en-US" w:eastAsia="zh-CN"/>
        </w:rPr>
        <w:t>搭建软硬件协同验证平台，对专用加速器芯片进行验证与优化；使用Vivado工具对优化后的芯片进行性能评估，并通过FPGA实现该专用加速器芯片。</w:t>
      </w:r>
    </w:p>
    <w:p>
      <w:pPr>
        <w:pStyle w:val="17"/>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0"/>
        <w:jc w:val="left"/>
        <w:textAlignment w:val="auto"/>
        <w:rPr>
          <w:rFonts w:hint="eastAsia"/>
          <w:lang w:val="en-US" w:eastAsia="zh-CN"/>
        </w:rPr>
      </w:pPr>
      <w:r>
        <w:rPr>
          <w:rFonts w:hint="eastAsia"/>
          <w:lang w:val="en-US" w:eastAsia="zh-CN"/>
        </w:rPr>
        <w:t>实验结果表明，本文实现的面向BCNN的专用加速器芯片计算性能可达3.3TOPS，功耗仅为2.076W，基本满足边缘智能设备低成本、低功耗、高能效的需求。</w:t>
      </w:r>
    </w:p>
    <w:p>
      <w:pPr>
        <w:pStyle w:val="17"/>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0"/>
        <w:jc w:val="left"/>
        <w:textAlignment w:val="auto"/>
        <w:rPr>
          <w:rFonts w:hint="default"/>
          <w:lang w:val="en-US" w:eastAsia="zh-CN"/>
        </w:rPr>
      </w:pPr>
    </w:p>
    <w:p>
      <w:pPr>
        <w:rPr>
          <w:rFonts w:hint="default" w:eastAsiaTheme="majorEastAsia"/>
          <w:lang w:val="en-US" w:eastAsia="zh-CN"/>
        </w:rPr>
      </w:pPr>
      <w:r>
        <w:rPr>
          <w:rFonts w:eastAsia="黑体"/>
          <w:b w:val="0"/>
          <w:bCs/>
        </w:rPr>
        <w:t>关键词：</w:t>
      </w:r>
      <w:r>
        <w:rPr>
          <w:rFonts w:eastAsiaTheme="majorEastAsia"/>
        </w:rPr>
        <w:t xml:space="preserve"> </w:t>
      </w:r>
      <w:r>
        <w:rPr>
          <w:rFonts w:hint="eastAsia" w:eastAsiaTheme="majorEastAsia"/>
          <w:lang w:val="en-US" w:eastAsia="zh-CN"/>
        </w:rPr>
        <w:t xml:space="preserve">边缘智能；二值复数神经网络；RISC-V；协处理器；脉动阵列 </w:t>
      </w:r>
      <w:bookmarkStart w:id="188" w:name="_GoBack"/>
      <w:bookmarkEnd w:id="188"/>
    </w:p>
    <w:p>
      <w:pPr>
        <w:pStyle w:val="2"/>
        <w:numPr>
          <w:ilvl w:val="0"/>
          <w:numId w:val="0"/>
        </w:numPr>
      </w:pPr>
      <w:bookmarkStart w:id="71" w:name="_Toc377235967"/>
      <w:bookmarkStart w:id="72" w:name="_Toc571"/>
      <w:bookmarkStart w:id="73" w:name="_Toc444250081"/>
      <w:bookmarkStart w:id="74" w:name="_Toc437362299"/>
      <w:bookmarkStart w:id="75" w:name="_Toc379915051"/>
      <w:bookmarkStart w:id="76" w:name="_Toc46962950"/>
      <w:bookmarkStart w:id="77" w:name="_Toc57189221"/>
      <w:bookmarkStart w:id="78" w:name="_Toc229915032"/>
      <w:bookmarkStart w:id="79" w:name="_Toc229791431"/>
      <w:r>
        <w:t>Abstract</w:t>
      </w:r>
      <w:bookmarkEnd w:id="71"/>
      <w:bookmarkEnd w:id="72"/>
      <w:bookmarkEnd w:id="73"/>
      <w:bookmarkEnd w:id="74"/>
      <w:bookmarkEnd w:id="75"/>
      <w:bookmarkEnd w:id="76"/>
      <w:bookmarkEnd w:id="77"/>
    </w:p>
    <w:p>
      <w:bookmarkStart w:id="80" w:name="OLE_LINK21"/>
      <w:bookmarkStart w:id="81" w:name="OLE_LINK10"/>
      <w:r>
        <w:tab/>
      </w:r>
      <w:r>
        <w:t xml:space="preserve">As </w:t>
      </w:r>
    </w:p>
    <w:bookmarkEnd w:id="80"/>
    <w:bookmarkEnd w:id="81"/>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78"/>
    <w:bookmarkEnd w:id="79"/>
    <w:p>
      <w:pPr>
        <w:jc w:val="center"/>
        <w:rPr>
          <w:rFonts w:ascii="Times New Roman" w:hAnsi="Times New Roman" w:eastAsia="黑体" w:cs="Times New Roman"/>
          <w:kern w:val="2"/>
          <w:sz w:val="20"/>
          <w:szCs w:val="20"/>
          <w:lang w:val="en-US" w:eastAsia="zh-CN" w:bidi="ar-SA"/>
        </w:rPr>
      </w:pPr>
      <w:bookmarkStart w:id="82" w:name="_Toc229915033"/>
      <w:bookmarkStart w:id="83" w:name="_Toc229791432"/>
      <w:bookmarkStart w:id="84" w:name="_Toc57978731"/>
      <w:bookmarkStart w:id="85" w:name="_Toc439328361"/>
      <w:bookmarkStart w:id="86" w:name="_Toc437362260"/>
      <w:bookmarkStart w:id="87" w:name="_Toc444265032"/>
      <w:bookmarkStart w:id="88" w:name="_Toc380663913"/>
      <w:bookmarkStart w:id="89" w:name="_Toc379915052"/>
      <w:bookmarkStart w:id="90" w:name="_Toc230751642"/>
      <w:bookmarkStart w:id="91" w:name="_Toc377235968"/>
      <w:bookmarkStart w:id="92" w:name="_Toc379621584"/>
      <w:bookmarkStart w:id="93" w:name="_Toc377236306"/>
      <w:bookmarkStart w:id="94" w:name="_Toc444250082"/>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eastAsia="宋体"/>
          <w:bCs w:val="0"/>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444250083"/>
      <w:bookmarkStart w:id="97" w:name="_Toc57978732"/>
      <w:bookmarkStart w:id="98" w:name="_Toc437362302"/>
      <w:bookmarkStart w:id="99" w:name="_Toc17919"/>
      <w:bookmarkStart w:id="100" w:name="_Toc46962951"/>
      <w:bookmarkStart w:id="101" w:name="_Toc380663914"/>
      <w:bookmarkStart w:id="102" w:name="_Toc229915034"/>
      <w:bookmarkStart w:id="103" w:name="_Toc437362261"/>
      <w:bookmarkStart w:id="104" w:name="_Toc377235969"/>
      <w:bookmarkStart w:id="105" w:name="_Toc89981297"/>
      <w:bookmarkStart w:id="106" w:name="_Toc379915053"/>
      <w:bookmarkStart w:id="107" w:name="_Toc229791433"/>
      <w:bookmarkStart w:id="108" w:name="_Toc57189222"/>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46962952"/>
      <w:bookmarkStart w:id="110" w:name="_Toc57189223"/>
      <w:bookmarkStart w:id="111" w:name="_Toc11224"/>
      <w:bookmarkStart w:id="112" w:name="_Toc379915054"/>
      <w:bookmarkStart w:id="113" w:name="_Toc229791434"/>
      <w:bookmarkStart w:id="114" w:name="_Toc229915035"/>
      <w:bookmarkStart w:id="115" w:name="_Toc437362303"/>
      <w:bookmarkStart w:id="116" w:name="_Toc377235970"/>
      <w:r>
        <w:t>研究背景与意义</w:t>
      </w:r>
      <w:bookmarkEnd w:id="109"/>
      <w:bookmarkEnd w:id="110"/>
      <w:r>
        <w:commentReference w:id="0"/>
      </w:r>
      <w:bookmarkEnd w:id="111"/>
    </w:p>
    <w:p>
      <w:pPr>
        <w:ind w:firstLine="420"/>
        <w:rPr>
          <w:rFonts w:hint="eastAsia"/>
        </w:rPr>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rPr>
          <w:rFonts w:hint="eastAsia" w:eastAsia="宋体"/>
          <w:lang w:eastAsia="zh-CN"/>
        </w:rPr>
        <w:drawing>
          <wp:inline distT="0" distB="0" distL="114300" distR="114300">
            <wp:extent cx="3983990" cy="2941320"/>
            <wp:effectExtent l="0" t="0" r="16510" b="1143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3983990" cy="2941320"/>
                    </a:xfrm>
                    <a:prstGeom prst="rect">
                      <a:avLst/>
                    </a:prstGeom>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r>
        <w:rPr>
          <w:rFonts w:hint="eastAsia"/>
        </w:rPr>
        <w:t>（</w:t>
      </w:r>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r>
        <w:rPr>
          <w:rFonts w:hint="eastAsia"/>
        </w:rPr>
        <w:t>（</w:t>
      </w:r>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r>
        <w:rPr>
          <w:rFonts w:hint="eastAsia"/>
        </w:rPr>
        <w:t>（Ar</w:t>
      </w:r>
      <w:r>
        <w:t xml:space="preserve">tificial </w:t>
      </w:r>
      <w:r>
        <w:rPr>
          <w:rFonts w:hint="eastAsia"/>
        </w:rPr>
        <w:t>Neural Network，</w:t>
      </w:r>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简单的感知器神经层组成，只能进行有限的简单计算。第二代使用反向传播，根据错误率更新神经元的权重。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FNN)</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、卷积神经网络</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CNN)</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、循环神经网络</w:t>
        </w:r>
      </w:ins>
      <w:ins w:id="72" w:author="Xiaodong Zhang" w:date="2022-09-09T09:48:00Z">
        <w:r>
          <w:rPr>
            <w:rFonts w:ascii="Times New Roman" w:hAnsi="Times New Roman" w:eastAsia="宋体" w:cs="Times New Roman"/>
            <w:color w:val="auto"/>
            <w:sz w:val="24"/>
            <w:szCs w:val="24"/>
            <w:shd w:val="clear" w:color="auto" w:fill="auto"/>
            <w:rPrChange w:id="73"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74" w:author="Xiaodong Zhang" w:date="2022-09-09T09:48:00Z">
        <w:r>
          <w:rPr>
            <w:rFonts w:ascii="Times New Roman" w:hAnsi="Times New Roman" w:eastAsia="宋体" w:cs="Times New Roman"/>
            <w:color w:val="auto"/>
            <w:sz w:val="24"/>
            <w:szCs w:val="24"/>
            <w:shd w:val="clear" w:color="auto" w:fill="auto"/>
            <w:rPrChange w:id="75" w:author="Xiaodong Zhang" w:date="2022-09-09T09:53:00Z">
              <w:rPr>
                <w:rFonts w:ascii="微软雅黑" w:hAnsi="微软雅黑" w:eastAsia="微软雅黑" w:cs="微软雅黑"/>
                <w:color w:val="121212"/>
                <w:sz w:val="27"/>
                <w:szCs w:val="27"/>
                <w:shd w:val="clear" w:color="auto" w:fill="FFFFFF"/>
              </w:rPr>
            </w:rPrChange>
          </w:rPr>
          <w:t xml:space="preserve">RNN) </w:t>
        </w:r>
      </w:ins>
      <w:ins w:id="76" w:author="Xiaodong Zhang" w:date="2022-09-09T09:48:00Z">
        <w:r>
          <w:rPr>
            <w:rFonts w:ascii="Times New Roman" w:hAnsi="Times New Roman" w:eastAsia="宋体" w:cs="Times New Roman"/>
            <w:color w:val="auto"/>
            <w:sz w:val="24"/>
            <w:szCs w:val="24"/>
            <w:shd w:val="clear" w:color="auto" w:fill="auto"/>
            <w:rPrChange w:id="77" w:author="Xiaodong Zhang" w:date="2022-09-09T09:53:00Z">
              <w:rPr>
                <w:rFonts w:ascii="微软雅黑" w:hAnsi="微软雅黑" w:eastAsia="微软雅黑" w:cs="微软雅黑"/>
                <w:color w:val="121212"/>
                <w:sz w:val="27"/>
                <w:szCs w:val="27"/>
                <w:shd w:val="clear" w:color="auto" w:fill="FFFFFF"/>
              </w:rPr>
            </w:rPrChange>
          </w:rPr>
          <w:t>等</w:t>
        </w:r>
      </w:ins>
      <w:ins w:id="78" w:author="Xiaodong Zhang" w:date="2022-09-09T09:51:00Z">
        <w:r>
          <w:rPr>
            <w:rFonts w:hint="eastAsia"/>
          </w:rPr>
          <w:t>。利用</w:t>
        </w:r>
      </w:ins>
      <w:ins w:id="79" w:author="Xiaodong Zhang" w:date="2022-09-09T09:51:00Z">
        <w:r>
          <w:rPr>
            <w:rFonts w:ascii="Times New Roman" w:hAnsi="Times New Roman" w:eastAsia="宋体" w:cs="Times New Roman"/>
            <w:color w:val="auto"/>
            <w:sz w:val="24"/>
            <w:szCs w:val="24"/>
            <w:shd w:val="clear" w:color="auto" w:fill="auto"/>
            <w:rPrChange w:id="80"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81" w:author="Xiaodong Zhang" w:date="2022-09-09T09:51:00Z">
        <w:r>
          <w:rPr>
            <w:rFonts w:hint="eastAsia" w:ascii="Times New Roman" w:hAnsi="Times New Roman" w:eastAsia="宋体" w:cs="Times New Roman"/>
            <w:color w:val="auto"/>
            <w:sz w:val="24"/>
            <w:szCs w:val="24"/>
            <w:shd w:val="clear" w:color="auto" w:fill="auto"/>
            <w:rPrChange w:id="82"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r>
        <w:rPr>
          <w:rFonts w:hint="eastAsia"/>
        </w:rPr>
        <w:t>（</w:t>
      </w:r>
      <w:ins w:id="83" w:author="Xiaodong Zhang" w:date="2022-09-09T09:51:00Z">
        <w:r>
          <w:rPr>
            <w:rFonts w:ascii="Times New Roman" w:hAnsi="Times New Roman" w:eastAsia="宋体" w:cs="Times New Roman"/>
            <w:color w:val="auto"/>
            <w:sz w:val="24"/>
            <w:szCs w:val="24"/>
            <w:shd w:val="clear" w:color="auto" w:fill="auto"/>
            <w:rPrChange w:id="84" w:author="Xiaodong Zhang" w:date="2022-09-09T09:53:00Z">
              <w:rPr>
                <w:rFonts w:ascii="微软雅黑" w:hAnsi="微软雅黑" w:eastAsia="微软雅黑" w:cs="微软雅黑"/>
                <w:color w:val="121212"/>
                <w:sz w:val="27"/>
                <w:szCs w:val="27"/>
                <w:shd w:val="clear" w:color="auto" w:fill="FFFFFF"/>
              </w:rPr>
            </w:rPrChange>
          </w:rPr>
          <w:t>CNN</w:t>
        </w:r>
      </w:ins>
      <w:ins w:id="85" w:author="Xiaodong Zhang" w:date="2022-09-09T09:51:00Z">
        <w:r>
          <w:rPr>
            <w:rFonts w:hint="eastAsia" w:ascii="Times New Roman" w:hAnsi="Times New Roman" w:eastAsia="宋体" w:cs="Times New Roman"/>
            <w:color w:val="auto"/>
            <w:sz w:val="24"/>
            <w:szCs w:val="24"/>
            <w:shd w:val="clear" w:color="auto" w:fill="auto"/>
            <w:rPrChange w:id="86" w:author="Xiaodong Zhang" w:date="2022-09-09T09:53:00Z">
              <w:rPr>
                <w:rFonts w:hint="eastAsia" w:ascii="微软雅黑" w:hAnsi="微软雅黑" w:eastAsia="微软雅黑" w:cs="微软雅黑"/>
                <w:color w:val="121212"/>
                <w:sz w:val="27"/>
                <w:szCs w:val="27"/>
                <w:shd w:val="clear" w:color="auto" w:fill="FFFFFF"/>
              </w:rPr>
            </w:rPrChange>
          </w:rPr>
          <w:t>），</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2012</w:t>
        </w:r>
      </w:ins>
      <w:ins w:id="89" w:author="Xiaodong Zhang" w:date="2022-09-09T09:52:00Z">
        <w:r>
          <w:rPr>
            <w:rFonts w:hint="eastAsia" w:ascii="Times New Roman" w:hAnsi="Times New Roman" w:eastAsia="宋体" w:cs="Times New Roman"/>
            <w:color w:val="auto"/>
            <w:sz w:val="24"/>
            <w:szCs w:val="24"/>
            <w:shd w:val="clear" w:color="auto" w:fill="auto"/>
            <w:rPrChange w:id="90" w:author="Xiaodong Zhang" w:date="2022-09-09T09:53:00Z">
              <w:rPr>
                <w:rFonts w:hint="eastAsia" w:ascii="微软雅黑" w:hAnsi="微软雅黑" w:eastAsia="微软雅黑" w:cs="微软雅黑"/>
                <w:color w:val="121212"/>
                <w:sz w:val="27"/>
                <w:szCs w:val="27"/>
                <w:shd w:val="clear" w:color="auto" w:fill="FFFFFF"/>
              </w:rPr>
            </w:rPrChange>
          </w:rPr>
          <w:t>年</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93" w:author="Xiaodong Zhang" w:date="2022-09-09T09:52:00Z">
        <w:r>
          <w:rPr>
            <w:rFonts w:ascii="Times New Roman" w:hAnsi="Times New Roman" w:eastAsia="宋体" w:cs="Times New Roman"/>
            <w:color w:val="auto"/>
            <w:sz w:val="24"/>
            <w:szCs w:val="24"/>
            <w:shd w:val="clear" w:color="auto" w:fill="auto"/>
            <w:rPrChange w:id="94" w:author="Xiaodong Zhang" w:date="2022-09-09T09:53:00Z">
              <w:rPr>
                <w:rFonts w:ascii="微软雅黑" w:hAnsi="微软雅黑" w:eastAsia="微软雅黑" w:cs="微软雅黑"/>
                <w:color w:val="121212"/>
                <w:sz w:val="27"/>
                <w:szCs w:val="27"/>
                <w:shd w:val="clear" w:color="auto" w:fill="FFFFFF"/>
              </w:rPr>
            </w:rPrChange>
          </w:rPr>
          <w:t>等人</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 xml:space="preserve"> </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提出了</w:t>
        </w:r>
      </w:ins>
      <w:ins w:id="99" w:author="Xiaodong Zhang" w:date="2022-09-09T09:52:00Z">
        <w:r>
          <w:rPr>
            <w:rFonts w:hint="eastAsia" w:ascii="Times New Roman" w:hAnsi="Times New Roman" w:eastAsia="宋体" w:cs="Times New Roman"/>
            <w:color w:val="auto"/>
            <w:sz w:val="24"/>
            <w:szCs w:val="24"/>
            <w:shd w:val="clear" w:color="auto" w:fill="auto"/>
            <w:rPrChange w:id="100" w:author="Xiaodong Zhang" w:date="2022-09-09T09:53:00Z">
              <w:rPr>
                <w:rFonts w:hint="eastAsia" w:ascii="微软雅黑" w:hAnsi="微软雅黑" w:eastAsia="微软雅黑" w:cs="微软雅黑"/>
                <w:color w:val="121212"/>
                <w:sz w:val="27"/>
                <w:szCs w:val="27"/>
                <w:shd w:val="clear" w:color="auto" w:fill="FFFFFF"/>
              </w:rPr>
            </w:rPrChange>
          </w:rPr>
          <w:t>基于</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103" w:author="Xiaodong Zhang" w:date="2022-09-09T09:52:00Z">
        <w:r>
          <w:rPr>
            <w:rFonts w:ascii="Times New Roman" w:hAnsi="Times New Roman" w:eastAsia="宋体" w:cs="Times New Roman"/>
            <w:color w:val="auto"/>
            <w:sz w:val="24"/>
            <w:szCs w:val="24"/>
            <w:shd w:val="clear" w:color="auto" w:fill="auto"/>
            <w:rPrChange w:id="104" w:author="Xiaodong Zhang" w:date="2022-09-09T09:53:00Z">
              <w:rPr>
                <w:rFonts w:ascii="微软雅黑" w:hAnsi="微软雅黑" w:eastAsia="微软雅黑" w:cs="微软雅黑"/>
                <w:color w:val="121212"/>
                <w:sz w:val="27"/>
                <w:szCs w:val="27"/>
                <w:shd w:val="clear" w:color="auto" w:fill="FFFFFF"/>
              </w:rPr>
            </w:rPrChange>
          </w:rPr>
          <w:t xml:space="preserve"> </w:t>
        </w:r>
      </w:ins>
      <w:r>
        <w:rPr>
          <w:rFonts w:hint="eastAsia"/>
        </w:rPr>
        <w:t>（</w:t>
      </w:r>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 xml:space="preserve">CNN) </w:t>
        </w:r>
      </w:ins>
      <w:ins w:id="107" w:author="Xiaodong Zhang" w:date="2022-09-09T09:52:00Z">
        <w:r>
          <w:rPr>
            <w:rFonts w:ascii="Times New Roman" w:hAnsi="Times New Roman" w:eastAsia="宋体" w:cs="Times New Roman"/>
            <w:color w:val="auto"/>
            <w:sz w:val="24"/>
            <w:szCs w:val="24"/>
            <w:shd w:val="clear" w:color="auto" w:fill="auto"/>
            <w:rPrChange w:id="108" w:author="Xiaodong Zhang" w:date="2022-09-09T09:53:00Z">
              <w:rPr>
                <w:rFonts w:ascii="微软雅黑" w:hAnsi="微软雅黑" w:eastAsia="微软雅黑" w:cs="微软雅黑"/>
                <w:color w:val="121212"/>
                <w:sz w:val="27"/>
                <w:szCs w:val="27"/>
                <w:shd w:val="clear" w:color="auto" w:fill="FFFFFF"/>
              </w:rPr>
            </w:rPrChange>
          </w:rPr>
          <w:t>架构，</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，使</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CNN</w:t>
        </w:r>
      </w:ins>
      <w:ins w:id="115" w:author="Xiaodong Zhang" w:date="2022-09-09T09:52:00Z">
        <w:r>
          <w:rPr>
            <w:rFonts w:hint="eastAsia" w:ascii="Times New Roman" w:hAnsi="Times New Roman" w:eastAsia="宋体" w:cs="Times New Roman"/>
            <w:color w:val="auto"/>
            <w:sz w:val="24"/>
            <w:szCs w:val="24"/>
            <w:shd w:val="clear" w:color="auto" w:fill="auto"/>
            <w:rPrChange w:id="116" w:author="Xiaodong Zhang" w:date="2022-09-09T09:53:00Z">
              <w:rPr>
                <w:rFonts w:hint="eastAsia" w:ascii="微软雅黑" w:hAnsi="微软雅黑" w:eastAsia="微软雅黑" w:cs="微软雅黑"/>
                <w:color w:val="121212"/>
                <w:sz w:val="27"/>
                <w:szCs w:val="27"/>
                <w:shd w:val="clear" w:color="auto" w:fill="FFFFFF"/>
              </w:rPr>
            </w:rPrChange>
          </w:rPr>
          <w:t>在</w:t>
        </w:r>
      </w:ins>
      <w:ins w:id="117" w:author="Xiaodong Zhang" w:date="2022-09-09T09:52:00Z">
        <w:r>
          <w:rPr>
            <w:rFonts w:ascii="Times New Roman" w:hAnsi="Times New Roman" w:eastAsia="宋体" w:cs="Times New Roman"/>
            <w:color w:val="auto"/>
            <w:sz w:val="24"/>
            <w:szCs w:val="24"/>
            <w:shd w:val="clear" w:color="auto" w:fill="auto"/>
            <w:rPrChange w:id="118" w:author="Xiaodong Zhang" w:date="2022-09-09T09:53:00Z">
              <w:rPr>
                <w:rFonts w:ascii="微软雅黑" w:hAnsi="微软雅黑" w:eastAsia="微软雅黑" w:cs="微软雅黑"/>
                <w:color w:val="121212"/>
                <w:sz w:val="27"/>
                <w:szCs w:val="27"/>
                <w:shd w:val="clear" w:color="auto" w:fill="FFFFFF"/>
              </w:rPr>
            </w:rPrChange>
          </w:rPr>
          <w:t xml:space="preserve">DL </w:t>
        </w:r>
      </w:ins>
      <w:ins w:id="119" w:author="Xiaodong Zhang" w:date="2022-09-09T09:52:00Z">
        <w:r>
          <w:rPr>
            <w:rFonts w:hint="eastAsia" w:ascii="Times New Roman" w:hAnsi="Times New Roman" w:eastAsia="宋体" w:cs="Times New Roman"/>
            <w:color w:val="auto"/>
            <w:sz w:val="24"/>
            <w:szCs w:val="24"/>
            <w:shd w:val="clear" w:color="auto" w:fill="auto"/>
            <w:rPrChange w:id="120"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21" w:author="Xiaodong Zhang" w:date="2022-09-09T09:52:00Z">
        <w:r>
          <w:rPr>
            <w:rFonts w:ascii="Times New Roman" w:hAnsi="Times New Roman" w:eastAsia="宋体" w:cs="Times New Roman"/>
            <w:color w:val="auto"/>
            <w:sz w:val="24"/>
            <w:szCs w:val="24"/>
            <w:shd w:val="clear" w:color="auto" w:fill="auto"/>
            <w:rPrChange w:id="122" w:author="Xiaodong Zhang" w:date="2022-09-09T09:53:00Z">
              <w:rPr>
                <w:rFonts w:ascii="微软雅黑" w:hAnsi="微软雅黑" w:eastAsia="微软雅黑" w:cs="微软雅黑"/>
                <w:color w:val="121212"/>
                <w:sz w:val="27"/>
                <w:szCs w:val="27"/>
                <w:shd w:val="clear" w:color="auto" w:fill="FFFFFF"/>
              </w:rPr>
            </w:rPrChange>
          </w:rPr>
          <w:t>重大突破</w:t>
        </w:r>
      </w:ins>
      <w:ins w:id="123" w:author="Xiaodong Zhang" w:date="2022-09-09T09:54:00Z">
        <w:r>
          <w:rPr>
            <w:rFonts w:hint="eastAsia"/>
          </w:rPr>
          <w:t>，并快速的演化为深度卷积神经网络</w:t>
        </w:r>
      </w:ins>
      <w:r>
        <w:rPr>
          <w:rFonts w:hint="eastAsia"/>
        </w:rPr>
        <w:t>（</w:t>
      </w:r>
      <w:ins w:id="124" w:author="Xiaodong Zhang" w:date="2022-09-09T09:54:00Z">
        <w:r>
          <w:rPr>
            <w:rFonts w:hint="eastAsia"/>
          </w:rPr>
          <w:t>DCNN）</w:t>
        </w:r>
      </w:ins>
      <w:ins w:id="125" w:author="Xiaodong Zhang" w:date="2022-09-09T09:55:00Z">
        <w:r>
          <w:rPr>
            <w:rFonts w:hint="eastAsia"/>
          </w:rPr>
          <w:t>，继而以</w:t>
        </w:r>
      </w:ins>
      <w:ins w:id="126" w:author="Xiaodong Zhang" w:date="2022-09-09T09:55:00Z">
        <w:r>
          <w:rPr>
            <w:rFonts w:ascii="Times New Roman" w:hAnsi="Times New Roman" w:eastAsia="宋体" w:cs="Times New Roman"/>
            <w:color w:val="auto"/>
            <w:sz w:val="24"/>
            <w:szCs w:val="24"/>
            <w:shd w:val="clear" w:color="auto" w:fill="auto"/>
            <w:rPrChange w:id="127" w:author="Xiaodong Zhang" w:date="2022-09-09T09:55:00Z">
              <w:rPr>
                <w:rFonts w:ascii="微软雅黑" w:hAnsi="微软雅黑" w:eastAsia="微软雅黑" w:cs="微软雅黑"/>
                <w:color w:val="121212"/>
                <w:sz w:val="27"/>
                <w:szCs w:val="27"/>
                <w:shd w:val="clear" w:color="auto" w:fill="FFFFFF"/>
              </w:rPr>
            </w:rPrChange>
          </w:rPr>
          <w:t>监督、非监督、</w:t>
        </w:r>
      </w:ins>
      <w:ins w:id="128" w:author="Xiaodong Zhang" w:date="2022-09-09T09:55:00Z">
        <w:r>
          <w:rPr>
            <w:rFonts w:ascii="Times New Roman" w:hAnsi="Times New Roman" w:eastAsia="宋体" w:cs="Times New Roman"/>
            <w:color w:val="auto"/>
            <w:sz w:val="24"/>
            <w:szCs w:val="24"/>
            <w:shd w:val="clear" w:color="auto" w:fill="auto"/>
            <w:rPrChange w:id="129" w:author="Xiaodong Zhang" w:date="2022-09-09T09:55:00Z">
              <w:rPr>
                <w:rFonts w:ascii="微软雅黑" w:hAnsi="微软雅黑" w:eastAsia="微软雅黑" w:cs="微软雅黑"/>
                <w:color w:val="121212"/>
                <w:sz w:val="27"/>
                <w:szCs w:val="27"/>
                <w:shd w:val="clear" w:color="auto" w:fill="FFFFFF"/>
              </w:rPr>
            </w:rPrChange>
          </w:rPr>
          <w:t>半监督</w:t>
        </w:r>
      </w:ins>
      <w:ins w:id="130" w:author="Xiaodong Zhang" w:date="2022-09-09T09:55:00Z">
        <w:r>
          <w:rPr>
            <w:rFonts w:ascii="Times New Roman" w:hAnsi="Times New Roman" w:eastAsia="宋体" w:cs="Times New Roman"/>
            <w:color w:val="auto"/>
            <w:sz w:val="24"/>
            <w:szCs w:val="24"/>
            <w:shd w:val="clear" w:color="auto" w:fill="auto"/>
            <w:rPrChange w:id="131"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32" w:author="Xiaodong Zhang" w:date="2022-09-09T09:52:00Z">
        <w:r>
          <w:rPr>
            <w:rFonts w:ascii="Times New Roman" w:hAnsi="Times New Roman" w:eastAsia="宋体" w:cs="Times New Roman"/>
            <w:color w:val="auto"/>
            <w:sz w:val="24"/>
            <w:szCs w:val="24"/>
            <w:shd w:val="clear" w:color="auto" w:fill="auto"/>
            <w:rPrChange w:id="133"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34" w:author="Xiaodong Zhang" w:date="2022-09-09T10:05:00Z">
        <w:r>
          <w:rPr>
            <w:rFonts w:hint="eastAsia"/>
          </w:rPr>
          <w:t>无论是何种形式何种</w:t>
        </w:r>
      </w:ins>
      <w:ins w:id="135" w:author="Xiaodong Zhang" w:date="2022-09-09T10:06:00Z">
        <w:r>
          <w:rPr>
            <w:rFonts w:hint="eastAsia"/>
          </w:rPr>
          <w:t>目标任务</w:t>
        </w:r>
      </w:ins>
      <w:ins w:id="136" w:author="Xiaodong Zhang" w:date="2022-09-09T10:05:00Z">
        <w:r>
          <w:rPr>
            <w:rFonts w:hint="eastAsia"/>
          </w:rPr>
          <w:t>，现阶段的DL</w:t>
        </w:r>
      </w:ins>
      <w:ins w:id="137" w:author="Xiaodong Zhang" w:date="2022-09-09T10:06:00Z">
        <w:r>
          <w:rPr>
            <w:rFonts w:hint="eastAsia"/>
          </w:rPr>
          <w:t>从本质上都可视为是在海量数据的基础上通过“训练”完成一个</w:t>
        </w:r>
      </w:ins>
      <w:ins w:id="138" w:author="Xiaodong Zhang" w:date="2022-09-09T10:05:00Z">
        <w:r>
          <w:rPr>
            <w:rFonts w:hint="eastAsia"/>
          </w:rPr>
          <w:t>复杂的数据拟合过程</w:t>
        </w:r>
      </w:ins>
      <w:ins w:id="139" w:author="Xiaodong Zhang" w:date="2022-09-09T10:06:00Z">
        <w:r>
          <w:rPr>
            <w:rFonts w:hint="eastAsia"/>
          </w:rPr>
          <w:t>，所以</w:t>
        </w:r>
      </w:ins>
      <w:ins w:id="140"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141" w:author="Xiaodong Zhang" w:date="2022-09-09T10:07:00Z">
        <w:r>
          <w:rPr>
            <w:rFonts w:hint="eastAsia"/>
          </w:rPr>
          <w:t>。</w:t>
        </w:r>
      </w:ins>
    </w:p>
    <w:p>
      <w:pPr>
        <w:ind w:firstLine="480"/>
      </w:pPr>
      <w:ins w:id="142" w:author="Xiaodong Zhang" w:date="2022-09-09T10:04:00Z">
        <w:r>
          <w:rPr>
            <w:rFonts w:hint="eastAsia"/>
          </w:rPr>
          <w:t>作为推动人工智能发展关键驱动力的大数据，其数据源</w:t>
        </w:r>
      </w:ins>
      <w:ins w:id="143" w:author="Xiaodong Zhang" w:date="2022-09-09T10:07:00Z">
        <w:r>
          <w:rPr>
            <w:rFonts w:hint="eastAsia"/>
          </w:rPr>
          <w:t>正在从</w:t>
        </w:r>
      </w:ins>
      <w:ins w:id="144" w:author="Xiaodong Zhang" w:date="2022-09-09T10:04:00Z">
        <w:r>
          <w:rPr>
            <w:rFonts w:hint="eastAsia"/>
          </w:rPr>
          <w:t xml:space="preserve">超大规模云数据中心转移到到日益普及的终端设备，即数据越来越多的在网络边缘产生。 </w:t>
        </w:r>
      </w:ins>
      <w:ins w:id="145" w:author="Xiaodong Zhang" w:date="2022-09-09T09:58:00Z">
        <w:r>
          <w:rPr>
            <w:rFonts w:hint="eastAsia"/>
          </w:rPr>
          <w:t>在5G</w:t>
        </w:r>
      </w:ins>
      <w:ins w:id="146" w:author="Xiaodong Zhang" w:date="2022-09-09T10:00:00Z">
        <w:r>
          <w:rPr>
            <w:rFonts w:hint="eastAsia"/>
          </w:rPr>
          <w:t>和</w:t>
        </w:r>
      </w:ins>
      <w:ins w:id="147" w:author="Xiaodong Zhang" w:date="2022-09-09T09:58:00Z">
        <w:r>
          <w:rPr>
            <w:rFonts w:hint="eastAsia"/>
          </w:rPr>
          <w:t>移动物联网大规模商用</w:t>
        </w:r>
      </w:ins>
      <w:ins w:id="148" w:author="Xiaodong Zhang" w:date="2022-09-09T10:00:00Z">
        <w:r>
          <w:rPr>
            <w:rFonts w:hint="eastAsia"/>
          </w:rPr>
          <w:t>及传感器技术的快速演进</w:t>
        </w:r>
      </w:ins>
      <w:ins w:id="149" w:author="Xiaodong Zhang" w:date="2022-09-09T10:07:00Z">
        <w:r>
          <w:rPr>
            <w:rFonts w:hint="eastAsia"/>
          </w:rPr>
          <w:t>的推动下</w:t>
        </w:r>
      </w:ins>
      <w:ins w:id="150" w:author="Xiaodong Zhang" w:date="2022-09-09T09:58:00Z">
        <w:r>
          <w:rPr>
            <w:rFonts w:hint="eastAsia"/>
          </w:rPr>
          <w:t>，</w:t>
        </w:r>
      </w:ins>
      <w:ins w:id="151" w:author="Xiaodong Zhang" w:date="2022-09-09T10:01:00Z">
        <w:r>
          <w:rPr>
            <w:rFonts w:hint="eastAsia"/>
          </w:rPr>
          <w:t>移动物联网设备的数量与类型激增，从而产生了大量持续感知设备物理环境的多模态数据（音视频、</w:t>
        </w:r>
      </w:ins>
      <w:ins w:id="152" w:author="Xiaodong Zhang" w:date="2022-09-09T10:02:00Z">
        <w:r>
          <w:rPr>
            <w:rFonts w:hint="eastAsia"/>
          </w:rPr>
          <w:t>环境要素、姿态与位置等</w:t>
        </w:r>
      </w:ins>
      <w:ins w:id="153" w:author="Xiaodong Zhang" w:date="2022-09-09T10:01:00Z">
        <w:r>
          <w:rPr>
            <w:rFonts w:hint="eastAsia" w:ascii="Times New Roman" w:hAnsi="Times New Roman" w:cs="Times New Roman"/>
            <w:kern w:val="2"/>
            <w:rPrChange w:id="154" w:author="Xiaodong Zhang" w:date="2022-09-09T10:11:00Z">
              <w:rPr>
                <w:rFonts w:hint="eastAsia" w:ascii="宋体" w:hAnsi="宋体" w:cs="宋体"/>
                <w:kern w:val="0"/>
              </w:rPr>
            </w:rPrChange>
          </w:rPr>
          <w:t>）</w:t>
        </w:r>
      </w:ins>
      <w:ins w:id="155" w:author="Xiaodong Zhang" w:date="2022-09-09T10:11:00Z">
        <w:r>
          <w:rPr>
            <w:rFonts w:hint="eastAsia"/>
          </w:rPr>
          <w:t>，将</w:t>
        </w:r>
      </w:ins>
      <w:ins w:id="156" w:author="Xiaodong Zhang" w:date="2022-09-09T10:12:00Z">
        <w:r>
          <w:rPr>
            <w:rFonts w:hint="eastAsia"/>
          </w:rPr>
          <w:t>海量与多类型的数据传输到云计算中心进行计算不仅对网络容量，云计算基础设施带来了严峻的</w:t>
        </w:r>
      </w:ins>
      <w:ins w:id="157" w:author="Xiaodong Zhang" w:date="2022-09-09T10:15:00Z">
        <w:r>
          <w:rPr>
            <w:rFonts w:hint="eastAsia"/>
          </w:rPr>
          <w:t>挑战，</w:t>
        </w:r>
      </w:ins>
      <w:ins w:id="158" w:author="Xiaodong Zhang" w:date="2022-09-09T10:13:00Z">
        <w:r>
          <w:rPr>
            <w:rFonts w:hint="eastAsia"/>
          </w:rPr>
          <w:t>并且带来了较高的传输延迟，并不能满足自动驾驶、目标跟踪等</w:t>
        </w:r>
      </w:ins>
      <w:ins w:id="159" w:author="Xiaodong Zhang" w:date="2022-09-09T10:14:00Z">
        <w:r>
          <w:rPr>
            <w:rFonts w:hint="eastAsia"/>
          </w:rPr>
          <w:t>新型应用的需求</w:t>
        </w:r>
      </w:ins>
      <w:ins w:id="160" w:author="Xiaodong Zhang" w:date="2022-09-09T10:15:00Z">
        <w:r>
          <w:rPr>
            <w:rFonts w:hint="eastAsia"/>
          </w:rPr>
          <w:t>，而且</w:t>
        </w:r>
      </w:ins>
      <w:ins w:id="161" w:author="Xiaodong Zhang" w:date="2022-09-09T10:16:00Z">
        <w:r>
          <w:rPr>
            <w:rFonts w:hint="eastAsia"/>
          </w:rPr>
          <w:t>会带来了保密与隐私问题</w:t>
        </w:r>
      </w:ins>
      <w:ins w:id="162" w:author="Xiaodong Zhang" w:date="2022-09-09T10:15:00Z">
        <w:r>
          <w:rPr>
            <w:rFonts w:hint="eastAsia"/>
          </w:rPr>
          <w:t>；</w:t>
        </w:r>
      </w:ins>
      <w:ins w:id="163" w:author="Xiaodong Zhang" w:date="2022-09-09T10:08:00Z">
        <w:r>
          <w:rPr>
            <w:rFonts w:hint="eastAsia" w:ascii="Times New Roman" w:hAnsi="Times New Roman" w:eastAsia="宋体" w:cs="Times New Roman"/>
            <w:color w:val="auto"/>
            <w:kern w:val="2"/>
            <w:sz w:val="24"/>
            <w:szCs w:val="24"/>
            <w:shd w:val="clear" w:color="auto" w:fill="auto"/>
            <w:rPrChange w:id="164"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65" w:author="Xiaodong Zhang" w:date="2022-09-09T10:09:00Z">
        <w:r>
          <w:rPr>
            <w:rFonts w:hint="eastAsia"/>
          </w:rPr>
          <w:t>，</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68" w:author="Xiaodong Zhang" w:date="2022-09-09T10:08:00Z">
        <w:r>
          <w:rPr>
            <w:rFonts w:hint="eastAsia" w:ascii="Times New Roman" w:hAnsi="Times New Roman" w:eastAsia="宋体" w:cs="Times New Roman"/>
            <w:color w:val="auto"/>
            <w:kern w:val="2"/>
            <w:sz w:val="24"/>
            <w:szCs w:val="24"/>
            <w:shd w:val="clear" w:color="auto" w:fill="auto"/>
            <w:rPrChange w:id="169"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70" w:author="Xiaodong Zhang" w:date="2022-09-09T10:14:00Z">
        <w:r>
          <w:rPr>
            <w:rFonts w:hint="eastAsia"/>
          </w:rPr>
          <w:t>和人工智能相结合所形成边缘人工智能</w:t>
        </w:r>
      </w:ins>
      <w:r>
        <w:rPr>
          <w:rFonts w:hint="eastAsia"/>
        </w:rPr>
        <w:t>（</w:t>
      </w:r>
      <w:ins w:id="171" w:author="Xiaodong Zhang" w:date="2022-09-09T10:15:00Z">
        <w:r>
          <w:rPr/>
          <w:t>Edge AI</w:t>
        </w:r>
      </w:ins>
      <w:ins w:id="172" w:author="Xiaodong Zhang" w:date="2022-09-09T10:15:00Z">
        <w:r>
          <w:rPr>
            <w:rFonts w:hint="eastAsia"/>
          </w:rPr>
          <w:t>）</w:t>
        </w:r>
      </w:ins>
      <w:ins w:id="173" w:author="Xiaodong Zhang" w:date="2022-09-09T10:14:00Z">
        <w:r>
          <w:rPr>
            <w:rFonts w:hint="eastAsia"/>
          </w:rPr>
          <w:t>，提出</w:t>
        </w:r>
      </w:ins>
      <w:ins w:id="174" w:author="Xiaodong Zhang" w:date="2022-09-09T10:08:00Z">
        <w:r>
          <w:rPr>
            <w:rFonts w:hint="eastAsia" w:ascii="Times New Roman" w:hAnsi="Times New Roman" w:eastAsia="宋体" w:cs="Times New Roman"/>
            <w:color w:val="auto"/>
            <w:kern w:val="2"/>
            <w:sz w:val="24"/>
            <w:szCs w:val="24"/>
            <w:shd w:val="clear" w:color="auto" w:fill="auto"/>
            <w:rPrChange w:id="175"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76" w:author="Xiaodong Zhang" w:date="2022-09-09T10:09:00Z">
        <w:r>
          <w:rPr>
            <w:rFonts w:hint="eastAsia"/>
          </w:rPr>
          <w:t>的</w:t>
        </w:r>
      </w:ins>
      <w:ins w:id="177" w:author="Xiaodong Zhang" w:date="2022-09-09T10:08:00Z">
        <w:r>
          <w:rPr>
            <w:rFonts w:hint="eastAsia" w:ascii="Times New Roman" w:hAnsi="Times New Roman" w:eastAsia="宋体" w:cs="Times New Roman"/>
            <w:color w:val="auto"/>
            <w:kern w:val="2"/>
            <w:sz w:val="24"/>
            <w:szCs w:val="24"/>
            <w:shd w:val="clear" w:color="auto" w:fill="auto"/>
            <w:rPrChange w:id="178"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9" w:author="Xiaodong Zhang" w:date="2022-09-09T10:10:00Z">
        <w:r>
          <w:rPr>
            <w:rFonts w:hint="eastAsia"/>
          </w:rPr>
          <w:t>完成</w:t>
        </w:r>
      </w:ins>
      <w:ins w:id="180" w:author="Xiaodong Zhang" w:date="2022-09-09T10:08:00Z">
        <w:r>
          <w:rPr>
            <w:rFonts w:hint="eastAsia" w:ascii="Times New Roman" w:hAnsi="Times New Roman" w:eastAsia="宋体" w:cs="Times New Roman"/>
            <w:color w:val="auto"/>
            <w:kern w:val="2"/>
            <w:sz w:val="24"/>
            <w:szCs w:val="24"/>
            <w:shd w:val="clear" w:color="auto" w:fill="auto"/>
            <w:rPrChange w:id="181"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82" w:author="Xiaodong Zhang" w:date="2022-09-09T10:09:00Z">
        <w:r>
          <w:rPr>
            <w:rFonts w:hint="eastAsia"/>
          </w:rPr>
          <w:t>，</w:t>
        </w:r>
      </w:ins>
      <w:ins w:id="183" w:author="Xiaodong Zhang" w:date="2022-09-09T10:10:00Z">
        <w:r>
          <w:rPr>
            <w:rFonts w:hint="eastAsia"/>
          </w:rPr>
          <w:t>从而</w:t>
        </w:r>
      </w:ins>
      <w:ins w:id="184"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185" w:author="Xiaodong Zhang" w:date="2022-09-09T10:17:00Z">
        <w:r>
          <w:rPr>
            <w:rFonts w:hint="eastAsia"/>
          </w:rPr>
          <w:t>。</w:t>
        </w:r>
      </w:ins>
      <w:r>
        <w:commentReference w:id="2"/>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p>
    <w:p>
      <w:pPr>
        <w:pStyle w:val="89"/>
        <w:rPr>
          <w:ins w:id="186"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beforeAutospacing="0" w:after="294" w:afterAutospacing="0"/>
        <w:rPr>
          <w:ins w:id="188" w:author="Xiaodong Zhang" w:date="2022-09-09T10:08:00Z"/>
          <w:rStyle w:val="75"/>
          <w:rFonts w:ascii="微软雅黑" w:hAnsi="微软雅黑" w:eastAsia="微软雅黑" w:cs="微软雅黑"/>
          <w:color w:val="121212"/>
          <w:sz w:val="27"/>
          <w:szCs w:val="27"/>
          <w:rPrChange w:id="189" w:author="Xiaodong Zhang" w:date="2022-09-09T10:21:00Z">
            <w:rPr>
              <w:ins w:id="190" w:author="Xiaodong Zhang" w:date="2022-09-09T10:08:00Z"/>
              <w:rFonts w:ascii="微软雅黑" w:hAnsi="微软雅黑" w:eastAsia="微软雅黑" w:cs="微软雅黑"/>
              <w:color w:val="121212"/>
              <w:sz w:val="27"/>
              <w:szCs w:val="27"/>
            </w:rPr>
          </w:rPrChange>
        </w:rPr>
        <w:pPrChange w:id="187" w:author="Xiaodong Zhang" w:date="2022-09-09T10:21:00Z">
          <w:pPr>
            <w:pStyle w:val="33"/>
            <w:shd w:val="clear" w:color="auto" w:fill="FFFFFF"/>
            <w:spacing w:before="294" w:beforeAutospacing="0" w:after="294" w:afterAutospacing="0"/>
          </w:pPr>
        </w:pPrChange>
      </w:pPr>
      <w:ins w:id="191" w:author="Xiaodong Zhang" w:date="2022-09-09T10:19:00Z">
        <w:r>
          <w:rPr>
            <w:rFonts w:hint="eastAsia"/>
          </w:rPr>
          <w:t>边缘</w:t>
        </w:r>
      </w:ins>
      <w:r>
        <w:rPr>
          <w:rFonts w:hint="eastAsia"/>
        </w:rPr>
        <w:t>人工</w:t>
      </w:r>
      <w:ins w:id="192" w:author="Xiaodong Zhang" w:date="2022-09-09T10:19:00Z">
        <w:r>
          <w:rPr>
            <w:rFonts w:hint="eastAsia"/>
          </w:rPr>
          <w:t>智能，即</w:t>
        </w:r>
      </w:ins>
      <w:ins w:id="193" w:author="Xiaodong Zhang" w:date="2022-09-09T10:20:00Z">
        <w:r>
          <w:rPr>
            <w:rFonts w:hint="eastAsia"/>
          </w:rPr>
          <w:t>完全在边缘设备上执行DCNN模型的训练与推理的方式代表着</w:t>
        </w:r>
      </w:ins>
      <w:ins w:id="194" w:author="Xiaodong Zhang" w:date="2022-09-09T10:21:00Z">
        <w:r>
          <w:rPr>
            <w:rFonts w:hint="eastAsia"/>
          </w:rPr>
          <w:t>需要具有更高计算能力的</w:t>
        </w:r>
      </w:ins>
      <w:ins w:id="195"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t>xor)</w:t>
      </w:r>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w:t>
      </w:r>
      <w:r>
        <w:rPr>
          <w:rFonts w:hint="eastAsia"/>
          <w:lang w:val="en-US" w:eastAsia="zh-CN"/>
        </w:rPr>
        <w:t>(</w:t>
      </w:r>
      <w:r>
        <w:rPr>
          <w:rFonts w:hint="eastAsia"/>
        </w:rPr>
        <w:t>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5"/>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5"/>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5"/>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5"/>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r>
        <w:commentReference w:id="5"/>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46962955"/>
      <w:bookmarkStart w:id="120" w:name="_Toc57189226"/>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6"/>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6"/>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Zero_DCE++算法的二值复数卷积运算部分。</w:t>
      </w:r>
    </w:p>
    <w:p>
      <w:pPr>
        <w:pStyle w:val="84"/>
        <w:numPr>
          <w:ilvl w:val="0"/>
          <w:numId w:val="6"/>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6"/>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46962957"/>
      <w:bookmarkStart w:id="125" w:name="_Toc30299"/>
      <w:bookmarkStart w:id="126" w:name="_Toc57189228"/>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7"/>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7"/>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rPr>
          <w:rFonts w:hint="eastAsia"/>
        </w:rPr>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4.5pt;width:252pt;" o:ole="t" filled="f" o:preferrelative="t" stroked="f" coordsize="21600,21600">
            <v:path/>
            <v:fill on="f" focussize="0,0"/>
            <v:stroke on="f" joinstyle="miter"/>
            <v:imagedata r:id="rId46" o:title=""/>
            <o:lock v:ext="edit" aspectratio="t"/>
            <w10:wrap type="none"/>
            <w10:anchorlock/>
          </v:shape>
          <o:OLEObject Type="Embed" ProgID="Equation.KSEE3" ShapeID="_x0000_i1025" DrawAspect="Content" ObjectID="_1468075725" r:id="rId45">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w:t>
      </w:r>
      <w:r>
        <w:rPr>
          <w:rFonts w:hint="eastAsia"/>
          <w:lang w:val="en-US" w:eastAsia="zh-CN"/>
        </w:rPr>
        <w:t>(</w:t>
      </w:r>
      <w:r>
        <w:rPr>
          <w:rFonts w:hint="eastAsia"/>
        </w:rPr>
        <w:t>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lang w:val="en-US" w:eastAsia="zh-CN"/>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hint="default" w:ascii="Cambria Math"/>
            <w:lang w:val="en-US" w:eastAsia="zh-CN"/>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hint="default" w:ascii="Cambria Math" w:hAnsi="Cambria Math"/>
            <w:lang w:val="en-US" w:eastAsia="zh-CN"/>
          </w:rPr>
          <m:t>)</m:t>
        </m:r>
      </m:oMath>
      <w:r>
        <w:rPr>
          <w:rFonts w:hint="eastAsia" w:hAnsi="Cambria Math"/>
        </w:rPr>
        <w:t>，</w:t>
      </w:r>
      <m:oMath>
        <m:r>
          <m:rPr/>
          <w:rPr>
            <w:rFonts w:ascii="Cambria Math" w:hAnsi="Cambria Math"/>
          </w:rPr>
          <m:t>β</m:t>
        </m:r>
      </m:oMath>
      <w:r>
        <w:rPr>
          <w:rFonts w:hint="eastAsia"/>
        </w:rPr>
        <w:t>被初始化为</w:t>
      </w:r>
      <m:oMath>
        <m:r>
          <m:rPr>
            <m:sty m:val="p"/>
          </m:rPr>
          <w:rPr>
            <w:rFonts w:hint="default" w:ascii="Cambria Math"/>
            <w:lang w:val="en-US" w:eastAsia="zh-CN"/>
          </w:rPr>
          <m:t>(</m:t>
        </m:r>
        <m:r>
          <m:rPr>
            <m:sty m:val="p"/>
          </m:rPr>
          <w:rPr>
            <w:rFonts w:hint="eastAsia" w:ascii="Cambria Math" w:hAnsi="Cambria Math"/>
          </w:rPr>
          <m:t>0+i0</m:t>
        </m:r>
        <m:r>
          <m:rPr>
            <m:sty m:val="p"/>
          </m:rPr>
          <w:rPr>
            <w:rFonts w:hint="default" w:ascii="Cambria Math" w:hAnsi="Cambria Math"/>
            <w:lang w:val="en-US" w:eastAsia="zh-CN"/>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38pt;width:265.5pt;" o:ole="t" filled="f" o:preferrelative="t" stroked="f" coordsize="21600,21600">
            <v:path/>
            <v:fill on="f" focussize="0,0"/>
            <v:stroke on="f" joinstyle="miter"/>
            <v:imagedata r:id="rId48" o:title=""/>
            <o:lock v:ext="edit" aspectratio="t"/>
            <w10:wrap type="none"/>
            <w10:anchorlock/>
          </v:shape>
          <o:OLEObject Type="Embed" ProgID="Equation.KSEE3" ShapeID="_x0000_i1026" DrawAspect="Content" ObjectID="_1468075726" r:id="rId47">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bookmarkStart w:id="131" w:name="_Toc683"/>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8"/>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8"/>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8"/>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9"/>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10"/>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10"/>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10"/>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9"/>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11"/>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11"/>
        </w:numPr>
        <w:ind w:firstLine="480" w:firstLineChars="200"/>
      </w:pPr>
      <w:r>
        <w:rPr>
          <w:rFonts w:hint="eastAsia"/>
        </w:rPr>
        <w:t>将每个PE中计算得到的新的部分和固定保留在各自的PE中；</w:t>
      </w:r>
    </w:p>
    <w:p>
      <w:pPr>
        <w:numPr>
          <w:ilvl w:val="0"/>
          <w:numId w:val="11"/>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2"/>
        </w:numPr>
        <w:ind w:firstLine="480" w:firstLineChars="200"/>
      </w:pPr>
      <w:r>
        <w:rPr>
          <w:rFonts w:hint="eastAsia"/>
        </w:rPr>
        <w:t>首先通过preload指令将矩阵B预加载进入相应PE的缓存器中并固定；</w:t>
      </w:r>
    </w:p>
    <w:p>
      <w:pPr>
        <w:numPr>
          <w:ilvl w:val="0"/>
          <w:numId w:val="12"/>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2"/>
        </w:numPr>
        <w:ind w:firstLine="480" w:firstLineChars="200"/>
      </w:pPr>
      <w:r>
        <w:rPr>
          <w:rFonts w:hint="eastAsia"/>
        </w:rPr>
        <w:t>部分后不断传输并累加经过最后一级PE后进入Accumulator，等待后续的累加操作；</w:t>
      </w:r>
    </w:p>
    <w:p>
      <w:pPr>
        <w:numPr>
          <w:ilvl w:val="0"/>
          <w:numId w:val="12"/>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3"/>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3"/>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3"/>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4"/>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4"/>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4"/>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5"/>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5"/>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rPr>
          <w:rFonts w:hint="eastAsia"/>
        </w:rPr>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rPr>
          <w:rFonts w:hint="eastAsia"/>
        </w:rPr>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6"/>
        </w:numPr>
      </w:pPr>
      <w:r>
        <w:rPr>
          <w:rFonts w:hint="eastAsia"/>
        </w:rPr>
        <w:t>内存足够大，能够存储神经网络中尽可能多（乃至所有）的初始输入、权重、中间激活值等，减少对片外存储的访问；</w:t>
      </w:r>
    </w:p>
    <w:p>
      <w:pPr>
        <w:numPr>
          <w:ilvl w:val="0"/>
          <w:numId w:val="16"/>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7"/>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7"/>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8"/>
        </w:numPr>
      </w:pPr>
      <w:r>
        <w:rPr>
          <w:rFonts w:hint="eastAsia"/>
        </w:rPr>
        <w:t>第31位（地址最高位）用于区别当前地址属于哪个存储单元，为1时表示寻址Accumulator，为0时表示寻址Databuffer；</w:t>
      </w:r>
    </w:p>
    <w:p>
      <w:pPr>
        <w:numPr>
          <w:ilvl w:val="0"/>
          <w:numId w:val="18"/>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8"/>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9"/>
        </w:numPr>
      </w:pPr>
      <w:r>
        <w:t>将单bit的数据合并存储后，可以减少memory的访问次数，极大的增加访问效率和计算效率，还降低了多次数访问带来的功耗浪费；</w:t>
      </w:r>
    </w:p>
    <w:p>
      <w:pPr>
        <w:numPr>
          <w:ilvl w:val="0"/>
          <w:numId w:val="19"/>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rPr>
          <w:rFonts w:hint="eastAsia"/>
        </w:rPr>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rPr>
          <w:rFonts w:hint="eastAsia"/>
        </w:rPr>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rPr>
          <w:rFonts w:hint="eastAsia"/>
        </w:rPr>
      </w:pP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#define ROCC_INSTRUCTION_0_R_R</w:t>
      </w:r>
      <w:r>
        <w:rPr>
          <w:rFonts w:hint="eastAsia"/>
        </w:rPr>
        <w:t>（</w:t>
      </w:r>
      <w:r>
        <w:t>x, rs1, rs2, func7)                                  </w:t>
      </w:r>
      <w:r>
        <w:rPr>
          <w:rFonts w:hint="eastAsia"/>
        </w:rPr>
        <w:tab/>
      </w:r>
      <w:r>
        <w:rPr>
          <w:rFonts w:hint="eastAsia"/>
        </w:rPr>
        <w:tab/>
      </w:r>
      <w:r>
        <w:t xml:space="preserve">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widowControl w:val="0"/>
        <w:pBdr>
          <w:top w:val="single" w:color="E7E6E6" w:themeColor="background2" w:sz="4" w:space="1"/>
          <w:left w:val="single" w:color="E7E6E6" w:themeColor="background2" w:sz="4" w:space="4"/>
          <w:bottom w:val="single" w:color="E7E6E6" w:themeColor="background2" w:sz="4" w:space="1"/>
          <w:right w:val="single" w:color="E7E6E6" w:themeColor="background2" w:sz="4" w:space="4"/>
          <w:between w:val="none" w:color="auto" w:sz="0" w:space="0"/>
        </w:pBdr>
        <w:spacing w:line="360" w:lineRule="auto"/>
        <w:jc w:val="both"/>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20"/>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21"/>
        </w:numPr>
        <w:ind w:firstLine="480" w:firstLineChars="200"/>
      </w:pPr>
      <w:r>
        <w:rPr>
          <w:rFonts w:hint="eastAsia"/>
        </w:rPr>
        <w:t>随机化获取矩阵A、B数据，存储在DRAM中；</w:t>
      </w:r>
    </w:p>
    <w:p>
      <w:pPr>
        <w:numPr>
          <w:ilvl w:val="0"/>
          <w:numId w:val="21"/>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21"/>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21"/>
        </w:numPr>
        <w:ind w:firstLine="480" w:firstLineChars="200"/>
      </w:pPr>
      <w:r>
        <w:rPr>
          <w:rFonts w:hint="eastAsia"/>
        </w:rPr>
        <w:t>将输入矩阵A的数据依次送入脉动阵列并计算，计算结果会送往Accumulator中；</w:t>
      </w:r>
    </w:p>
    <w:p>
      <w:pPr>
        <w:numPr>
          <w:ilvl w:val="0"/>
          <w:numId w:val="21"/>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21"/>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20"/>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20"/>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20"/>
        </w:numPr>
      </w:pPr>
      <w:r>
        <w:rPr>
          <w:rFonts w:hint="eastAsia"/>
        </w:rPr>
        <w:t xml:space="preserve"> Zero_DCE算法验证</w:t>
      </w:r>
    </w:p>
    <w:p>
      <w:pPr>
        <w:ind w:firstLine="480"/>
        <w:rPr>
          <w:rFonts w:hint="eastAsia"/>
        </w:rPr>
      </w:pPr>
      <w:r>
        <w:rPr>
          <w:rFonts w:hint="eastAsia"/>
        </w:rPr>
        <w:t>Zero_DCE算法是一款轻量型的微光图像增强算法，可以在各类不同的灯光条件包括不均匀和弱光情况对图像进行提亮处理，具体可参考论文</w:t>
      </w:r>
      <w:r>
        <w:fldChar w:fldCharType="begin"/>
      </w:r>
      <w:r>
        <w:instrText xml:space="preserve"> ADDIN EN.CITE &lt;EndNote&gt;&lt;Cite&gt;&lt;Author&gt;Guo&lt;/Author&gt;&lt;Year&gt;2020&lt;/Year&gt;&lt;RecNum&gt;99&lt;/RecNum&gt;&lt;DisplayText&gt;&lt;style face="superscript"&gt;[73,74]&lt;/style&gt;&lt;/DisplayText&gt;&lt;record&gt;&lt;rec-number&gt;99&lt;/rec-number&gt;&lt;foreign-keys&gt;&lt;key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Pr>
          <w:vertAlign w:val="superscript"/>
        </w:rPr>
        <w:t>[73,74]</w:t>
      </w:r>
      <w:r>
        <w:fldChar w:fldCharType="end"/>
      </w:r>
      <w:r>
        <w:rPr>
          <w:rFonts w:hint="eastAsia"/>
        </w:rPr>
        <w:t>，我们首先将算法推广到BCNN，训练得到最优权重参数，并将参数加载至协处理器的片上存储；之后利用C运行库实现了Zero_DCE算法，并联合仿真得到图像增强后的结果，如下图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 Zero_DCE图像对比（图a为原始图片，图b为全精度DNN算法增强后结果，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pPr>
            <w:r>
              <w:rPr>
                <w:rFonts w:hint="eastAsia"/>
              </w:rPr>
              <w:t>性能（TOPS）</w:t>
            </w:r>
          </w:p>
        </w:tc>
        <w:tc>
          <w:tcPr>
            <w:tcW w:w="1961" w:type="dxa"/>
            <w:shd w:val="clear" w:color="auto" w:fill="8EAADB" w:themeFill="accent5" w:themeFillTint="99"/>
            <w:vAlign w:val="center"/>
          </w:tcPr>
          <w:p>
            <w:pPr>
              <w:spacing w:line="240" w:lineRule="auto"/>
              <w:jc w:val="center"/>
            </w:pPr>
            <w:r>
              <w:rPr>
                <w:rFonts w:hint="eastAsia"/>
              </w:rPr>
              <w:t>功耗（W）</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57978759"/>
      <w:bookmarkStart w:id="149" w:name="_Toc57189257"/>
      <w:bookmarkStart w:id="150" w:name="_Toc25685"/>
      <w:bookmarkStart w:id="151" w:name="_Toc89981333"/>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2"/>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2"/>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2"/>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Zero_DCE++算法的二值复数卷积运算部分。</w:t>
      </w:r>
    </w:p>
    <w:p>
      <w:pPr>
        <w:pStyle w:val="84"/>
        <w:numPr>
          <w:ilvl w:val="0"/>
          <w:numId w:val="22"/>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57978762"/>
      <w:bookmarkStart w:id="154" w:name="_Toc46962988"/>
      <w:bookmarkStart w:id="155" w:name="_Toc57189260"/>
      <w:bookmarkStart w:id="156" w:name="_Toc45060465"/>
      <w:bookmarkStart w:id="157" w:name="_Toc12340"/>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3"/>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bidi w:val="0"/>
      </w:pPr>
      <w:r>
        <w:rPr>
          <w:rFonts w:hint="eastAsia"/>
        </w:rPr>
        <w:t>图 多核SATU单元</w:t>
      </w:r>
    </w:p>
    <w:p>
      <w:pPr>
        <w:numPr>
          <w:ilvl w:val="0"/>
          <w:numId w:val="23"/>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3"/>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45060466"/>
      <w:bookmarkStart w:id="159" w:name="_Toc57189261"/>
      <w:bookmarkStart w:id="160" w:name="_Toc1748"/>
      <w:bookmarkStart w:id="161" w:name="_Toc46962989"/>
      <w:bookmarkStart w:id="162" w:name="_Toc229915060"/>
      <w:bookmarkStart w:id="163" w:name="_Toc437362354"/>
      <w:bookmarkStart w:id="164" w:name="_Toc377235997"/>
      <w:bookmarkStart w:id="165" w:name="_Toc379915082"/>
      <w:bookmarkStart w:id="166" w:name="_Toc444250111"/>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6962990"/>
      <w:bookmarkStart w:id="168" w:name="_Toc45060467"/>
      <w:bookmarkStart w:id="169" w:name="_Toc57189262"/>
      <w:bookmarkStart w:id="170" w:name="_Toc15020"/>
      <w:r>
        <w:rPr>
          <w:b w:val="0"/>
        </w:rPr>
        <w:t>参考文献</w:t>
      </w:r>
      <w:bookmarkEnd w:id="162"/>
      <w:bookmarkEnd w:id="163"/>
      <w:bookmarkEnd w:id="164"/>
      <w:bookmarkEnd w:id="165"/>
      <w:bookmarkEnd w:id="166"/>
      <w:bookmarkEnd w:id="167"/>
      <w:bookmarkEnd w:id="168"/>
      <w:bookmarkEnd w:id="169"/>
      <w:bookmarkEnd w:id="170"/>
      <w:bookmarkStart w:id="171" w:name="_Toc199381024"/>
      <w:bookmarkStart w:id="172" w:name="_Toc229791457"/>
      <w:bookmarkStart w:id="173" w:name="_Toc199901761"/>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rPr>
          <w:rFonts w:hint="eastAsia"/>
        </w:rPr>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rPr>
          <w:rFonts w:hint="eastAsia"/>
        </w:rPr>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pStyle w:val="105"/>
      </w:pPr>
      <w:r>
        <w:t>[73]</w:t>
      </w:r>
      <w:r>
        <w:tab/>
      </w:r>
      <w:r>
        <w:t>C. Guo, C. Li, J. Guo, C. C. Loy, J. Hou, S. T. W. Kwong, et al. Zero-Reference Deep Curve Estimation for Low-Light Image Enhancement, 2020: 1777-1786</w:t>
      </w:r>
    </w:p>
    <w:p>
      <w:pPr>
        <w:pStyle w:val="105"/>
      </w:pPr>
      <w:r>
        <w:t>[74]</w:t>
      </w:r>
      <w:r>
        <w:tab/>
      </w:r>
      <w:r>
        <w:t>C. Li, C. Guo, C. C. J. I. T. O. P. A. Loy, M. Intelligence. Learning to Enhance Low-Light Image via Zero-Reference Deep Curve Estimation, 2022, 44: 4225-4238</w:t>
      </w:r>
    </w:p>
    <w:p>
      <w:pPr>
        <w:rPr>
          <w:b/>
          <w:bCs/>
        </w:rPr>
      </w:pPr>
      <w:r>
        <w:rPr>
          <w:b/>
          <w:bCs/>
        </w:rPr>
        <w:fldChar w:fldCharType="end"/>
      </w:r>
    </w:p>
    <w:p/>
    <w:bookmarkEnd w:id="171"/>
    <w:bookmarkEnd w:id="172"/>
    <w:bookmarkEnd w:id="173"/>
    <w:p>
      <w:pPr>
        <w:pStyle w:val="2"/>
        <w:numPr>
          <w:ilvl w:val="0"/>
          <w:numId w:val="0"/>
        </w:numPr>
        <w:rPr>
          <w:b w:val="0"/>
        </w:rPr>
      </w:pPr>
      <w:bookmarkStart w:id="174" w:name="_Toc444250112"/>
      <w:bookmarkStart w:id="175" w:name="_Toc46962991"/>
      <w:bookmarkStart w:id="176" w:name="_Toc18537"/>
      <w:bookmarkStart w:id="177" w:name="_Toc379915083"/>
      <w:bookmarkStart w:id="178" w:name="_Toc45060468"/>
      <w:bookmarkStart w:id="179" w:name="_Toc437362355"/>
      <w:bookmarkStart w:id="180" w:name="_Toc57189263"/>
      <w:bookmarkStart w:id="181" w:name="_Toc377235998"/>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57189264"/>
      <w:bookmarkStart w:id="185" w:name="_Toc46962993"/>
      <w:bookmarkStart w:id="186" w:name="_Toc45060470"/>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463B1784">
      <w:pPr>
        <w:pStyle w:val="15"/>
        <w:numPr>
          <w:ilvl w:val="0"/>
          <w:numId w:val="2"/>
        </w:numPr>
        <w:rPr>
          <w:lang w:val="en-US"/>
        </w:rPr>
      </w:pPr>
      <w:r>
        <w:rPr>
          <w:rFonts w:hint="eastAsia"/>
          <w:lang w:val="en-US"/>
        </w:rPr>
        <w:t>首先说清楚边缘人工智能的重要性</w:t>
      </w:r>
    </w:p>
    <w:p w14:paraId="56870C13">
      <w:pPr>
        <w:pStyle w:val="15"/>
        <w:numPr>
          <w:ilvl w:val="0"/>
          <w:numId w:val="2"/>
        </w:numPr>
        <w:rPr>
          <w:lang w:val="en-US"/>
        </w:rPr>
      </w:pPr>
      <w:r>
        <w:rPr>
          <w:rFonts w:hint="eastAsia"/>
          <w:lang w:val="en-US"/>
        </w:rPr>
        <w:t>其次说明边缘人工智能的现状（模型上，降低数值精度，模型剪枝与蒸馏；边缘端处理器上）</w:t>
      </w:r>
    </w:p>
    <w:p w14:paraId="278D2D65">
      <w:pPr>
        <w:pStyle w:val="15"/>
        <w:numPr>
          <w:ilvl w:val="0"/>
          <w:numId w:val="2"/>
        </w:numPr>
        <w:rPr>
          <w:lang w:val="en-US"/>
        </w:rPr>
      </w:pPr>
      <w:r>
        <w:rPr>
          <w:rFonts w:hint="eastAsia"/>
          <w:lang w:val="en-US"/>
        </w:rPr>
        <w:t>再提出BNN与BCNN</w:t>
      </w:r>
    </w:p>
  </w:comment>
  <w:comment w:id="1" w:author="Xiaodong Zhang" w:date="2022-09-09T09:56:00Z" w:initials="ZXD">
    <w:p w14:paraId="5468187D">
      <w:pPr>
        <w:pStyle w:val="15"/>
        <w:rPr>
          <w:lang w:val="en-US"/>
        </w:rPr>
      </w:pPr>
      <w:r>
        <w:rPr>
          <w:rFonts w:hint="eastAsia"/>
          <w:lang w:val="en-US"/>
        </w:rPr>
        <w:t>来自论文Recent Advances in Deep Learning-An Overview</w:t>
      </w:r>
    </w:p>
    <w:p w14:paraId="0F752DA2">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F7A2427">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rPr>
          <w:lang w:val="en-US"/>
        </w:rP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3F090978">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280A6D68">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24944E15">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277827E4">
      <w:pPr>
        <w:pStyle w:val="15"/>
        <w:rPr>
          <w:lang w:val="en-US"/>
        </w:rPr>
      </w:pPr>
      <w:r>
        <w:rPr>
          <w:rFonts w:hint="eastAsia"/>
          <w:lang w:val="en-US"/>
        </w:rPr>
        <w:t>先写BNN，再写BCNN</w:t>
      </w:r>
    </w:p>
  </w:comment>
  <w:comment w:id="5" w:author="Xiaodong Zhang" w:date="2022-09-06T14:51:00Z" w:initials="ZXD">
    <w:p w14:paraId="42267262">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78D2D65" w15:done="0"/>
  <w15:commentEx w15:paraId="0F752DA2" w15:done="0"/>
  <w15:commentEx w15:paraId="3F090978" w15:done="0"/>
  <w15:commentEx w15:paraId="24944E15" w15:done="0"/>
  <w15:commentEx w15:paraId="277827E4" w15:done="0"/>
  <w15:commentEx w15:paraId="422672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E0EE0CC0"/>
    <w:multiLevelType w:val="singleLevel"/>
    <w:tmpl w:val="E0EE0CC0"/>
    <w:lvl w:ilvl="0" w:tentative="0">
      <w:start w:val="1"/>
      <w:numFmt w:val="decimal"/>
      <w:suff w:val="space"/>
      <w:lvlText w:val="%1."/>
      <w:lvlJc w:val="left"/>
    </w:lvl>
  </w:abstractNum>
  <w:abstractNum w:abstractNumId="9">
    <w:nsid w:val="03BF951B"/>
    <w:multiLevelType w:val="singleLevel"/>
    <w:tmpl w:val="03BF951B"/>
    <w:lvl w:ilvl="0" w:tentative="0">
      <w:start w:val="1"/>
      <w:numFmt w:val="decimal"/>
      <w:lvlText w:val="(%1)"/>
      <w:lvlJc w:val="left"/>
      <w:pPr>
        <w:ind w:left="425" w:hanging="425"/>
      </w:pPr>
      <w:rPr>
        <w:rFonts w:hint="default"/>
      </w:rPr>
    </w:lvl>
  </w:abstractNum>
  <w:abstractNum w:abstractNumId="10">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3B1480F2"/>
    <w:multiLevelType w:val="singleLevel"/>
    <w:tmpl w:val="3B1480F2"/>
    <w:lvl w:ilvl="0" w:tentative="0">
      <w:start w:val="1"/>
      <w:numFmt w:val="decimal"/>
      <w:lvlText w:val="(%1)"/>
      <w:lvlJc w:val="left"/>
      <w:pPr>
        <w:ind w:left="425" w:hanging="425"/>
      </w:pPr>
      <w:rPr>
        <w:rFonts w:hint="default"/>
      </w:rPr>
    </w:lvl>
  </w:abstractNum>
  <w:abstractNum w:abstractNumId="19">
    <w:nsid w:val="6A06877E"/>
    <w:multiLevelType w:val="singleLevel"/>
    <w:tmpl w:val="6A06877E"/>
    <w:lvl w:ilvl="0" w:tentative="0">
      <w:start w:val="1"/>
      <w:numFmt w:val="decimal"/>
      <w:lvlText w:val="(%1)"/>
      <w:lvlJc w:val="left"/>
      <w:pPr>
        <w:ind w:left="425" w:hanging="425"/>
      </w:pPr>
      <w:rPr>
        <w:rFonts w:hint="default"/>
      </w:rPr>
    </w:lvl>
  </w:abstractNum>
  <w:abstractNum w:abstractNumId="20">
    <w:nsid w:val="6EBC0D84"/>
    <w:multiLevelType w:val="singleLevel"/>
    <w:tmpl w:val="6EBC0D84"/>
    <w:lvl w:ilvl="0" w:tentative="0">
      <w:start w:val="1"/>
      <w:numFmt w:val="decimal"/>
      <w:suff w:val="space"/>
      <w:lvlText w:val="%1."/>
      <w:lvlJc w:val="left"/>
    </w:lvl>
  </w:abstractNum>
  <w:abstractNum w:abstractNumId="21">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2">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2"/>
  </w:num>
  <w:num w:numId="2">
    <w:abstractNumId w:val="8"/>
  </w:num>
  <w:num w:numId="3">
    <w:abstractNumId w:val="20"/>
  </w:num>
  <w:num w:numId="4">
    <w:abstractNumId w:val="18"/>
  </w:num>
  <w:num w:numId="5">
    <w:abstractNumId w:val="12"/>
  </w:num>
  <w:num w:numId="6">
    <w:abstractNumId w:val="10"/>
  </w:num>
  <w:num w:numId="7">
    <w:abstractNumId w:val="15"/>
  </w:num>
  <w:num w:numId="8">
    <w:abstractNumId w:val="7"/>
  </w:num>
  <w:num w:numId="9">
    <w:abstractNumId w:val="4"/>
  </w:num>
  <w:num w:numId="10">
    <w:abstractNumId w:val="13"/>
  </w:num>
  <w:num w:numId="11">
    <w:abstractNumId w:val="3"/>
  </w:num>
  <w:num w:numId="12">
    <w:abstractNumId w:val="16"/>
  </w:num>
  <w:num w:numId="13">
    <w:abstractNumId w:val="11"/>
  </w:num>
  <w:num w:numId="14">
    <w:abstractNumId w:val="21"/>
  </w:num>
  <w:num w:numId="15">
    <w:abstractNumId w:val="14"/>
  </w:num>
  <w:num w:numId="16">
    <w:abstractNumId w:val="6"/>
  </w:num>
  <w:num w:numId="17">
    <w:abstractNumId w:val="1"/>
  </w:num>
  <w:num w:numId="18">
    <w:abstractNumId w:val="0"/>
  </w:num>
  <w:num w:numId="19">
    <w:abstractNumId w:val="5"/>
  </w:num>
  <w:num w:numId="20">
    <w:abstractNumId w:val="17"/>
  </w:num>
  <w:num w:numId="21">
    <w:abstractNumId w:val="2"/>
  </w:num>
  <w:num w:numId="22">
    <w:abstractNumId w:val="9"/>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rPr>
      <w:rFonts w:ascii="Times New Roman" w:hAnsi="Times New Roman"/>
    </w:r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100</Pages>
  <Words>46133</Words>
  <Characters>65243</Characters>
  <Lines>1140</Lines>
  <Paragraphs>321</Paragraphs>
  <TotalTime>1</TotalTime>
  <ScaleCrop>false</ScaleCrop>
  <LinksUpToDate>false</LinksUpToDate>
  <CharactersWithSpaces>69183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2022-11-09T08:02:56Z</dcterms:modified>
  <dc:title>分类号</dc:title>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