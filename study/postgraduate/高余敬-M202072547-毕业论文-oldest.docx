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39328357"/>
    <w:bookmarkStart w:id="2" w:name="_Toc437362256"/>
    <w:bookmarkStart w:id="3" w:name="_Toc444250078"/>
    <w:bookmarkStart w:id="4" w:name="_Toc437362296"/>
    <w:bookmarkStart w:id="5" w:name="_Toc229915031"/>
    <w:bookmarkStart w:id="6" w:name="_Toc229791430"/>
    <w:bookmarkStart w:id="7" w:name="_Toc377235966"/>
    <w:bookmarkStart w:id="8" w:name="_Toc379915050"/>
    <w:bookmarkEnd w:id="0"/>
    <w:p w14:paraId="7F353FA8" w14:textId="77777777" w:rsidR="00997F4D" w:rsidRDefault="00000000">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38D80C57" w14:textId="77777777" w:rsidR="00997F4D" w:rsidRDefault="00000000">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14:paraId="535E2645" w14:textId="77777777" w:rsidR="00997F4D" w:rsidRDefault="00997F4D">
      <w:pPr>
        <w:spacing w:line="600" w:lineRule="exact"/>
        <w:rPr>
          <w:b/>
          <w:bCs/>
          <w:color w:val="000000" w:themeColor="text1"/>
          <w:sz w:val="28"/>
        </w:rPr>
      </w:pPr>
    </w:p>
    <w:p w14:paraId="5DEEF58A" w14:textId="77777777" w:rsidR="00997F4D" w:rsidRDefault="00997F4D">
      <w:pPr>
        <w:jc w:val="center"/>
        <w:rPr>
          <w:rFonts w:eastAsia="华文行楷"/>
          <w:color w:val="000000" w:themeColor="text1"/>
          <w:sz w:val="21"/>
          <w:szCs w:val="21"/>
        </w:rPr>
      </w:pPr>
    </w:p>
    <w:p w14:paraId="334E8C1F" w14:textId="77777777" w:rsidR="00997F4D" w:rsidRDefault="00000000">
      <w:pPr>
        <w:spacing w:line="240" w:lineRule="auto"/>
        <w:jc w:val="center"/>
        <w:rPr>
          <w:rFonts w:eastAsia="黑体"/>
          <w:color w:val="000000" w:themeColor="text1"/>
          <w:sz w:val="36"/>
        </w:rPr>
      </w:pPr>
      <w:r>
        <w:rPr>
          <w:noProof/>
        </w:rPr>
        <w:drawing>
          <wp:inline distT="0" distB="0" distL="0" distR="0" wp14:anchorId="3E5FAF55" wp14:editId="77D62CF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676244B2" w14:textId="77777777" w:rsidR="00997F4D" w:rsidRDefault="00000000">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3FF24CC9" w14:textId="77777777" w:rsidR="00997F4D" w:rsidRDefault="00997F4D">
      <w:pPr>
        <w:ind w:left="74" w:right="74"/>
        <w:jc w:val="center"/>
        <w:rPr>
          <w:b/>
          <w:bCs/>
        </w:rPr>
      </w:pPr>
    </w:p>
    <w:p w14:paraId="4D7898FB" w14:textId="77777777" w:rsidR="00997F4D" w:rsidRDefault="00997F4D">
      <w:pPr>
        <w:ind w:left="74" w:right="74"/>
        <w:jc w:val="center"/>
        <w:rPr>
          <w:b/>
          <w:bCs/>
        </w:rPr>
      </w:pPr>
    </w:p>
    <w:p w14:paraId="2691A67C" w14:textId="77777777" w:rsidR="00997F4D" w:rsidRDefault="00000000">
      <w:pPr>
        <w:spacing w:line="288" w:lineRule="auto"/>
        <w:jc w:val="center"/>
        <w:outlineLvl w:val="0"/>
        <w:rPr>
          <w:b/>
          <w:bCs/>
          <w:sz w:val="52"/>
        </w:rPr>
      </w:pPr>
      <w:bookmarkStart w:id="9" w:name="_Toc24185"/>
      <w:r>
        <w:rPr>
          <w:rFonts w:hint="eastAsia"/>
          <w:b/>
          <w:bCs/>
          <w:sz w:val="52"/>
        </w:rPr>
        <w:t>二值复数神经网络（</w:t>
      </w:r>
      <w:r>
        <w:rPr>
          <w:rFonts w:hint="eastAsia"/>
          <w:b/>
          <w:bCs/>
          <w:sz w:val="52"/>
        </w:rPr>
        <w:t>BCNN</w:t>
      </w:r>
      <w:r>
        <w:rPr>
          <w:rFonts w:hint="eastAsia"/>
          <w:b/>
          <w:bCs/>
          <w:sz w:val="52"/>
        </w:rPr>
        <w:t>）专用加速芯片的研究与设计</w:t>
      </w:r>
      <w:bookmarkEnd w:id="9"/>
    </w:p>
    <w:p w14:paraId="3CAC9998" w14:textId="77777777" w:rsidR="00997F4D" w:rsidRDefault="00997F4D">
      <w:pPr>
        <w:spacing w:line="240" w:lineRule="exact"/>
        <w:ind w:firstLineChars="100" w:firstLine="360"/>
        <w:jc w:val="left"/>
        <w:rPr>
          <w:rFonts w:eastAsia="黑体"/>
          <w:sz w:val="36"/>
        </w:rPr>
      </w:pPr>
    </w:p>
    <w:p w14:paraId="448D3F0D" w14:textId="77777777" w:rsidR="00997F4D" w:rsidRDefault="00997F4D">
      <w:pPr>
        <w:spacing w:line="240" w:lineRule="exact"/>
        <w:ind w:firstLineChars="100" w:firstLine="360"/>
        <w:jc w:val="left"/>
        <w:rPr>
          <w:rFonts w:eastAsia="黑体"/>
          <w:sz w:val="36"/>
        </w:rPr>
      </w:pPr>
    </w:p>
    <w:p w14:paraId="79B89F99" w14:textId="77777777" w:rsidR="00997F4D" w:rsidRDefault="00997F4D">
      <w:pPr>
        <w:spacing w:line="240" w:lineRule="exact"/>
        <w:ind w:firstLineChars="100" w:firstLine="360"/>
        <w:jc w:val="left"/>
        <w:rPr>
          <w:rFonts w:eastAsia="黑体"/>
          <w:sz w:val="36"/>
        </w:rPr>
      </w:pPr>
    </w:p>
    <w:p w14:paraId="3ACFB488" w14:textId="77777777" w:rsidR="00997F4D" w:rsidRDefault="00997F4D">
      <w:pPr>
        <w:spacing w:line="240" w:lineRule="exact"/>
        <w:jc w:val="left"/>
        <w:rPr>
          <w:rFonts w:eastAsia="黑体"/>
          <w:sz w:val="36"/>
        </w:rPr>
      </w:pPr>
    </w:p>
    <w:p w14:paraId="4D4D9A4D" w14:textId="77777777" w:rsidR="00997F4D" w:rsidRDefault="00997F4D">
      <w:pPr>
        <w:spacing w:line="240" w:lineRule="exact"/>
        <w:ind w:firstLineChars="100" w:firstLine="360"/>
        <w:jc w:val="left"/>
        <w:rPr>
          <w:rFonts w:eastAsia="黑体"/>
          <w:sz w:val="36"/>
        </w:rPr>
      </w:pPr>
    </w:p>
    <w:p w14:paraId="35254E18" w14:textId="77777777" w:rsidR="00997F4D" w:rsidRDefault="00997F4D">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980"/>
        <w:gridCol w:w="6"/>
        <w:gridCol w:w="6"/>
      </w:tblGrid>
      <w:tr w:rsidR="00997F4D" w14:paraId="4D6E8E97" w14:textId="77777777">
        <w:trPr>
          <w:trHeight w:val="737"/>
          <w:jc w:val="center"/>
        </w:trPr>
        <w:tc>
          <w:tcPr>
            <w:tcW w:w="0" w:type="auto"/>
          </w:tcPr>
          <w:p w14:paraId="7331CB8D" w14:textId="77777777" w:rsidR="00997F4D" w:rsidRDefault="00000000">
            <w:pPr>
              <w:jc w:val="distribute"/>
              <w:rPr>
                <w:b/>
                <w:bCs/>
                <w:sz w:val="30"/>
              </w:rPr>
            </w:pPr>
            <w:r>
              <w:rPr>
                <w:rFonts w:hint="eastAsia"/>
                <w:b/>
                <w:bCs/>
                <w:sz w:val="30"/>
              </w:rPr>
              <w:t>学位申请人</w:t>
            </w:r>
          </w:p>
        </w:tc>
        <w:tc>
          <w:tcPr>
            <w:tcW w:w="0" w:type="auto"/>
          </w:tcPr>
          <w:p w14:paraId="585AE272" w14:textId="77777777" w:rsidR="00997F4D" w:rsidRDefault="00000000">
            <w:pPr>
              <w:jc w:val="left"/>
              <w:rPr>
                <w:b/>
                <w:bCs/>
                <w:sz w:val="30"/>
              </w:rPr>
            </w:pPr>
            <w:r>
              <w:rPr>
                <w:rFonts w:hint="eastAsia"/>
                <w:b/>
                <w:bCs/>
                <w:sz w:val="30"/>
              </w:rPr>
              <w:t>：</w:t>
            </w:r>
          </w:p>
        </w:tc>
        <w:tc>
          <w:tcPr>
            <w:tcW w:w="0" w:type="auto"/>
          </w:tcPr>
          <w:p w14:paraId="31AE23EE" w14:textId="77777777" w:rsidR="00997F4D" w:rsidRDefault="00997F4D">
            <w:pPr>
              <w:jc w:val="left"/>
              <w:rPr>
                <w:b/>
                <w:bCs/>
                <w:sz w:val="30"/>
              </w:rPr>
            </w:pPr>
          </w:p>
        </w:tc>
        <w:tc>
          <w:tcPr>
            <w:tcW w:w="0" w:type="auto"/>
          </w:tcPr>
          <w:p w14:paraId="00A52640" w14:textId="77777777" w:rsidR="00997F4D" w:rsidRDefault="00000000">
            <w:pPr>
              <w:jc w:val="left"/>
              <w:rPr>
                <w:b/>
                <w:bCs/>
                <w:sz w:val="30"/>
              </w:rPr>
            </w:pPr>
            <w:proofErr w:type="gramStart"/>
            <w:r>
              <w:rPr>
                <w:rFonts w:hint="eastAsia"/>
                <w:b/>
                <w:bCs/>
                <w:sz w:val="30"/>
              </w:rPr>
              <w:t>高余敬</w:t>
            </w:r>
            <w:proofErr w:type="gramEnd"/>
          </w:p>
        </w:tc>
        <w:tc>
          <w:tcPr>
            <w:tcW w:w="0" w:type="auto"/>
          </w:tcPr>
          <w:p w14:paraId="5AB90EFC" w14:textId="77777777" w:rsidR="00997F4D" w:rsidRDefault="00997F4D">
            <w:pPr>
              <w:rPr>
                <w:b/>
                <w:bCs/>
                <w:sz w:val="30"/>
              </w:rPr>
            </w:pPr>
          </w:p>
        </w:tc>
        <w:tc>
          <w:tcPr>
            <w:tcW w:w="0" w:type="auto"/>
          </w:tcPr>
          <w:p w14:paraId="0880BA0F" w14:textId="77777777" w:rsidR="00997F4D" w:rsidRDefault="00997F4D">
            <w:pPr>
              <w:rPr>
                <w:b/>
                <w:sz w:val="30"/>
              </w:rPr>
            </w:pPr>
          </w:p>
        </w:tc>
      </w:tr>
      <w:tr w:rsidR="00997F4D" w14:paraId="0D6F3ACD" w14:textId="77777777">
        <w:trPr>
          <w:trHeight w:val="737"/>
          <w:jc w:val="center"/>
        </w:trPr>
        <w:tc>
          <w:tcPr>
            <w:tcW w:w="0" w:type="auto"/>
          </w:tcPr>
          <w:p w14:paraId="25611917" w14:textId="77777777" w:rsidR="00997F4D" w:rsidRDefault="00000000">
            <w:pPr>
              <w:jc w:val="distribute"/>
              <w:rPr>
                <w:b/>
                <w:bCs/>
                <w:sz w:val="30"/>
              </w:rPr>
            </w:pPr>
            <w:r>
              <w:rPr>
                <w:rFonts w:hint="eastAsia"/>
                <w:b/>
                <w:bCs/>
                <w:sz w:val="30"/>
              </w:rPr>
              <w:t>学科专业</w:t>
            </w:r>
          </w:p>
        </w:tc>
        <w:tc>
          <w:tcPr>
            <w:tcW w:w="0" w:type="auto"/>
          </w:tcPr>
          <w:p w14:paraId="190C3FDB" w14:textId="77777777" w:rsidR="00997F4D" w:rsidRDefault="00000000">
            <w:pPr>
              <w:jc w:val="left"/>
              <w:rPr>
                <w:b/>
                <w:bCs/>
                <w:sz w:val="30"/>
              </w:rPr>
            </w:pPr>
            <w:r>
              <w:rPr>
                <w:rFonts w:hint="eastAsia"/>
                <w:b/>
                <w:bCs/>
                <w:sz w:val="30"/>
              </w:rPr>
              <w:t>：</w:t>
            </w:r>
          </w:p>
        </w:tc>
        <w:tc>
          <w:tcPr>
            <w:tcW w:w="0" w:type="auto"/>
          </w:tcPr>
          <w:p w14:paraId="05FA6664" w14:textId="77777777" w:rsidR="00997F4D" w:rsidRDefault="00997F4D">
            <w:pPr>
              <w:jc w:val="left"/>
              <w:rPr>
                <w:b/>
                <w:sz w:val="30"/>
              </w:rPr>
            </w:pPr>
          </w:p>
        </w:tc>
        <w:tc>
          <w:tcPr>
            <w:tcW w:w="0" w:type="auto"/>
          </w:tcPr>
          <w:p w14:paraId="7236B5C9" w14:textId="77777777" w:rsidR="00997F4D" w:rsidRDefault="00000000">
            <w:pPr>
              <w:jc w:val="left"/>
              <w:rPr>
                <w:b/>
                <w:bCs/>
                <w:sz w:val="30"/>
              </w:rPr>
            </w:pPr>
            <w:r>
              <w:rPr>
                <w:rFonts w:hint="eastAsia"/>
                <w:b/>
                <w:bCs/>
                <w:sz w:val="30"/>
              </w:rPr>
              <w:t>电子信息</w:t>
            </w:r>
          </w:p>
        </w:tc>
        <w:tc>
          <w:tcPr>
            <w:tcW w:w="0" w:type="auto"/>
          </w:tcPr>
          <w:p w14:paraId="37E8C759" w14:textId="77777777" w:rsidR="00997F4D" w:rsidRDefault="00997F4D">
            <w:pPr>
              <w:rPr>
                <w:b/>
                <w:bCs/>
                <w:sz w:val="30"/>
              </w:rPr>
            </w:pPr>
          </w:p>
        </w:tc>
        <w:tc>
          <w:tcPr>
            <w:tcW w:w="0" w:type="auto"/>
          </w:tcPr>
          <w:p w14:paraId="78346763" w14:textId="77777777" w:rsidR="00997F4D" w:rsidRDefault="00997F4D">
            <w:pPr>
              <w:rPr>
                <w:b/>
                <w:sz w:val="30"/>
              </w:rPr>
            </w:pPr>
          </w:p>
        </w:tc>
      </w:tr>
      <w:tr w:rsidR="00997F4D" w14:paraId="5C5607D0" w14:textId="77777777">
        <w:trPr>
          <w:trHeight w:val="737"/>
          <w:jc w:val="center"/>
        </w:trPr>
        <w:tc>
          <w:tcPr>
            <w:tcW w:w="0" w:type="auto"/>
          </w:tcPr>
          <w:p w14:paraId="7F2F8B6F" w14:textId="77777777" w:rsidR="00997F4D" w:rsidRDefault="00000000">
            <w:pPr>
              <w:jc w:val="distribute"/>
              <w:rPr>
                <w:b/>
                <w:bCs/>
                <w:sz w:val="30"/>
              </w:rPr>
            </w:pPr>
            <w:r>
              <w:rPr>
                <w:rFonts w:hint="eastAsia"/>
                <w:b/>
                <w:bCs/>
                <w:sz w:val="30"/>
              </w:rPr>
              <w:t>指导教师</w:t>
            </w:r>
          </w:p>
        </w:tc>
        <w:tc>
          <w:tcPr>
            <w:tcW w:w="0" w:type="auto"/>
          </w:tcPr>
          <w:p w14:paraId="5E050DAB" w14:textId="77777777" w:rsidR="00997F4D" w:rsidRDefault="00000000">
            <w:pPr>
              <w:jc w:val="left"/>
              <w:rPr>
                <w:b/>
                <w:bCs/>
                <w:sz w:val="30"/>
              </w:rPr>
            </w:pPr>
            <w:r>
              <w:rPr>
                <w:rFonts w:hint="eastAsia"/>
                <w:b/>
                <w:bCs/>
                <w:sz w:val="30"/>
              </w:rPr>
              <w:t>：</w:t>
            </w:r>
          </w:p>
        </w:tc>
        <w:tc>
          <w:tcPr>
            <w:tcW w:w="0" w:type="auto"/>
          </w:tcPr>
          <w:p w14:paraId="02EA4C24" w14:textId="77777777" w:rsidR="00997F4D" w:rsidRDefault="00997F4D">
            <w:pPr>
              <w:jc w:val="left"/>
              <w:rPr>
                <w:b/>
                <w:bCs/>
                <w:sz w:val="30"/>
              </w:rPr>
            </w:pPr>
          </w:p>
        </w:tc>
        <w:tc>
          <w:tcPr>
            <w:tcW w:w="0" w:type="auto"/>
          </w:tcPr>
          <w:p w14:paraId="7177AD95" w14:textId="77777777" w:rsidR="00997F4D" w:rsidRDefault="00000000">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174B294A" w14:textId="77777777" w:rsidR="00997F4D" w:rsidRDefault="00997F4D">
            <w:pPr>
              <w:rPr>
                <w:b/>
                <w:bCs/>
                <w:sz w:val="30"/>
              </w:rPr>
            </w:pPr>
          </w:p>
        </w:tc>
        <w:tc>
          <w:tcPr>
            <w:tcW w:w="0" w:type="auto"/>
          </w:tcPr>
          <w:p w14:paraId="397BC58A" w14:textId="77777777" w:rsidR="00997F4D" w:rsidRDefault="00997F4D">
            <w:pPr>
              <w:rPr>
                <w:b/>
                <w:bCs/>
                <w:sz w:val="30"/>
              </w:rPr>
            </w:pPr>
          </w:p>
        </w:tc>
      </w:tr>
      <w:tr w:rsidR="00997F4D" w14:paraId="372F6172" w14:textId="77777777">
        <w:trPr>
          <w:trHeight w:val="737"/>
          <w:jc w:val="center"/>
        </w:trPr>
        <w:tc>
          <w:tcPr>
            <w:tcW w:w="0" w:type="auto"/>
          </w:tcPr>
          <w:p w14:paraId="6B7697BE" w14:textId="77777777" w:rsidR="00997F4D" w:rsidRDefault="00000000">
            <w:pPr>
              <w:jc w:val="distribute"/>
              <w:rPr>
                <w:b/>
                <w:bCs/>
                <w:sz w:val="30"/>
              </w:rPr>
            </w:pPr>
            <w:r>
              <w:rPr>
                <w:rFonts w:hint="eastAsia"/>
                <w:b/>
                <w:bCs/>
                <w:sz w:val="30"/>
              </w:rPr>
              <w:t>答辩日期</w:t>
            </w:r>
          </w:p>
        </w:tc>
        <w:tc>
          <w:tcPr>
            <w:tcW w:w="0" w:type="auto"/>
          </w:tcPr>
          <w:p w14:paraId="3FA8446B" w14:textId="77777777" w:rsidR="00997F4D" w:rsidRDefault="00000000">
            <w:pPr>
              <w:rPr>
                <w:b/>
                <w:sz w:val="30"/>
                <w:szCs w:val="28"/>
                <w:lang w:val="en-GB"/>
              </w:rPr>
            </w:pPr>
            <w:r>
              <w:rPr>
                <w:rFonts w:hint="eastAsia"/>
                <w:b/>
                <w:sz w:val="30"/>
                <w:szCs w:val="28"/>
                <w:lang w:val="en-GB"/>
              </w:rPr>
              <w:t>：</w:t>
            </w:r>
          </w:p>
        </w:tc>
        <w:tc>
          <w:tcPr>
            <w:tcW w:w="0" w:type="auto"/>
          </w:tcPr>
          <w:p w14:paraId="35558208" w14:textId="77777777" w:rsidR="00997F4D" w:rsidRDefault="00997F4D">
            <w:pPr>
              <w:jc w:val="center"/>
              <w:rPr>
                <w:b/>
                <w:bCs/>
                <w:sz w:val="30"/>
              </w:rPr>
            </w:pPr>
          </w:p>
        </w:tc>
        <w:tc>
          <w:tcPr>
            <w:tcW w:w="0" w:type="auto"/>
          </w:tcPr>
          <w:p w14:paraId="2C6A397C" w14:textId="77777777" w:rsidR="00997F4D" w:rsidRDefault="00000000">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022C15F4" w14:textId="77777777" w:rsidR="00997F4D" w:rsidRDefault="00997F4D">
            <w:pPr>
              <w:rPr>
                <w:b/>
                <w:sz w:val="30"/>
                <w:szCs w:val="28"/>
                <w:lang w:val="en-GB"/>
              </w:rPr>
            </w:pPr>
          </w:p>
        </w:tc>
        <w:tc>
          <w:tcPr>
            <w:tcW w:w="0" w:type="auto"/>
          </w:tcPr>
          <w:p w14:paraId="7052E530" w14:textId="77777777" w:rsidR="00997F4D" w:rsidRDefault="00997F4D">
            <w:pPr>
              <w:jc w:val="center"/>
              <w:rPr>
                <w:b/>
                <w:bCs/>
                <w:sz w:val="30"/>
              </w:rPr>
            </w:pPr>
          </w:p>
        </w:tc>
      </w:tr>
    </w:tbl>
    <w:p w14:paraId="2FBA1853" w14:textId="77777777" w:rsidR="00997F4D" w:rsidRDefault="00000000">
      <w:pPr>
        <w:widowControl/>
        <w:spacing w:line="240" w:lineRule="auto"/>
        <w:jc w:val="left"/>
        <w:rPr>
          <w:b/>
          <w:bCs/>
          <w:sz w:val="30"/>
          <w:szCs w:val="30"/>
        </w:rPr>
      </w:pPr>
      <w:bookmarkStart w:id="10" w:name="_Toc44175098"/>
      <w:bookmarkStart w:id="11" w:name="_Toc46962370"/>
      <w:bookmarkStart w:id="12" w:name="_Toc47005419"/>
      <w:bookmarkStart w:id="13" w:name="_Toc444265028"/>
      <w:bookmarkStart w:id="14" w:name="_Toc47372390"/>
      <w:bookmarkStart w:id="15" w:name="_Toc57189218"/>
      <w:bookmarkStart w:id="16" w:name="_Toc44096299"/>
      <w:bookmarkStart w:id="17" w:name="_Toc46962947"/>
      <w:bookmarkStart w:id="18" w:name="_Toc45060582"/>
      <w:bookmarkStart w:id="19" w:name="_Toc44853111"/>
      <w:bookmarkStart w:id="20" w:name="_Toc45060427"/>
      <w:r>
        <w:rPr>
          <w:b/>
          <w:bCs/>
          <w:sz w:val="30"/>
          <w:szCs w:val="30"/>
        </w:rPr>
        <w:lastRenderedPageBreak/>
        <w:br w:type="page"/>
      </w:r>
    </w:p>
    <w:p w14:paraId="1143EDB0" w14:textId="77777777" w:rsidR="00997F4D" w:rsidRDefault="00000000">
      <w:pPr>
        <w:jc w:val="center"/>
        <w:outlineLvl w:val="0"/>
        <w:rPr>
          <w:b/>
          <w:bCs/>
          <w:sz w:val="30"/>
          <w:szCs w:val="30"/>
        </w:rPr>
      </w:pPr>
      <w:bookmarkStart w:id="21" w:name="_Toc57978727"/>
      <w:bookmarkStart w:id="22" w:name="_Toc17674"/>
      <w:bookmarkStart w:id="23" w:name="_Toc89960271"/>
      <w:bookmarkStart w:id="24" w:name="_Toc89975119"/>
      <w:bookmarkStart w:id="25" w:name="_Toc89829605"/>
      <w:bookmarkStart w:id="26" w:name="_Toc89975359"/>
      <w:bookmarkStart w:id="27" w:name="_Toc88758923"/>
      <w:bookmarkStart w:id="28" w:name="_Toc89981293"/>
      <w:bookmarkStart w:id="29" w:name="_Toc88743113"/>
      <w:bookmarkStart w:id="30" w:name="_Toc89174325"/>
      <w:r>
        <w:rPr>
          <w:b/>
          <w:bCs/>
          <w:sz w:val="30"/>
          <w:szCs w:val="30"/>
        </w:rPr>
        <w:lastRenderedPageBreak/>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760241FD" w14:textId="77777777" w:rsidR="00997F4D" w:rsidRDefault="00000000">
      <w:pPr>
        <w:jc w:val="center"/>
        <w:outlineLvl w:val="0"/>
        <w:rPr>
          <w:b/>
          <w:bCs/>
          <w:sz w:val="30"/>
          <w:szCs w:val="30"/>
        </w:rPr>
      </w:pPr>
      <w:bookmarkStart w:id="31" w:name="_Toc44175099"/>
      <w:bookmarkStart w:id="32" w:name="_Toc44853112"/>
      <w:bookmarkStart w:id="33" w:name="_Toc444250079"/>
      <w:bookmarkStart w:id="34" w:name="_Toc45060583"/>
      <w:bookmarkStart w:id="35" w:name="_Toc437362297"/>
      <w:bookmarkStart w:id="36" w:name="_Toc47005420"/>
      <w:bookmarkStart w:id="37" w:name="_Toc439328358"/>
      <w:bookmarkStart w:id="38" w:name="_Toc47372391"/>
      <w:bookmarkStart w:id="39" w:name="_Toc44096300"/>
      <w:bookmarkStart w:id="40" w:name="_Toc46962371"/>
      <w:bookmarkStart w:id="41" w:name="_Toc46962948"/>
      <w:bookmarkStart w:id="42" w:name="_Toc45060428"/>
      <w:bookmarkStart w:id="43" w:name="_Toc437362257"/>
      <w:bookmarkStart w:id="44" w:name="_Toc444265029"/>
      <w:bookmarkStart w:id="45" w:name="_Toc11567"/>
      <w:bookmarkStart w:id="46" w:name="_Toc89829606"/>
      <w:bookmarkStart w:id="47" w:name="_Toc89975360"/>
      <w:bookmarkStart w:id="48" w:name="_Toc89975120"/>
      <w:bookmarkStart w:id="49" w:name="_Toc89981294"/>
      <w:bookmarkStart w:id="50" w:name="_Toc88743114"/>
      <w:bookmarkStart w:id="51" w:name="_Toc88758924"/>
      <w:bookmarkStart w:id="52" w:name="_Toc89960272"/>
      <w:bookmarkStart w:id="53" w:name="_Toc89174326"/>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14:paraId="4FAA8AEF" w14:textId="77777777" w:rsidR="00997F4D" w:rsidRDefault="00997F4D">
      <w:pPr>
        <w:rPr>
          <w:sz w:val="30"/>
          <w:szCs w:val="30"/>
        </w:rPr>
      </w:pPr>
    </w:p>
    <w:p w14:paraId="5CA0CEC3" w14:textId="77777777" w:rsidR="00997F4D" w:rsidRDefault="00997F4D">
      <w:pPr>
        <w:rPr>
          <w:sz w:val="30"/>
          <w:szCs w:val="30"/>
        </w:rPr>
      </w:pPr>
    </w:p>
    <w:p w14:paraId="2028E3D0" w14:textId="77777777" w:rsidR="00997F4D" w:rsidRDefault="00997F4D">
      <w:pPr>
        <w:rPr>
          <w:sz w:val="30"/>
          <w:szCs w:val="30"/>
        </w:rPr>
      </w:pPr>
    </w:p>
    <w:p w14:paraId="5BB8554A" w14:textId="77777777" w:rsidR="00997F4D" w:rsidRDefault="00997F4D">
      <w:pPr>
        <w:rPr>
          <w:sz w:val="30"/>
          <w:szCs w:val="30"/>
        </w:rPr>
      </w:pPr>
    </w:p>
    <w:bookmarkStart w:id="56" w:name="translation_sen_id-11"/>
    <w:bookmarkStart w:id="57" w:name="translation_sen_id-1"/>
    <w:p w14:paraId="49ACD099" w14:textId="77777777" w:rsidR="00997F4D" w:rsidRDefault="00000000">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14:paraId="05CB59D3" w14:textId="77777777" w:rsidR="00997F4D" w:rsidRDefault="00997F4D">
      <w:pPr>
        <w:pStyle w:val="22"/>
        <w:spacing w:after="0" w:line="360" w:lineRule="auto"/>
        <w:rPr>
          <w:b/>
          <w:bCs/>
          <w:sz w:val="30"/>
          <w:szCs w:val="30"/>
        </w:rPr>
      </w:pPr>
    </w:p>
    <w:p w14:paraId="654197C4" w14:textId="77777777" w:rsidR="00997F4D" w:rsidRDefault="00997F4D">
      <w:pPr>
        <w:pStyle w:val="22"/>
        <w:spacing w:after="0" w:line="360" w:lineRule="auto"/>
        <w:rPr>
          <w:b/>
          <w:bCs/>
          <w:sz w:val="30"/>
          <w:szCs w:val="30"/>
        </w:rPr>
      </w:pPr>
    </w:p>
    <w:p w14:paraId="2068292D" w14:textId="77777777" w:rsidR="00997F4D" w:rsidRDefault="00997F4D">
      <w:pPr>
        <w:pStyle w:val="22"/>
        <w:spacing w:after="0" w:line="360" w:lineRule="auto"/>
        <w:rPr>
          <w:b/>
          <w:bCs/>
          <w:sz w:val="30"/>
          <w:szCs w:val="30"/>
        </w:rPr>
      </w:pPr>
    </w:p>
    <w:p w14:paraId="57005732" w14:textId="77777777" w:rsidR="00997F4D" w:rsidRDefault="00000000">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431E0DAD" w14:textId="77777777" w:rsidR="00997F4D" w:rsidRDefault="00000000">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72FF90FE" w14:textId="77777777" w:rsidR="00997F4D" w:rsidRDefault="00000000">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516A56BC" w14:textId="77777777" w:rsidR="00997F4D" w:rsidRDefault="00997F4D">
      <w:pPr>
        <w:pStyle w:val="22"/>
        <w:spacing w:after="0" w:line="360" w:lineRule="auto"/>
        <w:rPr>
          <w:b/>
          <w:bCs/>
          <w:sz w:val="30"/>
          <w:szCs w:val="30"/>
        </w:rPr>
      </w:pPr>
    </w:p>
    <w:p w14:paraId="778E4AE0" w14:textId="77777777" w:rsidR="00997F4D" w:rsidRDefault="00997F4D">
      <w:pPr>
        <w:pStyle w:val="22"/>
        <w:spacing w:after="0" w:line="360" w:lineRule="auto"/>
        <w:rPr>
          <w:sz w:val="30"/>
          <w:szCs w:val="30"/>
        </w:rPr>
      </w:pPr>
    </w:p>
    <w:p w14:paraId="28DB78C0" w14:textId="77777777" w:rsidR="00997F4D" w:rsidRDefault="00997F4D">
      <w:pPr>
        <w:pStyle w:val="22"/>
        <w:spacing w:after="0" w:line="360" w:lineRule="auto"/>
        <w:rPr>
          <w:sz w:val="30"/>
          <w:szCs w:val="30"/>
        </w:rPr>
      </w:pPr>
    </w:p>
    <w:p w14:paraId="06B41D85" w14:textId="77777777" w:rsidR="00997F4D" w:rsidRDefault="00997F4D">
      <w:pPr>
        <w:pStyle w:val="22"/>
        <w:spacing w:beforeLines="50" w:before="120" w:after="0" w:line="360" w:lineRule="auto"/>
        <w:rPr>
          <w:sz w:val="30"/>
          <w:szCs w:val="30"/>
        </w:rPr>
      </w:pPr>
    </w:p>
    <w:p w14:paraId="46DD1A88" w14:textId="77777777" w:rsidR="00997F4D" w:rsidRDefault="00000000">
      <w:pPr>
        <w:jc w:val="center"/>
        <w:rPr>
          <w:b/>
          <w:sz w:val="30"/>
          <w:szCs w:val="30"/>
        </w:rPr>
      </w:pPr>
      <w:r>
        <w:rPr>
          <w:b/>
          <w:sz w:val="30"/>
          <w:szCs w:val="30"/>
        </w:rPr>
        <w:t>Huazhong University of Science and Technology</w:t>
      </w:r>
      <w:bookmarkStart w:id="64" w:name="_Toc80886003"/>
      <w:bookmarkStart w:id="65" w:name="_Toc80945423"/>
    </w:p>
    <w:p w14:paraId="2B4FBB7C" w14:textId="77777777" w:rsidR="00997F4D" w:rsidRDefault="00000000">
      <w:pPr>
        <w:jc w:val="center"/>
        <w:rPr>
          <w:b/>
          <w:sz w:val="30"/>
          <w:szCs w:val="30"/>
        </w:rPr>
      </w:pPr>
      <w:r>
        <w:rPr>
          <w:b/>
          <w:sz w:val="30"/>
          <w:szCs w:val="30"/>
        </w:rPr>
        <w:t>Wuhan 430074, P. R. China</w:t>
      </w:r>
    </w:p>
    <w:bookmarkEnd w:id="64"/>
    <w:bookmarkEnd w:id="65"/>
    <w:p w14:paraId="2CD842FD" w14:textId="77777777" w:rsidR="00997F4D" w:rsidRDefault="00000000">
      <w:pPr>
        <w:jc w:val="center"/>
        <w:rPr>
          <w:b/>
          <w:sz w:val="30"/>
          <w:szCs w:val="30"/>
        </w:rPr>
      </w:pPr>
      <w:r>
        <w:rPr>
          <w:b/>
          <w:sz w:val="30"/>
          <w:szCs w:val="30"/>
        </w:rPr>
        <w:t>October, 2022</w:t>
      </w:r>
    </w:p>
    <w:p w14:paraId="7F8EAD90" w14:textId="77777777" w:rsidR="00997F4D" w:rsidRDefault="00000000">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1FA55C5C" w14:textId="77777777" w:rsidR="00997F4D" w:rsidRDefault="00997F4D">
      <w:pPr>
        <w:ind w:firstLineChars="200" w:firstLine="480"/>
      </w:pPr>
    </w:p>
    <w:p w14:paraId="25D4F064" w14:textId="77777777" w:rsidR="00997F4D" w:rsidRDefault="00000000">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517044B" w14:textId="77777777" w:rsidR="00997F4D" w:rsidRDefault="00997F4D">
      <w:pPr>
        <w:ind w:firstLineChars="200" w:firstLine="480"/>
      </w:pPr>
    </w:p>
    <w:p w14:paraId="0F0C9488" w14:textId="77777777" w:rsidR="00997F4D" w:rsidRDefault="00000000">
      <w:pPr>
        <w:spacing w:beforeLines="50" w:before="120" w:afterLines="50" w:after="120"/>
        <w:ind w:leftChars="2200" w:left="5280" w:firstLineChars="200" w:firstLine="480"/>
      </w:pPr>
      <w:r>
        <w:t>学位论文作者签名：</w:t>
      </w:r>
    </w:p>
    <w:p w14:paraId="70AACC71" w14:textId="77777777" w:rsidR="00997F4D" w:rsidRDefault="00000000">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6371FD3D" w14:textId="77777777" w:rsidR="00997F4D" w:rsidRDefault="00997F4D">
      <w:pPr>
        <w:ind w:firstLineChars="200" w:firstLine="480"/>
      </w:pPr>
    </w:p>
    <w:p w14:paraId="270D0679" w14:textId="77777777" w:rsidR="00997F4D" w:rsidRDefault="00997F4D">
      <w:pPr>
        <w:ind w:firstLineChars="200" w:firstLine="480"/>
      </w:pPr>
    </w:p>
    <w:p w14:paraId="39BE065B" w14:textId="77777777" w:rsidR="00997F4D" w:rsidRDefault="00997F4D">
      <w:pPr>
        <w:ind w:firstLineChars="200" w:firstLine="480"/>
      </w:pPr>
    </w:p>
    <w:p w14:paraId="4A06A5F4" w14:textId="77777777" w:rsidR="00997F4D" w:rsidRDefault="00000000">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7C1953C2" w14:textId="77777777" w:rsidR="00997F4D" w:rsidRDefault="00997F4D">
      <w:pPr>
        <w:ind w:firstLineChars="200" w:firstLine="480"/>
      </w:pPr>
    </w:p>
    <w:p w14:paraId="72AF3CAC" w14:textId="77777777" w:rsidR="00997F4D" w:rsidRDefault="00000000">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47B794C9" w14:textId="77777777" w:rsidR="00997F4D" w:rsidRDefault="00000000">
      <w:pPr>
        <w:spacing w:beforeLines="50" w:before="120"/>
        <w:ind w:firstLineChars="800" w:firstLine="1920"/>
        <w:rPr>
          <w:rFonts w:ascii="宋体" w:hAnsi="宋体"/>
        </w:rPr>
      </w:pPr>
      <w:r>
        <w:rPr>
          <w:noProof/>
        </w:rPr>
        <mc:AlternateContent>
          <mc:Choice Requires="wps">
            <w:drawing>
              <wp:anchor distT="0" distB="0" distL="114300" distR="114300" simplePos="0" relativeHeight="251659264" behindDoc="0" locked="0" layoutInCell="1" allowOverlap="1" wp14:anchorId="6E86E3F4" wp14:editId="47E3EFB7">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741BBEEB" w14:textId="77777777" w:rsidR="00997F4D" w:rsidRDefault="00000000">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6E86E3F4"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741BBEEB" w14:textId="77777777" w:rsidR="00997F4D" w:rsidRDefault="00000000">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67782AB0" w14:textId="77777777" w:rsidR="00997F4D" w:rsidRDefault="00000000">
      <w:pPr>
        <w:ind w:firstLineChars="800" w:firstLine="1920"/>
        <w:rPr>
          <w:rFonts w:ascii="宋体" w:hAnsi="宋体"/>
        </w:rPr>
      </w:pPr>
      <w:r>
        <w:rPr>
          <w:rFonts w:ascii="宋体" w:hAnsi="宋体"/>
        </w:rPr>
        <w:t>不保密□。</w:t>
      </w:r>
    </w:p>
    <w:p w14:paraId="080AA2BE" w14:textId="77777777" w:rsidR="00997F4D" w:rsidRDefault="00000000">
      <w:pPr>
        <w:ind w:firstLineChars="200" w:firstLine="480"/>
        <w:rPr>
          <w:rFonts w:ascii="宋体" w:hAnsi="宋体"/>
        </w:rPr>
      </w:pPr>
      <w:r>
        <w:rPr>
          <w:rFonts w:ascii="宋体" w:hAnsi="宋体"/>
        </w:rPr>
        <w:t>（请在以上方框内打“√”）</w:t>
      </w:r>
    </w:p>
    <w:p w14:paraId="1B120FB8" w14:textId="77777777" w:rsidR="00997F4D" w:rsidRDefault="00997F4D">
      <w:pPr>
        <w:ind w:firstLineChars="200" w:firstLine="480"/>
      </w:pPr>
    </w:p>
    <w:p w14:paraId="1EF1BE44" w14:textId="77777777" w:rsidR="00997F4D" w:rsidRDefault="00000000">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3B1D07ED" w14:textId="77777777" w:rsidR="00997F4D" w:rsidRDefault="00000000">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22119647" w14:textId="77777777" w:rsidR="00997F4D" w:rsidRDefault="00997F4D">
      <w:pPr>
        <w:sectPr w:rsidR="00997F4D">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17BEE7EE" w14:textId="77777777" w:rsidR="00997F4D" w:rsidRDefault="00000000">
      <w:pPr>
        <w:pStyle w:val="1"/>
        <w:numPr>
          <w:ilvl w:val="0"/>
          <w:numId w:val="0"/>
        </w:numPr>
        <w:ind w:left="432" w:hanging="432"/>
        <w:rPr>
          <w:b w:val="0"/>
        </w:rPr>
      </w:pPr>
      <w:bookmarkStart w:id="66" w:name="_Toc46962949"/>
      <w:bookmarkStart w:id="67" w:name="_Toc444250080"/>
      <w:bookmarkStart w:id="68" w:name="_Toc4326"/>
      <w:bookmarkStart w:id="69" w:name="_Toc437362298"/>
      <w:bookmarkStart w:id="70" w:name="_Toc57189220"/>
      <w:r>
        <w:rPr>
          <w:b w:val="0"/>
        </w:rPr>
        <w:lastRenderedPageBreak/>
        <w:t>摘</w:t>
      </w:r>
      <w:r>
        <w:rPr>
          <w:b w:val="0"/>
        </w:rPr>
        <w:t xml:space="preserve">  </w:t>
      </w:r>
      <w:r>
        <w:rPr>
          <w:b w:val="0"/>
        </w:rPr>
        <w:t>要</w:t>
      </w:r>
      <w:bookmarkEnd w:id="5"/>
      <w:bookmarkEnd w:id="6"/>
      <w:bookmarkEnd w:id="7"/>
      <w:bookmarkEnd w:id="8"/>
      <w:bookmarkEnd w:id="66"/>
      <w:bookmarkEnd w:id="67"/>
      <w:bookmarkEnd w:id="68"/>
      <w:bookmarkEnd w:id="69"/>
      <w:bookmarkEnd w:id="70"/>
    </w:p>
    <w:p w14:paraId="11D4498A" w14:textId="77777777" w:rsidR="00997F4D" w:rsidRDefault="00000000">
      <w:pPr>
        <w:pStyle w:val="a9"/>
        <w:ind w:leftChars="0" w:left="0" w:firstLine="420"/>
        <w:rPr>
          <w:rFonts w:asciiTheme="minorEastAsia" w:eastAsiaTheme="minorEastAsia" w:hAnsiTheme="minorEastAsia"/>
          <w:bCs/>
          <w:szCs w:val="21"/>
        </w:rPr>
      </w:pPr>
      <w:r>
        <w:rPr>
          <w:rFonts w:asciiTheme="minorEastAsia" w:eastAsiaTheme="minorEastAsia" w:hAnsiTheme="minorEastAsia" w:hint="eastAsia"/>
          <w:bCs/>
          <w:szCs w:val="21"/>
        </w:rPr>
        <w:t>近年来，随着人工智能的飞速发展，深度神经网络（</w:t>
      </w:r>
      <w:r>
        <w:rPr>
          <w:rFonts w:hint="eastAsia"/>
        </w:rPr>
        <w:t>Deep Neural Networks</w:t>
      </w:r>
      <w:r>
        <w:rPr>
          <w:rFonts w:hint="eastAsia"/>
        </w:rPr>
        <w:t>，</w:t>
      </w:r>
      <w:r>
        <w:rPr>
          <w:rFonts w:hint="eastAsia"/>
        </w:rPr>
        <w:t>D</w:t>
      </w:r>
      <w:r>
        <w:t>NN</w:t>
      </w:r>
      <w:r>
        <w:rPr>
          <w:rFonts w:asciiTheme="minorEastAsia" w:eastAsiaTheme="minorEastAsia" w:hAnsiTheme="minorEastAsia" w:hint="eastAsia"/>
          <w:bCs/>
          <w:szCs w:val="21"/>
        </w:rPr>
        <w:t>）在诸多领域都有着广泛应用，如目标检测、人脸识别、图像</w:t>
      </w:r>
      <w:proofErr w:type="gramStart"/>
      <w:r>
        <w:rPr>
          <w:rFonts w:asciiTheme="minorEastAsia" w:eastAsiaTheme="minorEastAsia" w:hAnsiTheme="minorEastAsia" w:hint="eastAsia"/>
          <w:bCs/>
          <w:szCs w:val="21"/>
        </w:rPr>
        <w:t>视频超</w:t>
      </w:r>
      <w:proofErr w:type="gramEnd"/>
      <w:r>
        <w:rPr>
          <w:rFonts w:asciiTheme="minorEastAsia" w:eastAsiaTheme="minorEastAsia" w:hAnsiTheme="minorEastAsia" w:hint="eastAsia"/>
          <w:bCs/>
          <w:szCs w:val="21"/>
        </w:rPr>
        <w:t>分处理等。由于DNN算法具有存储密集和计算密集两大特性，使得目前的DNN模型无法在边缘</w:t>
      </w:r>
      <w:proofErr w:type="gramStart"/>
      <w:r>
        <w:rPr>
          <w:rFonts w:asciiTheme="minorEastAsia" w:eastAsiaTheme="minorEastAsia" w:hAnsiTheme="minorEastAsia" w:hint="eastAsia"/>
          <w:bCs/>
          <w:szCs w:val="21"/>
        </w:rPr>
        <w:t>侧充分</w:t>
      </w:r>
      <w:proofErr w:type="gramEnd"/>
      <w:r>
        <w:rPr>
          <w:rFonts w:asciiTheme="minorEastAsia" w:eastAsiaTheme="minorEastAsia" w:hAnsiTheme="minorEastAsia" w:hint="eastAsia"/>
          <w:bCs/>
          <w:szCs w:val="21"/>
        </w:rPr>
        <w:t>地训练或者推理，而是只能通过与云端设备协调的方式进行工作。但是随着自动驾驶、无人机导航等技术的发展，大量的数据需要在本地完成处理，以确保实时、隐私和安全，显然现有的该类边缘智能设备还不足以满足需求。</w:t>
      </w:r>
    </w:p>
    <w:p w14:paraId="1815EFD4" w14:textId="77777777" w:rsidR="00997F4D" w:rsidRDefault="00000000">
      <w:pPr>
        <w:pStyle w:val="a9"/>
        <w:ind w:leftChars="0" w:left="0" w:firstLine="480"/>
      </w:pPr>
      <w:r>
        <w:rPr>
          <w:rFonts w:hint="eastAsia"/>
        </w:rPr>
        <w:t>而二值复数神经网络神经网络（</w:t>
      </w:r>
      <w:r>
        <w:t>Bin</w:t>
      </w:r>
      <w:hyperlink r:id="rId19" w:history="1">
        <w:r>
          <w:t>ary</w:t>
        </w:r>
      </w:hyperlink>
      <w:r>
        <w:t> </w:t>
      </w:r>
      <w:hyperlink r:id="rId20" w:history="1">
        <w:r>
          <w:t>Complex</w:t>
        </w:r>
      </w:hyperlink>
      <w:r>
        <w:t> </w:t>
      </w:r>
      <w:hyperlink r:id="rId21" w:history="1">
        <w:r>
          <w:t>Neural</w:t>
        </w:r>
      </w:hyperlink>
      <w:r>
        <w:t> </w:t>
      </w:r>
      <w:hyperlink r:id="rId22" w:history="1">
        <w:r>
          <w:t>Networks</w:t>
        </w:r>
      </w:hyperlink>
      <w:r>
        <w:t>，</w:t>
      </w:r>
      <w:r>
        <w:t>BCNN</w:t>
      </w:r>
      <w:r>
        <w:rPr>
          <w:rFonts w:hint="eastAsia"/>
        </w:rPr>
        <w:t>）有效地结合了二值神经网</w:t>
      </w:r>
      <w:r>
        <w:t>络（</w:t>
      </w:r>
      <w:r>
        <w:fldChar w:fldCharType="begin"/>
      </w:r>
      <w:r>
        <w:rPr>
          <w:rFonts w:hint="eastAsia"/>
        </w:rPr>
        <w:instrText xml:space="preserve"> HYPERLINK "https://blog.csdn.net/stdcoutzyx/article/details/50926174" \t "https://cn.bing.com/_blank" </w:instrText>
      </w:r>
      <w:r>
        <w:fldChar w:fldCharType="separate"/>
      </w:r>
      <w:r>
        <w:rPr>
          <w:shd w:val="clear" w:color="auto" w:fill="FFFFFF"/>
          <w:rPrChange w:id="71" w:author="GYJ" w:date="2022-11-11T15:19:00Z">
            <w:rPr>
              <w:color w:val="001BA0"/>
              <w:shd w:val="clear" w:color="auto" w:fill="FFFFFF"/>
            </w:rPr>
          </w:rPrChange>
        </w:rPr>
        <w:t>Binary Neural Net</w:t>
      </w:r>
      <w:r>
        <w:t>w</w:t>
      </w:r>
      <w:r>
        <w:rPr>
          <w:shd w:val="clear" w:color="auto" w:fill="FFFFFF"/>
          <w:rPrChange w:id="72" w:author="GYJ" w:date="2022-11-11T15:19:00Z">
            <w:rPr>
              <w:color w:val="001BA0"/>
              <w:shd w:val="clear" w:color="auto" w:fill="FFFFFF"/>
            </w:rPr>
          </w:rPrChange>
        </w:rPr>
        <w:t>ork</w:t>
      </w:r>
      <w:r>
        <w:t>s</w:t>
      </w:r>
      <w:r>
        <w:rPr>
          <w:rFonts w:hint="eastAsia"/>
          <w:shd w:val="clear" w:color="auto" w:fill="FFFFFF"/>
          <w:rPrChange w:id="73" w:author="GYJ" w:date="2022-11-11T15:19:00Z">
            <w:rPr>
              <w:rFonts w:hint="eastAsia"/>
              <w:color w:val="001BA0"/>
              <w:shd w:val="clear" w:color="auto" w:fill="FFFFFF"/>
            </w:rPr>
          </w:rPrChange>
        </w:rPr>
        <w:t>，</w:t>
      </w:r>
      <w:r>
        <w:rPr>
          <w:rFonts w:hint="eastAsia"/>
          <w:shd w:val="clear" w:color="auto" w:fill="FFFFFF"/>
          <w:rPrChange w:id="74" w:author="GYJ" w:date="2022-11-11T15:19:00Z">
            <w:rPr>
              <w:rFonts w:hint="eastAsia"/>
              <w:color w:val="001BA0"/>
              <w:shd w:val="clear" w:color="auto" w:fill="FFFFFF"/>
            </w:rPr>
          </w:rPrChange>
        </w:rPr>
        <w:t>BNN</w:t>
      </w:r>
      <w:r>
        <w:fldChar w:fldCharType="end"/>
      </w:r>
      <w:r>
        <w:t>）</w:t>
      </w:r>
      <w:r>
        <w:rPr>
          <w:rFonts w:hint="eastAsia"/>
        </w:rPr>
        <w:t>和复数神经网络（</w:t>
      </w:r>
      <w:r>
        <w:t>Deep Complex Networks</w:t>
      </w:r>
      <w:r>
        <w:t>，</w:t>
      </w:r>
      <w:r>
        <w:t>DCN</w:t>
      </w:r>
      <w:r>
        <w:rPr>
          <w:rFonts w:hint="eastAsia"/>
        </w:rPr>
        <w:t>），每层的输入、权重和输出均使用</w:t>
      </w:r>
      <w:proofErr w:type="gramStart"/>
      <w:r>
        <w:rPr>
          <w:rFonts w:hint="eastAsia"/>
        </w:rPr>
        <w:t>二值化复数</w:t>
      </w:r>
      <w:proofErr w:type="gramEnd"/>
      <w:r>
        <w:rPr>
          <w:rFonts w:hint="eastAsia"/>
        </w:rPr>
        <w:t>表示，具有高计算效率、低硬件开销、高能效比、高精度等优势。基于此，本文采用软硬件协同的设计思想提出并实现了一种面</w:t>
      </w:r>
      <w:r>
        <w:t>向</w:t>
      </w:r>
      <w:r>
        <w:t>BCNN</w:t>
      </w:r>
      <w:r>
        <w:t>的专</w:t>
      </w:r>
      <w:r>
        <w:rPr>
          <w:rFonts w:hint="eastAsia"/>
        </w:rPr>
        <w:t>用加速器芯片，经测试该芯片具有低功耗、高能效等优势。本文的主要研究工作有如下几点：</w:t>
      </w:r>
    </w:p>
    <w:p w14:paraId="1C9E5070" w14:textId="77777777" w:rsidR="00997F4D" w:rsidRDefault="00000000">
      <w:pPr>
        <w:pStyle w:val="a9"/>
        <w:numPr>
          <w:ilvl w:val="255"/>
          <w:numId w:val="0"/>
        </w:numPr>
        <w:ind w:firstLine="420"/>
        <w:jc w:val="left"/>
      </w:pPr>
      <w:r>
        <w:rPr>
          <w:rFonts w:eastAsiaTheme="minorEastAsia" w:hint="eastAsia"/>
          <w:bCs/>
          <w:szCs w:val="21"/>
        </w:rPr>
        <w:t>（</w:t>
      </w:r>
      <w:r>
        <w:rPr>
          <w:rFonts w:eastAsiaTheme="minorEastAsia" w:hint="eastAsia"/>
          <w:bCs/>
          <w:szCs w:val="21"/>
        </w:rPr>
        <w:t>1</w:t>
      </w:r>
      <w:r>
        <w:rPr>
          <w:rFonts w:eastAsiaTheme="minorEastAsia" w:hint="eastAsia"/>
          <w:bCs/>
          <w:szCs w:val="21"/>
        </w:rPr>
        <w:t>）</w:t>
      </w:r>
      <w:r>
        <w:rPr>
          <w:rFonts w:hint="eastAsia"/>
        </w:rPr>
        <w:t>研究</w:t>
      </w:r>
      <w:r>
        <w:rPr>
          <w:rFonts w:hint="eastAsia"/>
        </w:rPr>
        <w:t>BCNN</w:t>
      </w:r>
      <w:r>
        <w:rPr>
          <w:rFonts w:hint="eastAsia"/>
        </w:rPr>
        <w:t>算法的网络结构以及数据计算特性，针对网络结构中的卷积层、批标准化层、二</w:t>
      </w:r>
      <w:proofErr w:type="gramStart"/>
      <w:r>
        <w:rPr>
          <w:rFonts w:hint="eastAsia"/>
        </w:rPr>
        <w:t>值化层</w:t>
      </w:r>
      <w:proofErr w:type="gramEnd"/>
      <w:r>
        <w:rPr>
          <w:rFonts w:hint="eastAsia"/>
        </w:rPr>
        <w:t>等分别设计了相应的优化计算模块，例如使用简单的</w:t>
      </w:r>
      <w:r>
        <w:rPr>
          <w:rFonts w:hint="eastAsia"/>
        </w:rPr>
        <w:t>popcount(xnor)</w:t>
      </w:r>
      <w:r>
        <w:rPr>
          <w:rFonts w:hint="eastAsia"/>
        </w:rPr>
        <w:t>计算替代复杂的乘法计算、使用简单的阈值比</w:t>
      </w:r>
      <w:proofErr w:type="gramStart"/>
      <w:r>
        <w:rPr>
          <w:rFonts w:hint="eastAsia"/>
        </w:rPr>
        <w:t>较计算</w:t>
      </w:r>
      <w:proofErr w:type="gramEnd"/>
      <w:r>
        <w:rPr>
          <w:rFonts w:hint="eastAsia"/>
        </w:rPr>
        <w:t>替代复杂的批标准化操作等等，节省了硬件开销的同时还提高了计算效率。</w:t>
      </w:r>
    </w:p>
    <w:p w14:paraId="0080A9EA" w14:textId="77777777" w:rsidR="00997F4D" w:rsidRDefault="00000000">
      <w:pPr>
        <w:pStyle w:val="a9"/>
        <w:numPr>
          <w:ilvl w:val="0"/>
          <w:numId w:val="3"/>
        </w:numPr>
        <w:ind w:leftChars="0"/>
        <w:jc w:val="left"/>
      </w:pPr>
      <w:r>
        <w:rPr>
          <w:rFonts w:hint="eastAsia"/>
        </w:rPr>
        <w:t>研究</w:t>
      </w:r>
      <w:r>
        <w:rPr>
          <w:rFonts w:hint="eastAsia"/>
        </w:rPr>
        <w:t>BCNN</w:t>
      </w:r>
      <w:r>
        <w:rPr>
          <w:rFonts w:hint="eastAsia"/>
        </w:rPr>
        <w:t>算法中二值复数的数据特点，设计了新型的数据存储方式，极大地提高了存储资源利用率并减少了内存访问次数。</w:t>
      </w:r>
    </w:p>
    <w:p w14:paraId="63032596" w14:textId="77777777" w:rsidR="00997F4D" w:rsidRDefault="00000000">
      <w:pPr>
        <w:pStyle w:val="a9"/>
        <w:numPr>
          <w:ilvl w:val="0"/>
          <w:numId w:val="3"/>
        </w:numPr>
        <w:ind w:leftChars="0"/>
        <w:jc w:val="left"/>
      </w:pPr>
      <w:r>
        <w:rPr>
          <w:rFonts w:hint="eastAsia"/>
        </w:rPr>
        <w:t>研究并设计</w:t>
      </w:r>
      <w:r>
        <w:rPr>
          <w:rFonts w:hint="eastAsia"/>
        </w:rPr>
        <w:t>RISC-V</w:t>
      </w:r>
      <w:r>
        <w:rPr>
          <w:rFonts w:hint="eastAsia"/>
        </w:rPr>
        <w:t>扩展指令集，并基于该扩展指令集以及上述工作内容设计了面向</w:t>
      </w:r>
      <w:r>
        <w:rPr>
          <w:rFonts w:hint="eastAsia"/>
        </w:rPr>
        <w:t>BCNN</w:t>
      </w:r>
      <w:r>
        <w:rPr>
          <w:rFonts w:hint="eastAsia"/>
        </w:rPr>
        <w:t>的专用协处理器；该协处理器采用访问执行解耦合架构，内置一块面向二值复数计算</w:t>
      </w:r>
      <w:proofErr w:type="gramStart"/>
      <w:r>
        <w:rPr>
          <w:rFonts w:hint="eastAsia"/>
        </w:rPr>
        <w:t>且算力强大</w:t>
      </w:r>
      <w:proofErr w:type="gramEnd"/>
      <w:r>
        <w:rPr>
          <w:rFonts w:hint="eastAsia"/>
        </w:rPr>
        <w:t>的脉动阵列阈值计算单元和两块片上存储，可高效完成</w:t>
      </w:r>
      <w:r>
        <w:rPr>
          <w:rFonts w:hint="eastAsia"/>
        </w:rPr>
        <w:t>BCNN</w:t>
      </w:r>
      <w:r>
        <w:rPr>
          <w:rFonts w:hint="eastAsia"/>
        </w:rPr>
        <w:t>算法中二值复数</w:t>
      </w:r>
      <w:proofErr w:type="gramStart"/>
      <w:r>
        <w:rPr>
          <w:rFonts w:hint="eastAsia"/>
        </w:rPr>
        <w:t>层计算</w:t>
      </w:r>
      <w:proofErr w:type="gramEnd"/>
      <w:r>
        <w:rPr>
          <w:rFonts w:hint="eastAsia"/>
        </w:rPr>
        <w:t>任务。</w:t>
      </w:r>
    </w:p>
    <w:p w14:paraId="0AC5D273" w14:textId="77777777" w:rsidR="00997F4D" w:rsidRDefault="00000000">
      <w:pPr>
        <w:pStyle w:val="a9"/>
        <w:numPr>
          <w:ilvl w:val="0"/>
          <w:numId w:val="3"/>
        </w:numPr>
        <w:ind w:leftChars="0"/>
        <w:jc w:val="left"/>
      </w:pPr>
      <w:r>
        <w:rPr>
          <w:rFonts w:hint="eastAsia"/>
        </w:rPr>
        <w:t>将设计的专用协处理器与</w:t>
      </w:r>
      <w:r>
        <w:rPr>
          <w:rFonts w:hint="eastAsia"/>
        </w:rPr>
        <w:t>RISC-V</w:t>
      </w:r>
      <w:r>
        <w:rPr>
          <w:rFonts w:hint="eastAsia"/>
        </w:rPr>
        <w:t>开源核</w:t>
      </w:r>
      <w:r>
        <w:rPr>
          <w:rFonts w:hint="eastAsia"/>
        </w:rPr>
        <w:t>Rocket</w:t>
      </w:r>
      <w:r>
        <w:rPr>
          <w:rFonts w:hint="eastAsia"/>
        </w:rPr>
        <w:t>集成得到一个完整的专用加速器芯片硬件系统，并完成其软件系统系统设计。</w:t>
      </w:r>
    </w:p>
    <w:p w14:paraId="62273462" w14:textId="77777777" w:rsidR="00997F4D" w:rsidRDefault="00000000">
      <w:pPr>
        <w:pStyle w:val="a9"/>
        <w:numPr>
          <w:ilvl w:val="255"/>
          <w:numId w:val="0"/>
        </w:numPr>
        <w:ind w:firstLine="420"/>
        <w:jc w:val="left"/>
        <w:rPr>
          <w:rFonts w:eastAsiaTheme="minorEastAsia"/>
          <w:bCs/>
          <w:szCs w:val="21"/>
        </w:rPr>
      </w:pPr>
      <w:r>
        <w:rPr>
          <w:rFonts w:eastAsiaTheme="minorEastAsia" w:hint="eastAsia"/>
          <w:bCs/>
          <w:szCs w:val="21"/>
        </w:rPr>
        <w:lastRenderedPageBreak/>
        <w:t>搭建软硬件协同验证平台，对专用加速器芯片进行验证与优化；使用</w:t>
      </w:r>
      <w:r>
        <w:rPr>
          <w:rFonts w:eastAsiaTheme="minorEastAsia" w:hint="eastAsia"/>
          <w:bCs/>
          <w:szCs w:val="21"/>
        </w:rPr>
        <w:t>Vivado</w:t>
      </w:r>
      <w:r>
        <w:rPr>
          <w:rFonts w:eastAsiaTheme="minorEastAsia" w:hint="eastAsia"/>
          <w:bCs/>
          <w:szCs w:val="21"/>
        </w:rPr>
        <w:t>工具对优化后的芯片进行性能评估，并通过</w:t>
      </w:r>
      <w:r>
        <w:rPr>
          <w:rFonts w:eastAsiaTheme="minorEastAsia" w:hint="eastAsia"/>
          <w:bCs/>
          <w:szCs w:val="21"/>
        </w:rPr>
        <w:t>FPGA</w:t>
      </w:r>
      <w:r>
        <w:rPr>
          <w:rFonts w:eastAsiaTheme="minorEastAsia" w:hint="eastAsia"/>
          <w:bCs/>
          <w:szCs w:val="21"/>
        </w:rPr>
        <w:t>实现该专用加速器芯片，并实现了</w:t>
      </w:r>
      <w:r>
        <w:rPr>
          <w:rFonts w:eastAsiaTheme="minorEastAsia" w:hint="eastAsia"/>
          <w:bCs/>
          <w:szCs w:val="21"/>
        </w:rPr>
        <w:t>LLIE-cBNN</w:t>
      </w:r>
      <w:r>
        <w:rPr>
          <w:rFonts w:eastAsiaTheme="minorEastAsia" w:hint="eastAsia"/>
          <w:bCs/>
          <w:szCs w:val="21"/>
        </w:rPr>
        <w:t>低光增强网络。</w:t>
      </w:r>
    </w:p>
    <w:p w14:paraId="15116CB2" w14:textId="77777777" w:rsidR="00997F4D" w:rsidRDefault="00000000">
      <w:pPr>
        <w:pStyle w:val="a9"/>
        <w:ind w:leftChars="0" w:left="0" w:firstLine="480"/>
        <w:jc w:val="left"/>
      </w:pPr>
      <w:r>
        <w:rPr>
          <w:rFonts w:hint="eastAsia"/>
        </w:rPr>
        <w:t>实验结果表明，本文实现的面向</w:t>
      </w:r>
      <w:r>
        <w:rPr>
          <w:rFonts w:hint="eastAsia"/>
        </w:rPr>
        <w:t>BCNN</w:t>
      </w:r>
      <w:r>
        <w:rPr>
          <w:rFonts w:hint="eastAsia"/>
        </w:rPr>
        <w:t>的专用加速器芯片计算性能可达</w:t>
      </w:r>
      <w:r>
        <w:rPr>
          <w:rFonts w:hint="eastAsia"/>
        </w:rPr>
        <w:t>3.3TOPS</w:t>
      </w:r>
      <w:r>
        <w:rPr>
          <w:rFonts w:hint="eastAsia"/>
        </w:rPr>
        <w:t>，</w:t>
      </w:r>
      <w:proofErr w:type="gramStart"/>
      <w:r>
        <w:rPr>
          <w:rFonts w:hint="eastAsia"/>
        </w:rPr>
        <w:t>功耗仅</w:t>
      </w:r>
      <w:proofErr w:type="gramEnd"/>
      <w:r>
        <w:rPr>
          <w:rFonts w:hint="eastAsia"/>
        </w:rPr>
        <w:t>为</w:t>
      </w:r>
      <w:r>
        <w:rPr>
          <w:rFonts w:hint="eastAsia"/>
        </w:rPr>
        <w:t>2.076W</w:t>
      </w:r>
      <w:r>
        <w:rPr>
          <w:rFonts w:hint="eastAsia"/>
        </w:rPr>
        <w:t>，基本满足边缘智能设备低成本、低功耗、高能效的需求。</w:t>
      </w:r>
    </w:p>
    <w:p w14:paraId="58839B04" w14:textId="77777777" w:rsidR="00997F4D" w:rsidRDefault="00997F4D">
      <w:pPr>
        <w:pStyle w:val="a9"/>
        <w:ind w:leftChars="0" w:left="0" w:firstLine="480"/>
        <w:jc w:val="left"/>
      </w:pPr>
    </w:p>
    <w:p w14:paraId="4BDEC4B1" w14:textId="77777777" w:rsidR="00997F4D" w:rsidRDefault="00000000">
      <w:pPr>
        <w:rPr>
          <w:rFonts w:eastAsiaTheme="majorEastAsia"/>
        </w:rPr>
      </w:pPr>
      <w:r>
        <w:rPr>
          <w:rFonts w:eastAsia="黑体"/>
          <w:bCs/>
        </w:rPr>
        <w:t>关键词：</w:t>
      </w:r>
      <w:r>
        <w:rPr>
          <w:rFonts w:eastAsiaTheme="majorEastAsia"/>
        </w:rPr>
        <w:t xml:space="preserve"> </w:t>
      </w:r>
      <w:r>
        <w:rPr>
          <w:rFonts w:eastAsiaTheme="majorEastAsia" w:hint="eastAsia"/>
        </w:rPr>
        <w:t>边缘智能；二值复数神经网络；</w:t>
      </w:r>
      <w:r>
        <w:rPr>
          <w:rFonts w:eastAsiaTheme="majorEastAsia" w:hint="eastAsia"/>
        </w:rPr>
        <w:t>RISC-V</w:t>
      </w:r>
      <w:r>
        <w:rPr>
          <w:rFonts w:eastAsiaTheme="majorEastAsia" w:hint="eastAsia"/>
        </w:rPr>
        <w:t>；协处理器；脉动阵列</w:t>
      </w:r>
      <w:r>
        <w:rPr>
          <w:rFonts w:eastAsiaTheme="majorEastAsia" w:hint="eastAsia"/>
        </w:rPr>
        <w:t xml:space="preserve"> </w:t>
      </w:r>
    </w:p>
    <w:p w14:paraId="3C2C84C8" w14:textId="77777777" w:rsidR="00997F4D" w:rsidRDefault="00000000">
      <w:pPr>
        <w:pStyle w:val="1"/>
        <w:numPr>
          <w:ilvl w:val="0"/>
          <w:numId w:val="0"/>
        </w:numPr>
      </w:pPr>
      <w:bookmarkStart w:id="75" w:name="_Toc437362299"/>
      <w:bookmarkStart w:id="76" w:name="_Toc46962950"/>
      <w:bookmarkStart w:id="77" w:name="_Toc379915051"/>
      <w:bookmarkStart w:id="78" w:name="_Toc571"/>
      <w:bookmarkStart w:id="79" w:name="_Toc444250081"/>
      <w:bookmarkStart w:id="80" w:name="_Toc57189221"/>
      <w:bookmarkStart w:id="81" w:name="_Toc377235967"/>
      <w:bookmarkStart w:id="82" w:name="_Toc229915032"/>
      <w:bookmarkStart w:id="83" w:name="_Toc229791431"/>
      <w:r>
        <w:lastRenderedPageBreak/>
        <w:t>Abstract</w:t>
      </w:r>
      <w:bookmarkEnd w:id="75"/>
      <w:bookmarkEnd w:id="76"/>
      <w:bookmarkEnd w:id="77"/>
      <w:bookmarkEnd w:id="78"/>
      <w:bookmarkEnd w:id="79"/>
      <w:bookmarkEnd w:id="80"/>
      <w:bookmarkEnd w:id="81"/>
    </w:p>
    <w:p w14:paraId="12EEB544" w14:textId="77777777" w:rsidR="00997F4D" w:rsidRDefault="00000000">
      <w:bookmarkStart w:id="84" w:name="OLE_LINK21"/>
      <w:bookmarkStart w:id="85" w:name="OLE_LINK10"/>
      <w:r>
        <w:tab/>
      </w:r>
      <w:r>
        <w:rPr>
          <w:rFonts w:hint="eastAsia"/>
        </w:rPr>
        <w:t>In recent years, with the rapid development of artificial intelligence, Deep Neural Networks (DNN) have been widely used in many fields, such as object detection, face recognition, image and video super-resolution processing, etc. Due to the two characteristics of storage-intensive and computationally-intensive, the current DNN models cannot be fully trained or reasoned on the edge side, but can only work in coordination with cloud devices. However, with the development of technologies such as autonomous driving and drone navigation, a large amount of data needs to be processed locally to ensure real-time, privacy and security. Obviously, the existing edge smart devices are not enough to meet the demand.</w:t>
      </w:r>
    </w:p>
    <w:p w14:paraId="6AACA58D" w14:textId="77777777" w:rsidR="00997F4D" w:rsidRDefault="00000000">
      <w:pPr>
        <w:ind w:firstLine="480"/>
      </w:pPr>
      <w:r>
        <w:rPr>
          <w:rFonts w:hint="eastAsia"/>
        </w:rPr>
        <w:t>And Binary Complex Neural Networks (Binary Complex Neural Networks, BCNN) effectively combines Binarized Neural Networks (BNN) and Complex Neural Networks (Deep Complex Networks, DCN), the input, weight and the outputs are represented by binarized complex numbers, therefore BCNN have the advantages of high computational efficiency, low hardware overhead, high energy efficiency ratio, and high precision. Based on this, this paper proposes and implements a dedicated accelerator chip for BCNN by adopting the design idea of software and hardware collaboration. After testing, the chip has the advantages of low power consumption and high energy efficiency. The main research work of this paper is as follows:</w:t>
      </w:r>
    </w:p>
    <w:p w14:paraId="7C5806BC" w14:textId="77777777" w:rsidR="00997F4D" w:rsidRDefault="00000000">
      <w:pPr>
        <w:numPr>
          <w:ilvl w:val="0"/>
          <w:numId w:val="4"/>
        </w:numPr>
        <w:ind w:firstLine="480"/>
      </w:pPr>
      <w:r>
        <w:rPr>
          <w:rFonts w:hint="eastAsia"/>
        </w:rPr>
        <w:t>Researched the network structure and data calculation characteristics of the BCNN algorithm, and designed corresponding optimized calculation modules for the convolution layer, batch normalization layer, and binarization layer in the network structure, such as using a simple popcount(xnor) calculation to replace complex multiplication calculations, using simple threshold comparison calculations to replace complex batch normalization operations, etc., to save hardware overhead and improve computational efficiency.</w:t>
      </w:r>
    </w:p>
    <w:p w14:paraId="58074571" w14:textId="77777777" w:rsidR="00997F4D" w:rsidRDefault="00000000">
      <w:pPr>
        <w:numPr>
          <w:ilvl w:val="0"/>
          <w:numId w:val="4"/>
        </w:numPr>
        <w:ind w:firstLine="480"/>
      </w:pPr>
      <w:r>
        <w:rPr>
          <w:rFonts w:hint="eastAsia"/>
        </w:rPr>
        <w:t>Researched the data characteristics of binary complex numbers in the BCNN    algorithm, and designed a new data storage method, which greatly improves the utilization of storage resources and reduces the number of memory accesses.</w:t>
      </w:r>
    </w:p>
    <w:p w14:paraId="29FFF6AA" w14:textId="77777777" w:rsidR="00997F4D" w:rsidRDefault="00000000">
      <w:pPr>
        <w:ind w:firstLine="480"/>
      </w:pPr>
      <w:r>
        <w:rPr>
          <w:rFonts w:hint="eastAsia"/>
        </w:rPr>
        <w:t xml:space="preserve">(3) Researched and designed the RISC-V extended instruction set, and designed a dedicated coprocessor for BCNN based on the extended instruction set and the above work </w:t>
      </w:r>
      <w:r>
        <w:rPr>
          <w:rFonts w:hint="eastAsia"/>
        </w:rPr>
        <w:lastRenderedPageBreak/>
        <w:t>content; The systolic array threshold unit with powerful computing power and two pieces of on-chip storage can efficiently complete the binary complex layer computing tasks in the BCNN algorithm.</w:t>
      </w:r>
    </w:p>
    <w:p w14:paraId="5BA69FD6" w14:textId="77777777" w:rsidR="00997F4D" w:rsidRDefault="00000000">
      <w:pPr>
        <w:ind w:firstLine="480"/>
      </w:pPr>
      <w:r>
        <w:rPr>
          <w:rFonts w:hint="eastAsia"/>
        </w:rPr>
        <w:t xml:space="preserve">(4) Integrated the dedicated coprocessor with the RISC-V </w:t>
      </w:r>
      <w:proofErr w:type="gramStart"/>
      <w:r>
        <w:rPr>
          <w:rFonts w:hint="eastAsia"/>
        </w:rPr>
        <w:t>open source</w:t>
      </w:r>
      <w:proofErr w:type="gramEnd"/>
      <w:r>
        <w:rPr>
          <w:rFonts w:hint="eastAsia"/>
        </w:rPr>
        <w:t xml:space="preserve"> core Rocket to obtain a complete dedicated accelerator chip hardware system, and completed its software system system design.</w:t>
      </w:r>
    </w:p>
    <w:p w14:paraId="224ECAE8" w14:textId="77777777" w:rsidR="00997F4D" w:rsidRDefault="00000000">
      <w:pPr>
        <w:ind w:firstLine="480"/>
      </w:pPr>
      <w:r>
        <w:rPr>
          <w:rFonts w:hint="eastAsia"/>
        </w:rPr>
        <w:t>(5) Built a software and hardware co-verification platform to verify and optimize the dedicated accelerator chip; used the Vivado tool to evaluate the performance of the optimized chip, and implemented the dedicated accelerator chip through FPGA, and implement the LLIE-cBNN low-light enhanced network .</w:t>
      </w:r>
    </w:p>
    <w:p w14:paraId="43CAEAEA" w14:textId="77777777" w:rsidR="00997F4D" w:rsidRDefault="00000000">
      <w:pPr>
        <w:ind w:firstLine="480"/>
      </w:pPr>
      <w:r>
        <w:rPr>
          <w:rFonts w:hint="eastAsia"/>
        </w:rPr>
        <w:t>The experimental results show that the computing performance of the BCNN-oriented dedicated accelerator chip implemented in this paper can reach 3.3TOPS, and the power consumption is only 2.076W, which basically meets the requirements of low-cost, low-power consumption, and high energy efficiency for edge smart devices.</w:t>
      </w:r>
      <w:r>
        <w:t xml:space="preserve"> </w:t>
      </w:r>
    </w:p>
    <w:p w14:paraId="5AA2FB88" w14:textId="77777777" w:rsidR="00997F4D" w:rsidRDefault="00997F4D"/>
    <w:bookmarkEnd w:id="84"/>
    <w:bookmarkEnd w:id="85"/>
    <w:p w14:paraId="39987928" w14:textId="77777777" w:rsidR="00997F4D" w:rsidRDefault="00000000">
      <w:pPr>
        <w:rPr>
          <w:color w:val="000000" w:themeColor="text1"/>
        </w:rPr>
      </w:pPr>
      <w:r>
        <w:rPr>
          <w:b/>
        </w:rPr>
        <w:t>Key words:</w:t>
      </w:r>
      <w:r>
        <w:t xml:space="preserve"> </w:t>
      </w:r>
      <w:r>
        <w:rPr>
          <w:rFonts w:hint="eastAsia"/>
        </w:rPr>
        <w:t xml:space="preserve">Edge Intelligence; Binary Complex Neural Networks(BCNN); </w:t>
      </w:r>
      <w:r>
        <w:rPr>
          <w:rFonts w:eastAsiaTheme="majorEastAsia" w:hint="eastAsia"/>
        </w:rPr>
        <w:t xml:space="preserve">RISC-V; </w:t>
      </w:r>
      <w:r>
        <w:rPr>
          <w:rFonts w:hint="eastAsia"/>
        </w:rPr>
        <w:t>coprocessor; systolic array</w:t>
      </w:r>
    </w:p>
    <w:p w14:paraId="296CCAD3" w14:textId="77777777" w:rsidR="00997F4D" w:rsidRDefault="00000000">
      <w:pPr>
        <w:widowControl/>
        <w:spacing w:line="240" w:lineRule="auto"/>
        <w:jc w:val="left"/>
        <w:rPr>
          <w:b/>
        </w:rPr>
      </w:pPr>
      <w:r>
        <w:rPr>
          <w:b/>
        </w:rPr>
        <w:br w:type="page"/>
      </w:r>
    </w:p>
    <w:p w14:paraId="4DADCB95" w14:textId="77777777" w:rsidR="00997F4D" w:rsidRDefault="00000000">
      <w:pPr>
        <w:jc w:val="center"/>
        <w:rPr>
          <w:rFonts w:eastAsia="黑体"/>
          <w:sz w:val="20"/>
          <w:szCs w:val="20"/>
        </w:rPr>
      </w:pPr>
      <w:bookmarkStart w:id="86" w:name="_Toc229791432"/>
      <w:bookmarkStart w:id="87" w:name="_Toc380663913"/>
      <w:bookmarkStart w:id="88" w:name="_Toc437362260"/>
      <w:bookmarkStart w:id="89" w:name="_Toc379915052"/>
      <w:bookmarkStart w:id="90" w:name="_Toc439328361"/>
      <w:bookmarkStart w:id="91" w:name="_Toc444250082"/>
      <w:bookmarkStart w:id="92" w:name="_Toc230751642"/>
      <w:bookmarkStart w:id="93" w:name="_Toc377236306"/>
      <w:bookmarkStart w:id="94" w:name="_Toc57978731"/>
      <w:bookmarkStart w:id="95" w:name="_Toc377235968"/>
      <w:bookmarkStart w:id="96" w:name="_Toc379621584"/>
      <w:bookmarkStart w:id="97" w:name="_Toc444265032"/>
      <w:bookmarkStart w:id="98" w:name="_Toc229915033"/>
      <w:bookmarkEnd w:id="82"/>
      <w:bookmarkEnd w:id="83"/>
      <w:r>
        <w:rPr>
          <w:rFonts w:ascii="黑体" w:eastAsia="黑体" w:hAnsi="黑体"/>
          <w:sz w:val="32"/>
          <w:szCs w:val="32"/>
        </w:rPr>
        <w:lastRenderedPageBreak/>
        <w:t xml:space="preserve">目  </w:t>
      </w:r>
      <w:bookmarkStart w:id="99" w:name="_Toc437362301"/>
      <w:r>
        <w:rPr>
          <w:rFonts w:ascii="黑体" w:eastAsia="黑体" w:hAnsi="黑体"/>
          <w:sz w:val="32"/>
          <w:szCs w:val="32"/>
        </w:rPr>
        <w:t>录</w:t>
      </w:r>
      <w:bookmarkEnd w:id="86"/>
      <w:bookmarkEnd w:id="87"/>
      <w:bookmarkEnd w:id="88"/>
      <w:bookmarkEnd w:id="89"/>
      <w:bookmarkEnd w:id="90"/>
      <w:bookmarkEnd w:id="91"/>
      <w:bookmarkEnd w:id="92"/>
      <w:bookmarkEnd w:id="93"/>
      <w:bookmarkEnd w:id="94"/>
      <w:bookmarkEnd w:id="95"/>
      <w:bookmarkEnd w:id="96"/>
      <w:bookmarkEnd w:id="97"/>
      <w:bookmarkEnd w:id="98"/>
      <w:bookmarkEnd w:id="99"/>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14:paraId="1F67DF2F" w14:textId="77777777" w:rsidR="00997F4D" w:rsidRDefault="00000000">
      <w:pPr>
        <w:pStyle w:val="TOC1"/>
        <w:tabs>
          <w:tab w:val="clear" w:pos="480"/>
          <w:tab w:val="clear" w:pos="8949"/>
          <w:tab w:val="right" w:leader="dot" w:pos="8959"/>
        </w:tabs>
      </w:pPr>
      <w:r>
        <w:rPr>
          <w:rFonts w:hint="eastAsia"/>
        </w:rPr>
        <w:t>二值复数神经网络（</w:t>
      </w:r>
      <w:r>
        <w:rPr>
          <w:rFonts w:hint="eastAsia"/>
        </w:rPr>
        <w:t>BCNN</w:t>
      </w:r>
      <w:r>
        <w:rPr>
          <w:rFonts w:hint="eastAsia"/>
        </w:rPr>
        <w:t>）专用加速芯片的研究与设计</w:t>
      </w:r>
      <w:r>
        <w:tab/>
      </w:r>
      <w:r>
        <w:fldChar w:fldCharType="begin"/>
      </w:r>
      <w:r>
        <w:instrText xml:space="preserve"> PAGEREF _Toc24185 \h </w:instrText>
      </w:r>
      <w:r>
        <w:fldChar w:fldCharType="separate"/>
      </w:r>
      <w:r>
        <w:t>I</w:t>
      </w:r>
      <w:r>
        <w:fldChar w:fldCharType="end"/>
      </w:r>
    </w:p>
    <w:p w14:paraId="6EE9CF8F" w14:textId="77777777" w:rsidR="00997F4D" w:rsidRDefault="00000000">
      <w:pPr>
        <w:pStyle w:val="TOC1"/>
        <w:tabs>
          <w:tab w:val="clear" w:pos="480"/>
          <w:tab w:val="clear" w:pos="8949"/>
          <w:tab w:val="right" w:leader="dot" w:pos="8959"/>
        </w:tabs>
      </w:pPr>
      <w:r>
        <w:rPr>
          <w:szCs w:val="30"/>
        </w:rPr>
        <w:t>A Dissertation Submitted in Partial Fulfillment of the Requirements</w:t>
      </w:r>
      <w:r>
        <w:tab/>
      </w:r>
      <w:r>
        <w:fldChar w:fldCharType="begin"/>
      </w:r>
      <w:r>
        <w:instrText xml:space="preserve"> PAGEREF _Toc17674 \h </w:instrText>
      </w:r>
      <w:r>
        <w:fldChar w:fldCharType="separate"/>
      </w:r>
      <w:r>
        <w:t>II</w:t>
      </w:r>
      <w:r>
        <w:fldChar w:fldCharType="end"/>
      </w:r>
    </w:p>
    <w:p w14:paraId="1ACC97B7" w14:textId="77777777" w:rsidR="00997F4D" w:rsidRDefault="00000000">
      <w:pPr>
        <w:pStyle w:val="TOC1"/>
        <w:tabs>
          <w:tab w:val="clear" w:pos="480"/>
          <w:tab w:val="clear" w:pos="8949"/>
          <w:tab w:val="right" w:leader="dot" w:pos="895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_Toc11567 \h </w:instrText>
      </w:r>
      <w:r>
        <w:fldChar w:fldCharType="separate"/>
      </w:r>
      <w:r>
        <w:t>II</w:t>
      </w:r>
      <w:r>
        <w:fldChar w:fldCharType="end"/>
      </w:r>
    </w:p>
    <w:p w14:paraId="35E4F736" w14:textId="77777777" w:rsidR="00997F4D" w:rsidRDefault="00000000">
      <w:pPr>
        <w:pStyle w:val="TOC1"/>
        <w:tabs>
          <w:tab w:val="clear" w:pos="480"/>
          <w:tab w:val="clear" w:pos="8949"/>
          <w:tab w:val="right" w:leader="dot" w:pos="8959"/>
        </w:tabs>
      </w:pPr>
      <w:r>
        <w:t>摘</w:t>
      </w:r>
      <w:r>
        <w:t xml:space="preserve">  </w:t>
      </w:r>
      <w:r>
        <w:t>要</w:t>
      </w:r>
      <w:r>
        <w:tab/>
      </w:r>
      <w:r>
        <w:fldChar w:fldCharType="begin"/>
      </w:r>
      <w:r>
        <w:instrText xml:space="preserve"> PAGEREF _Toc4326 \h </w:instrText>
      </w:r>
      <w:r>
        <w:fldChar w:fldCharType="separate"/>
      </w:r>
      <w:r>
        <w:t>I</w:t>
      </w:r>
      <w:r>
        <w:fldChar w:fldCharType="end"/>
      </w:r>
    </w:p>
    <w:p w14:paraId="2BECA125" w14:textId="77777777" w:rsidR="00997F4D" w:rsidRDefault="00000000">
      <w:pPr>
        <w:pStyle w:val="TOC1"/>
        <w:tabs>
          <w:tab w:val="clear" w:pos="480"/>
          <w:tab w:val="clear" w:pos="8949"/>
          <w:tab w:val="right" w:leader="dot" w:pos="8959"/>
        </w:tabs>
      </w:pPr>
      <w:r>
        <w:t>Abstract</w:t>
      </w:r>
      <w:r>
        <w:tab/>
      </w:r>
      <w:r>
        <w:fldChar w:fldCharType="begin"/>
      </w:r>
      <w:r>
        <w:instrText xml:space="preserve"> PAGEREF _Toc571 \h </w:instrText>
      </w:r>
      <w:r>
        <w:fldChar w:fldCharType="separate"/>
      </w:r>
      <w:r>
        <w:t>II</w:t>
      </w:r>
      <w:r>
        <w:fldChar w:fldCharType="end"/>
      </w:r>
    </w:p>
    <w:p w14:paraId="2FEEC9B5" w14:textId="77777777" w:rsidR="00997F4D" w:rsidRDefault="00000000">
      <w:pPr>
        <w:pStyle w:val="TOC1"/>
        <w:tabs>
          <w:tab w:val="clear" w:pos="480"/>
          <w:tab w:val="clear" w:pos="8949"/>
          <w:tab w:val="right" w:leader="dot" w:pos="8959"/>
        </w:tabs>
      </w:pPr>
      <w:r>
        <w:rPr>
          <w:rFonts w:hint="eastAsia"/>
        </w:rPr>
        <w:t xml:space="preserve">1 </w:t>
      </w:r>
      <w:r>
        <w:t>绪论</w:t>
      </w:r>
      <w:r>
        <w:tab/>
      </w:r>
      <w:r>
        <w:fldChar w:fldCharType="begin"/>
      </w:r>
      <w:r>
        <w:instrText xml:space="preserve"> PAGEREF _Toc17919 \h </w:instrText>
      </w:r>
      <w:r>
        <w:fldChar w:fldCharType="separate"/>
      </w:r>
      <w:r>
        <w:t>1</w:t>
      </w:r>
      <w:r>
        <w:fldChar w:fldCharType="end"/>
      </w:r>
    </w:p>
    <w:p w14:paraId="76BCE03E" w14:textId="77777777" w:rsidR="00997F4D" w:rsidRDefault="00000000">
      <w:pPr>
        <w:pStyle w:val="TOC2"/>
        <w:tabs>
          <w:tab w:val="clear" w:pos="960"/>
          <w:tab w:val="clear" w:pos="8949"/>
          <w:tab w:val="right" w:leader="dot" w:pos="8959"/>
        </w:tabs>
      </w:pPr>
      <w:r>
        <w:rPr>
          <w:rFonts w:hint="eastAsia"/>
        </w:rPr>
        <w:t xml:space="preserve">1.1 </w:t>
      </w:r>
      <w:r>
        <w:t>研究背景与意义</w:t>
      </w:r>
      <w:r>
        <w:tab/>
      </w:r>
      <w:r>
        <w:fldChar w:fldCharType="begin"/>
      </w:r>
      <w:r>
        <w:instrText xml:space="preserve"> PAGEREF _Toc11224 \h </w:instrText>
      </w:r>
      <w:r>
        <w:fldChar w:fldCharType="separate"/>
      </w:r>
      <w:r>
        <w:t>1</w:t>
      </w:r>
      <w:r>
        <w:fldChar w:fldCharType="end"/>
      </w:r>
    </w:p>
    <w:p w14:paraId="46F3B344" w14:textId="77777777" w:rsidR="00997F4D" w:rsidRDefault="00000000">
      <w:pPr>
        <w:pStyle w:val="TOC2"/>
        <w:tabs>
          <w:tab w:val="clear" w:pos="960"/>
          <w:tab w:val="clear" w:pos="8949"/>
          <w:tab w:val="right" w:leader="dot" w:pos="8959"/>
        </w:tabs>
      </w:pPr>
      <w:r>
        <w:rPr>
          <w:rFonts w:hint="eastAsia"/>
        </w:rPr>
        <w:t>1.2 研究现状</w:t>
      </w:r>
      <w:r>
        <w:tab/>
      </w:r>
      <w:r>
        <w:fldChar w:fldCharType="begin"/>
      </w:r>
      <w:r>
        <w:instrText xml:space="preserve"> PAGEREF _Toc15756 \h </w:instrText>
      </w:r>
      <w:r>
        <w:fldChar w:fldCharType="separate"/>
      </w:r>
      <w:r>
        <w:t>6</w:t>
      </w:r>
      <w:r>
        <w:fldChar w:fldCharType="end"/>
      </w:r>
    </w:p>
    <w:p w14:paraId="0E312494" w14:textId="77777777" w:rsidR="00997F4D" w:rsidRDefault="00000000">
      <w:pPr>
        <w:pStyle w:val="TOC2"/>
        <w:tabs>
          <w:tab w:val="clear" w:pos="960"/>
          <w:tab w:val="clear" w:pos="8949"/>
          <w:tab w:val="right" w:leader="dot" w:pos="8959"/>
        </w:tabs>
      </w:pPr>
      <w:r>
        <w:rPr>
          <w:rFonts w:hint="eastAsia"/>
        </w:rPr>
        <w:t>1.3 本文主要研究内容</w:t>
      </w:r>
      <w:r>
        <w:tab/>
      </w:r>
      <w:r>
        <w:fldChar w:fldCharType="begin"/>
      </w:r>
      <w:r>
        <w:instrText xml:space="preserve"> PAGEREF _Toc31398 \h </w:instrText>
      </w:r>
      <w:r>
        <w:fldChar w:fldCharType="separate"/>
      </w:r>
      <w:r>
        <w:t>17</w:t>
      </w:r>
      <w:r>
        <w:fldChar w:fldCharType="end"/>
      </w:r>
    </w:p>
    <w:p w14:paraId="0E54F253" w14:textId="77777777" w:rsidR="00997F4D" w:rsidRDefault="00000000">
      <w:pPr>
        <w:pStyle w:val="TOC2"/>
        <w:tabs>
          <w:tab w:val="clear" w:pos="960"/>
          <w:tab w:val="clear" w:pos="8949"/>
          <w:tab w:val="right" w:leader="dot" w:pos="8959"/>
        </w:tabs>
      </w:pPr>
      <w:r>
        <w:rPr>
          <w:rFonts w:hint="eastAsia"/>
        </w:rPr>
        <w:t xml:space="preserve">1.4 </w:t>
      </w:r>
      <w:r>
        <w:t>本文</w:t>
      </w:r>
      <w:r>
        <w:rPr>
          <w:rFonts w:hint="eastAsia"/>
        </w:rPr>
        <w:t>的章节安排</w:t>
      </w:r>
      <w:r>
        <w:tab/>
      </w:r>
      <w:r>
        <w:fldChar w:fldCharType="begin"/>
      </w:r>
      <w:r>
        <w:instrText xml:space="preserve"> PAGEREF _Toc30951 \h </w:instrText>
      </w:r>
      <w:r>
        <w:fldChar w:fldCharType="separate"/>
      </w:r>
      <w:r>
        <w:t>18</w:t>
      </w:r>
      <w:r>
        <w:fldChar w:fldCharType="end"/>
      </w:r>
    </w:p>
    <w:p w14:paraId="6BE1023D" w14:textId="77777777" w:rsidR="00997F4D" w:rsidRDefault="00000000">
      <w:pPr>
        <w:pStyle w:val="TOC1"/>
        <w:tabs>
          <w:tab w:val="clear" w:pos="480"/>
          <w:tab w:val="clear" w:pos="8949"/>
          <w:tab w:val="right" w:leader="dot" w:pos="8959"/>
        </w:tabs>
      </w:pPr>
      <w:r>
        <w:rPr>
          <w:rFonts w:hint="eastAsia"/>
        </w:rPr>
        <w:t>2 C</w:t>
      </w:r>
      <w:r>
        <w:t>NN</w:t>
      </w:r>
      <w:r>
        <w:rPr>
          <w:rFonts w:hint="eastAsia"/>
        </w:rPr>
        <w:t>与</w:t>
      </w:r>
      <w:r>
        <w:rPr>
          <w:rFonts w:hint="eastAsia"/>
        </w:rPr>
        <w:t>B</w:t>
      </w:r>
      <w:r>
        <w:t>CNN</w:t>
      </w:r>
      <w:r>
        <w:rPr>
          <w:rFonts w:hint="eastAsia"/>
        </w:rPr>
        <w:t>算法概述</w:t>
      </w:r>
      <w:r>
        <w:tab/>
      </w:r>
      <w:r>
        <w:fldChar w:fldCharType="begin"/>
      </w:r>
      <w:r>
        <w:instrText xml:space="preserve"> PAGEREF _Toc30949 \h </w:instrText>
      </w:r>
      <w:r>
        <w:fldChar w:fldCharType="separate"/>
      </w:r>
      <w:r>
        <w:t>20</w:t>
      </w:r>
      <w:r>
        <w:fldChar w:fldCharType="end"/>
      </w:r>
    </w:p>
    <w:p w14:paraId="321FBED2" w14:textId="77777777" w:rsidR="00997F4D" w:rsidRDefault="00000000">
      <w:pPr>
        <w:pStyle w:val="TOC2"/>
        <w:tabs>
          <w:tab w:val="clear" w:pos="960"/>
          <w:tab w:val="clear" w:pos="8949"/>
          <w:tab w:val="right" w:leader="dot" w:pos="8959"/>
        </w:tabs>
      </w:pPr>
      <w:r>
        <w:rPr>
          <w:rFonts w:hint="eastAsia"/>
        </w:rPr>
        <w:t xml:space="preserve">2.1 </w:t>
      </w:r>
      <w:r>
        <w:t>引言</w:t>
      </w:r>
      <w:r>
        <w:tab/>
      </w:r>
      <w:r>
        <w:fldChar w:fldCharType="begin"/>
      </w:r>
      <w:r>
        <w:instrText xml:space="preserve"> PAGEREF _Toc30299 \h </w:instrText>
      </w:r>
      <w:r>
        <w:fldChar w:fldCharType="separate"/>
      </w:r>
      <w:r>
        <w:t>20</w:t>
      </w:r>
      <w:r>
        <w:fldChar w:fldCharType="end"/>
      </w:r>
    </w:p>
    <w:p w14:paraId="06E83E0F" w14:textId="77777777" w:rsidR="00997F4D" w:rsidRDefault="00000000">
      <w:pPr>
        <w:pStyle w:val="TOC2"/>
        <w:tabs>
          <w:tab w:val="clear" w:pos="960"/>
          <w:tab w:val="clear" w:pos="8949"/>
          <w:tab w:val="right" w:leader="dot" w:pos="8959"/>
        </w:tabs>
      </w:pPr>
      <w:r>
        <w:rPr>
          <w:rFonts w:hint="eastAsia"/>
        </w:rPr>
        <w:t>2.2 卷积神经网络及其硬件加速原理</w:t>
      </w:r>
      <w:r>
        <w:tab/>
      </w:r>
      <w:r>
        <w:fldChar w:fldCharType="begin"/>
      </w:r>
      <w:r>
        <w:instrText xml:space="preserve"> PAGEREF _Toc31894 \h </w:instrText>
      </w:r>
      <w:r>
        <w:fldChar w:fldCharType="separate"/>
      </w:r>
      <w:r>
        <w:t>20</w:t>
      </w:r>
      <w:r>
        <w:fldChar w:fldCharType="end"/>
      </w:r>
    </w:p>
    <w:p w14:paraId="16A168AB" w14:textId="77777777" w:rsidR="00997F4D" w:rsidRDefault="00000000">
      <w:pPr>
        <w:pStyle w:val="TOC2"/>
        <w:tabs>
          <w:tab w:val="clear" w:pos="960"/>
          <w:tab w:val="clear" w:pos="8949"/>
          <w:tab w:val="right" w:leader="dot" w:pos="8959"/>
        </w:tabs>
      </w:pPr>
      <w:r>
        <w:rPr>
          <w:rFonts w:hint="eastAsia"/>
        </w:rPr>
        <w:t>2.3 B</w:t>
      </w:r>
      <w:r>
        <w:t>CNN</w:t>
      </w:r>
      <w:r>
        <w:rPr>
          <w:rFonts w:hint="eastAsia"/>
        </w:rPr>
        <w:t>算法概述</w:t>
      </w:r>
      <w:r>
        <w:tab/>
      </w:r>
      <w:r>
        <w:fldChar w:fldCharType="begin"/>
      </w:r>
      <w:r>
        <w:instrText xml:space="preserve"> PAGEREF _Toc18750 \h </w:instrText>
      </w:r>
      <w:r>
        <w:fldChar w:fldCharType="separate"/>
      </w:r>
      <w:r>
        <w:t>27</w:t>
      </w:r>
      <w:r>
        <w:fldChar w:fldCharType="end"/>
      </w:r>
    </w:p>
    <w:p w14:paraId="493929D5" w14:textId="77777777" w:rsidR="00997F4D" w:rsidRDefault="00000000">
      <w:pPr>
        <w:pStyle w:val="TOC2"/>
        <w:tabs>
          <w:tab w:val="clear" w:pos="960"/>
          <w:tab w:val="clear" w:pos="8949"/>
          <w:tab w:val="right" w:leader="dot" w:pos="8959"/>
        </w:tabs>
      </w:pPr>
      <w:r>
        <w:rPr>
          <w:rFonts w:hint="eastAsia"/>
        </w:rPr>
        <w:t>2.4 本章小结</w:t>
      </w:r>
      <w:r>
        <w:tab/>
      </w:r>
      <w:r>
        <w:fldChar w:fldCharType="begin"/>
      </w:r>
      <w:r>
        <w:instrText xml:space="preserve"> PAGEREF _Toc29611 \h </w:instrText>
      </w:r>
      <w:r>
        <w:fldChar w:fldCharType="separate"/>
      </w:r>
      <w:r>
        <w:t>34</w:t>
      </w:r>
      <w:r>
        <w:fldChar w:fldCharType="end"/>
      </w:r>
    </w:p>
    <w:p w14:paraId="3106B5AF" w14:textId="77777777" w:rsidR="00997F4D" w:rsidRDefault="00000000">
      <w:pPr>
        <w:pStyle w:val="TOC1"/>
        <w:tabs>
          <w:tab w:val="clear" w:pos="480"/>
          <w:tab w:val="clear" w:pos="8949"/>
          <w:tab w:val="right" w:leader="dot" w:pos="8959"/>
        </w:tabs>
      </w:pPr>
      <w:r>
        <w:rPr>
          <w:rFonts w:hint="eastAsia"/>
        </w:rPr>
        <w:t xml:space="preserve">3 </w:t>
      </w:r>
      <w:r>
        <w:rPr>
          <w:rFonts w:hint="eastAsia"/>
        </w:rPr>
        <w:t>面向</w:t>
      </w:r>
      <w:r>
        <w:rPr>
          <w:rFonts w:hint="eastAsia"/>
        </w:rPr>
        <w:t>B</w:t>
      </w:r>
      <w:r>
        <w:t>CNN</w:t>
      </w:r>
      <w:r>
        <w:rPr>
          <w:rFonts w:hint="eastAsia"/>
        </w:rPr>
        <w:t>算法的协处理器设计</w:t>
      </w:r>
      <w:r>
        <w:tab/>
      </w:r>
      <w:r>
        <w:fldChar w:fldCharType="begin"/>
      </w:r>
      <w:r>
        <w:instrText xml:space="preserve"> PAGEREF _Toc30692 \h </w:instrText>
      </w:r>
      <w:r>
        <w:fldChar w:fldCharType="separate"/>
      </w:r>
      <w:r>
        <w:t>35</w:t>
      </w:r>
      <w:r>
        <w:fldChar w:fldCharType="end"/>
      </w:r>
    </w:p>
    <w:p w14:paraId="6974C43A" w14:textId="77777777" w:rsidR="00997F4D" w:rsidRDefault="00000000">
      <w:pPr>
        <w:pStyle w:val="TOC2"/>
        <w:tabs>
          <w:tab w:val="clear" w:pos="960"/>
          <w:tab w:val="clear" w:pos="8949"/>
          <w:tab w:val="right" w:leader="dot" w:pos="8959"/>
        </w:tabs>
      </w:pPr>
      <w:r>
        <w:rPr>
          <w:rFonts w:hint="eastAsia"/>
        </w:rPr>
        <w:t>3.1 引言</w:t>
      </w:r>
      <w:r>
        <w:tab/>
      </w:r>
      <w:r>
        <w:fldChar w:fldCharType="begin"/>
      </w:r>
      <w:r>
        <w:instrText xml:space="preserve"> PAGEREF _Toc683 \h </w:instrText>
      </w:r>
      <w:r>
        <w:fldChar w:fldCharType="separate"/>
      </w:r>
      <w:r>
        <w:t>35</w:t>
      </w:r>
      <w:r>
        <w:fldChar w:fldCharType="end"/>
      </w:r>
    </w:p>
    <w:p w14:paraId="3F98D41D" w14:textId="77777777" w:rsidR="00997F4D" w:rsidRDefault="00000000">
      <w:pPr>
        <w:pStyle w:val="TOC2"/>
        <w:tabs>
          <w:tab w:val="clear" w:pos="960"/>
          <w:tab w:val="clear" w:pos="8949"/>
          <w:tab w:val="right" w:leader="dot" w:pos="8959"/>
        </w:tabs>
      </w:pPr>
      <w:r>
        <w:rPr>
          <w:rFonts w:hint="eastAsia"/>
        </w:rPr>
        <w:t>3.2 协处理器设计架构</w:t>
      </w:r>
      <w:r>
        <w:tab/>
      </w:r>
      <w:r>
        <w:fldChar w:fldCharType="begin"/>
      </w:r>
      <w:r>
        <w:instrText xml:space="preserve"> PAGEREF _Toc30260 \h </w:instrText>
      </w:r>
      <w:r>
        <w:fldChar w:fldCharType="separate"/>
      </w:r>
      <w:r>
        <w:t>36</w:t>
      </w:r>
      <w:r>
        <w:fldChar w:fldCharType="end"/>
      </w:r>
    </w:p>
    <w:p w14:paraId="650E3DB7" w14:textId="77777777" w:rsidR="00997F4D" w:rsidRDefault="00000000">
      <w:pPr>
        <w:pStyle w:val="TOC2"/>
        <w:tabs>
          <w:tab w:val="clear" w:pos="960"/>
          <w:tab w:val="clear" w:pos="8949"/>
          <w:tab w:val="right" w:leader="dot" w:pos="8959"/>
        </w:tabs>
      </w:pPr>
      <w:r>
        <w:rPr>
          <w:rFonts w:hint="eastAsia"/>
        </w:rPr>
        <w:t>3.3 指令集（I</w:t>
      </w:r>
      <w:r>
        <w:t>SA</w:t>
      </w:r>
      <w:r>
        <w:rPr>
          <w:rFonts w:hint="eastAsia"/>
        </w:rPr>
        <w:t>）设计</w:t>
      </w:r>
      <w:r>
        <w:tab/>
      </w:r>
      <w:r>
        <w:fldChar w:fldCharType="begin"/>
      </w:r>
      <w:r>
        <w:instrText xml:space="preserve"> PAGEREF _Toc4463 \h </w:instrText>
      </w:r>
      <w:r>
        <w:fldChar w:fldCharType="separate"/>
      </w:r>
      <w:r>
        <w:t>40</w:t>
      </w:r>
      <w:r>
        <w:fldChar w:fldCharType="end"/>
      </w:r>
    </w:p>
    <w:p w14:paraId="6E6285DF" w14:textId="77777777" w:rsidR="00997F4D" w:rsidRDefault="00000000">
      <w:pPr>
        <w:pStyle w:val="TOC2"/>
        <w:tabs>
          <w:tab w:val="clear" w:pos="960"/>
          <w:tab w:val="clear" w:pos="8949"/>
          <w:tab w:val="right" w:leader="dot" w:pos="8959"/>
        </w:tabs>
      </w:pPr>
      <w:r>
        <w:rPr>
          <w:rFonts w:hint="eastAsia"/>
        </w:rPr>
        <w:t>3.4 SATU设计</w:t>
      </w:r>
      <w:r>
        <w:tab/>
      </w:r>
      <w:r>
        <w:fldChar w:fldCharType="begin"/>
      </w:r>
      <w:r>
        <w:instrText xml:space="preserve"> PAGEREF _Toc2536 \h </w:instrText>
      </w:r>
      <w:r>
        <w:fldChar w:fldCharType="separate"/>
      </w:r>
      <w:r>
        <w:t>41</w:t>
      </w:r>
      <w:r>
        <w:fldChar w:fldCharType="end"/>
      </w:r>
    </w:p>
    <w:p w14:paraId="54B6A788" w14:textId="77777777" w:rsidR="00997F4D" w:rsidRDefault="00000000">
      <w:pPr>
        <w:pStyle w:val="TOC2"/>
        <w:tabs>
          <w:tab w:val="clear" w:pos="960"/>
          <w:tab w:val="clear" w:pos="8949"/>
          <w:tab w:val="right" w:leader="dot" w:pos="8959"/>
        </w:tabs>
      </w:pPr>
      <w:r>
        <w:rPr>
          <w:rFonts w:hint="eastAsia"/>
        </w:rPr>
        <w:lastRenderedPageBreak/>
        <w:t>3.5 内存设计及数据存储方式</w:t>
      </w:r>
      <w:r>
        <w:tab/>
      </w:r>
      <w:r>
        <w:fldChar w:fldCharType="begin"/>
      </w:r>
      <w:r>
        <w:instrText xml:space="preserve"> PAGEREF _Toc32494 \h </w:instrText>
      </w:r>
      <w:r>
        <w:fldChar w:fldCharType="separate"/>
      </w:r>
      <w:r>
        <w:t>53</w:t>
      </w:r>
      <w:r>
        <w:fldChar w:fldCharType="end"/>
      </w:r>
    </w:p>
    <w:p w14:paraId="7E45FF6B" w14:textId="77777777" w:rsidR="00997F4D" w:rsidRDefault="00000000">
      <w:pPr>
        <w:pStyle w:val="TOC2"/>
        <w:tabs>
          <w:tab w:val="clear" w:pos="960"/>
          <w:tab w:val="clear" w:pos="8949"/>
          <w:tab w:val="right" w:leader="dot" w:pos="8959"/>
        </w:tabs>
      </w:pPr>
      <w:r>
        <w:rPr>
          <w:rFonts w:hint="eastAsia"/>
        </w:rPr>
        <w:t>3.6 本章小结</w:t>
      </w:r>
      <w:r>
        <w:tab/>
      </w:r>
      <w:r>
        <w:fldChar w:fldCharType="begin"/>
      </w:r>
      <w:r>
        <w:instrText xml:space="preserve"> PAGEREF _Toc3515 \h </w:instrText>
      </w:r>
      <w:r>
        <w:fldChar w:fldCharType="separate"/>
      </w:r>
      <w:r>
        <w:t>58</w:t>
      </w:r>
      <w:r>
        <w:fldChar w:fldCharType="end"/>
      </w:r>
    </w:p>
    <w:p w14:paraId="5E64A51B" w14:textId="77777777" w:rsidR="00997F4D" w:rsidRDefault="00000000">
      <w:pPr>
        <w:pStyle w:val="TOC1"/>
        <w:tabs>
          <w:tab w:val="clear" w:pos="480"/>
          <w:tab w:val="clear" w:pos="8949"/>
          <w:tab w:val="right" w:leader="dot" w:pos="8959"/>
        </w:tabs>
      </w:pPr>
      <w:r>
        <w:rPr>
          <w:rFonts w:hint="eastAsia"/>
        </w:rPr>
        <w:t>4 B</w:t>
      </w:r>
      <w:r>
        <w:t>CNN</w:t>
      </w:r>
      <w:r>
        <w:rPr>
          <w:rFonts w:hint="eastAsia"/>
        </w:rPr>
        <w:t>专用加速器的系统设计</w:t>
      </w:r>
      <w:r>
        <w:tab/>
      </w:r>
      <w:r>
        <w:fldChar w:fldCharType="begin"/>
      </w:r>
      <w:r>
        <w:instrText xml:space="preserve"> PAGEREF _Toc15401 \h </w:instrText>
      </w:r>
      <w:r>
        <w:fldChar w:fldCharType="separate"/>
      </w:r>
      <w:r>
        <w:t>59</w:t>
      </w:r>
      <w:r>
        <w:fldChar w:fldCharType="end"/>
      </w:r>
    </w:p>
    <w:p w14:paraId="561ED2C0" w14:textId="77777777" w:rsidR="00997F4D" w:rsidRDefault="00000000">
      <w:pPr>
        <w:pStyle w:val="TOC2"/>
        <w:tabs>
          <w:tab w:val="clear" w:pos="960"/>
          <w:tab w:val="clear" w:pos="8949"/>
          <w:tab w:val="right" w:leader="dot" w:pos="8959"/>
        </w:tabs>
      </w:pPr>
      <w:r>
        <w:rPr>
          <w:rFonts w:hint="eastAsia"/>
        </w:rPr>
        <w:t>4.1 引言</w:t>
      </w:r>
      <w:r>
        <w:tab/>
      </w:r>
      <w:r>
        <w:fldChar w:fldCharType="begin"/>
      </w:r>
      <w:r>
        <w:instrText xml:space="preserve"> PAGEREF _Toc29456 \h </w:instrText>
      </w:r>
      <w:r>
        <w:fldChar w:fldCharType="separate"/>
      </w:r>
      <w:r>
        <w:t>59</w:t>
      </w:r>
      <w:r>
        <w:fldChar w:fldCharType="end"/>
      </w:r>
    </w:p>
    <w:p w14:paraId="7787F6B3" w14:textId="77777777" w:rsidR="00997F4D" w:rsidRDefault="00000000">
      <w:pPr>
        <w:pStyle w:val="TOC2"/>
        <w:tabs>
          <w:tab w:val="clear" w:pos="960"/>
          <w:tab w:val="clear" w:pos="8949"/>
          <w:tab w:val="right" w:leader="dot" w:pos="8959"/>
        </w:tabs>
      </w:pPr>
      <w:r>
        <w:rPr>
          <w:rFonts w:hint="eastAsia"/>
        </w:rPr>
        <w:t>4.2 开源处理器Rocket概述</w:t>
      </w:r>
      <w:r>
        <w:tab/>
      </w:r>
      <w:r>
        <w:fldChar w:fldCharType="begin"/>
      </w:r>
      <w:r>
        <w:instrText xml:space="preserve"> PAGEREF _Toc20407 \h </w:instrText>
      </w:r>
      <w:r>
        <w:fldChar w:fldCharType="separate"/>
      </w:r>
      <w:r>
        <w:t>60</w:t>
      </w:r>
      <w:r>
        <w:fldChar w:fldCharType="end"/>
      </w:r>
    </w:p>
    <w:p w14:paraId="361020E5" w14:textId="77777777" w:rsidR="00997F4D" w:rsidRDefault="00000000">
      <w:pPr>
        <w:pStyle w:val="TOC2"/>
        <w:tabs>
          <w:tab w:val="clear" w:pos="960"/>
          <w:tab w:val="clear" w:pos="8949"/>
          <w:tab w:val="right" w:leader="dot" w:pos="8959"/>
        </w:tabs>
      </w:pPr>
      <w:r>
        <w:rPr>
          <w:rFonts w:hint="eastAsia"/>
        </w:rPr>
        <w:t>4.3 系统硬件架构设计</w:t>
      </w:r>
      <w:r>
        <w:tab/>
      </w:r>
      <w:r>
        <w:fldChar w:fldCharType="begin"/>
      </w:r>
      <w:r>
        <w:instrText xml:space="preserve"> PAGEREF _Toc7646 \h </w:instrText>
      </w:r>
      <w:r>
        <w:fldChar w:fldCharType="separate"/>
      </w:r>
      <w:r>
        <w:t>61</w:t>
      </w:r>
      <w:r>
        <w:fldChar w:fldCharType="end"/>
      </w:r>
    </w:p>
    <w:p w14:paraId="23CAD260" w14:textId="77777777" w:rsidR="00997F4D" w:rsidRDefault="00000000">
      <w:pPr>
        <w:pStyle w:val="TOC2"/>
        <w:tabs>
          <w:tab w:val="clear" w:pos="960"/>
          <w:tab w:val="clear" w:pos="8949"/>
          <w:tab w:val="right" w:leader="dot" w:pos="8959"/>
        </w:tabs>
      </w:pPr>
      <w:r>
        <w:rPr>
          <w:rFonts w:hint="eastAsia"/>
        </w:rPr>
        <w:t>4.4 系统软件架构设计</w:t>
      </w:r>
      <w:r>
        <w:tab/>
      </w:r>
      <w:r>
        <w:fldChar w:fldCharType="begin"/>
      </w:r>
      <w:r>
        <w:instrText xml:space="preserve"> PAGEREF _Toc3719 \h </w:instrText>
      </w:r>
      <w:r>
        <w:fldChar w:fldCharType="separate"/>
      </w:r>
      <w:r>
        <w:t>65</w:t>
      </w:r>
      <w:r>
        <w:fldChar w:fldCharType="end"/>
      </w:r>
    </w:p>
    <w:p w14:paraId="36F576E8" w14:textId="77777777" w:rsidR="00997F4D" w:rsidRDefault="00000000">
      <w:pPr>
        <w:pStyle w:val="TOC2"/>
        <w:tabs>
          <w:tab w:val="clear" w:pos="960"/>
          <w:tab w:val="clear" w:pos="8949"/>
          <w:tab w:val="right" w:leader="dot" w:pos="8959"/>
        </w:tabs>
      </w:pPr>
      <w:r>
        <w:rPr>
          <w:rFonts w:hint="eastAsia"/>
        </w:rPr>
        <w:t>4.5 本章小结</w:t>
      </w:r>
      <w:r>
        <w:tab/>
      </w:r>
      <w:r>
        <w:fldChar w:fldCharType="begin"/>
      </w:r>
      <w:r>
        <w:instrText xml:space="preserve"> PAGEREF _Toc21726 \h </w:instrText>
      </w:r>
      <w:r>
        <w:fldChar w:fldCharType="separate"/>
      </w:r>
      <w:r>
        <w:t>68</w:t>
      </w:r>
      <w:r>
        <w:fldChar w:fldCharType="end"/>
      </w:r>
    </w:p>
    <w:p w14:paraId="01DF6772" w14:textId="77777777" w:rsidR="00997F4D" w:rsidRDefault="00000000">
      <w:pPr>
        <w:pStyle w:val="TOC1"/>
        <w:tabs>
          <w:tab w:val="clear" w:pos="480"/>
          <w:tab w:val="clear" w:pos="8949"/>
          <w:tab w:val="right" w:leader="dot" w:pos="8959"/>
        </w:tabs>
      </w:pPr>
      <w:r>
        <w:rPr>
          <w:rFonts w:hint="eastAsia"/>
        </w:rPr>
        <w:t xml:space="preserve">5 </w:t>
      </w:r>
      <w:r>
        <w:rPr>
          <w:rFonts w:hint="eastAsia"/>
        </w:rPr>
        <w:t>仿真与性能评估</w:t>
      </w:r>
      <w:r>
        <w:tab/>
      </w:r>
      <w:r>
        <w:fldChar w:fldCharType="begin"/>
      </w:r>
      <w:r>
        <w:instrText xml:space="preserve"> PAGEREF _Toc31694 \h </w:instrText>
      </w:r>
      <w:r>
        <w:fldChar w:fldCharType="separate"/>
      </w:r>
      <w:r>
        <w:t>69</w:t>
      </w:r>
      <w:r>
        <w:fldChar w:fldCharType="end"/>
      </w:r>
    </w:p>
    <w:p w14:paraId="729026A0" w14:textId="77777777" w:rsidR="00997F4D" w:rsidRDefault="00000000">
      <w:pPr>
        <w:pStyle w:val="TOC2"/>
        <w:tabs>
          <w:tab w:val="clear" w:pos="960"/>
          <w:tab w:val="clear" w:pos="8949"/>
          <w:tab w:val="right" w:leader="dot" w:pos="8959"/>
        </w:tabs>
      </w:pPr>
      <w:r>
        <w:rPr>
          <w:rFonts w:hint="eastAsia"/>
        </w:rPr>
        <w:t>5.1 引言</w:t>
      </w:r>
      <w:r>
        <w:tab/>
      </w:r>
      <w:r>
        <w:fldChar w:fldCharType="begin"/>
      </w:r>
      <w:r>
        <w:instrText xml:space="preserve"> PAGEREF _Toc4180 \h </w:instrText>
      </w:r>
      <w:r>
        <w:fldChar w:fldCharType="separate"/>
      </w:r>
      <w:r>
        <w:t>69</w:t>
      </w:r>
      <w:r>
        <w:fldChar w:fldCharType="end"/>
      </w:r>
    </w:p>
    <w:p w14:paraId="1F26BA65" w14:textId="77777777" w:rsidR="00997F4D" w:rsidRDefault="00000000">
      <w:pPr>
        <w:pStyle w:val="TOC2"/>
        <w:tabs>
          <w:tab w:val="clear" w:pos="960"/>
          <w:tab w:val="clear" w:pos="8949"/>
          <w:tab w:val="right" w:leader="dot" w:pos="8959"/>
        </w:tabs>
      </w:pPr>
      <w:r>
        <w:rPr>
          <w:rFonts w:hint="eastAsia"/>
        </w:rPr>
        <w:t>5.2 功能仿真</w:t>
      </w:r>
      <w:r>
        <w:tab/>
      </w:r>
      <w:r>
        <w:fldChar w:fldCharType="begin"/>
      </w:r>
      <w:r>
        <w:instrText xml:space="preserve"> PAGEREF _Toc4405 \h </w:instrText>
      </w:r>
      <w:r>
        <w:fldChar w:fldCharType="separate"/>
      </w:r>
      <w:r>
        <w:t>70</w:t>
      </w:r>
      <w:r>
        <w:fldChar w:fldCharType="end"/>
      </w:r>
    </w:p>
    <w:p w14:paraId="2BC97F3F" w14:textId="77777777" w:rsidR="00997F4D" w:rsidRDefault="00000000">
      <w:pPr>
        <w:pStyle w:val="TOC2"/>
        <w:tabs>
          <w:tab w:val="clear" w:pos="960"/>
          <w:tab w:val="clear" w:pos="8949"/>
          <w:tab w:val="right" w:leader="dot" w:pos="8959"/>
        </w:tabs>
      </w:pPr>
      <w:r>
        <w:rPr>
          <w:rFonts w:hint="eastAsia"/>
          <w:szCs w:val="24"/>
        </w:rPr>
        <w:t>5.3 性能评估</w:t>
      </w:r>
      <w:r>
        <w:tab/>
      </w:r>
      <w:r>
        <w:fldChar w:fldCharType="begin"/>
      </w:r>
      <w:r>
        <w:instrText xml:space="preserve"> PAGEREF _Toc996 \h </w:instrText>
      </w:r>
      <w:r>
        <w:fldChar w:fldCharType="separate"/>
      </w:r>
      <w:r>
        <w:t>75</w:t>
      </w:r>
      <w:r>
        <w:fldChar w:fldCharType="end"/>
      </w:r>
    </w:p>
    <w:p w14:paraId="6C236375" w14:textId="77777777" w:rsidR="00997F4D" w:rsidRDefault="00000000">
      <w:pPr>
        <w:pStyle w:val="TOC2"/>
        <w:tabs>
          <w:tab w:val="clear" w:pos="960"/>
          <w:tab w:val="clear" w:pos="8949"/>
          <w:tab w:val="right" w:leader="dot" w:pos="8959"/>
        </w:tabs>
      </w:pPr>
      <w:r>
        <w:rPr>
          <w:rFonts w:hint="eastAsia"/>
        </w:rPr>
        <w:t>5.4 本章小结</w:t>
      </w:r>
      <w:r>
        <w:tab/>
      </w:r>
      <w:r>
        <w:fldChar w:fldCharType="begin"/>
      </w:r>
      <w:r>
        <w:instrText xml:space="preserve"> PAGEREF _Toc31184 \h </w:instrText>
      </w:r>
      <w:r>
        <w:fldChar w:fldCharType="separate"/>
      </w:r>
      <w:r>
        <w:t>78</w:t>
      </w:r>
      <w:r>
        <w:fldChar w:fldCharType="end"/>
      </w:r>
    </w:p>
    <w:p w14:paraId="24AB7BF6" w14:textId="77777777" w:rsidR="00997F4D" w:rsidRDefault="00000000">
      <w:pPr>
        <w:pStyle w:val="TOC1"/>
        <w:tabs>
          <w:tab w:val="clear" w:pos="480"/>
          <w:tab w:val="clear" w:pos="8949"/>
          <w:tab w:val="right" w:leader="dot" w:pos="8959"/>
        </w:tabs>
      </w:pPr>
      <w:r>
        <w:rPr>
          <w:rFonts w:hint="eastAsia"/>
        </w:rPr>
        <w:t xml:space="preserve">6 </w:t>
      </w:r>
      <w:r>
        <w:t>总结与展望</w:t>
      </w:r>
      <w:r>
        <w:tab/>
      </w:r>
      <w:r>
        <w:fldChar w:fldCharType="begin"/>
      </w:r>
      <w:r>
        <w:instrText xml:space="preserve"> PAGEREF _Toc25685 \h </w:instrText>
      </w:r>
      <w:r>
        <w:fldChar w:fldCharType="separate"/>
      </w:r>
      <w:r>
        <w:t>80</w:t>
      </w:r>
      <w:r>
        <w:fldChar w:fldCharType="end"/>
      </w:r>
    </w:p>
    <w:p w14:paraId="61BF5AF7" w14:textId="77777777" w:rsidR="00997F4D" w:rsidRDefault="00000000">
      <w:pPr>
        <w:pStyle w:val="TOC2"/>
        <w:tabs>
          <w:tab w:val="clear" w:pos="960"/>
          <w:tab w:val="clear" w:pos="8949"/>
          <w:tab w:val="right" w:leader="dot" w:pos="8959"/>
        </w:tabs>
      </w:pPr>
      <w:r>
        <w:rPr>
          <w:rFonts w:hint="eastAsia"/>
        </w:rPr>
        <w:t>6.1 总结</w:t>
      </w:r>
      <w:r>
        <w:tab/>
      </w:r>
      <w:r>
        <w:fldChar w:fldCharType="begin"/>
      </w:r>
      <w:r>
        <w:instrText xml:space="preserve"> PAGEREF _Toc23900 \h </w:instrText>
      </w:r>
      <w:r>
        <w:fldChar w:fldCharType="separate"/>
      </w:r>
      <w:r>
        <w:t>80</w:t>
      </w:r>
      <w:r>
        <w:fldChar w:fldCharType="end"/>
      </w:r>
    </w:p>
    <w:p w14:paraId="0511A454" w14:textId="77777777" w:rsidR="00997F4D" w:rsidRDefault="00000000">
      <w:pPr>
        <w:pStyle w:val="TOC2"/>
        <w:tabs>
          <w:tab w:val="clear" w:pos="960"/>
          <w:tab w:val="clear" w:pos="8949"/>
          <w:tab w:val="right" w:leader="dot" w:pos="8959"/>
        </w:tabs>
      </w:pPr>
      <w:r>
        <w:rPr>
          <w:rFonts w:hint="eastAsia"/>
        </w:rPr>
        <w:t xml:space="preserve">6.2 </w:t>
      </w:r>
      <w:r>
        <w:t>展望</w:t>
      </w:r>
      <w:r>
        <w:tab/>
      </w:r>
      <w:r>
        <w:fldChar w:fldCharType="begin"/>
      </w:r>
      <w:r>
        <w:instrText xml:space="preserve"> PAGEREF _Toc12340 \h </w:instrText>
      </w:r>
      <w:r>
        <w:fldChar w:fldCharType="separate"/>
      </w:r>
      <w:r>
        <w:t>81</w:t>
      </w:r>
      <w:r>
        <w:fldChar w:fldCharType="end"/>
      </w:r>
    </w:p>
    <w:p w14:paraId="10D9E1E4" w14:textId="77777777" w:rsidR="00997F4D" w:rsidRDefault="00000000">
      <w:pPr>
        <w:pStyle w:val="TOC1"/>
        <w:tabs>
          <w:tab w:val="clear" w:pos="480"/>
          <w:tab w:val="clear" w:pos="8949"/>
          <w:tab w:val="right" w:leader="dot" w:pos="8959"/>
        </w:tabs>
      </w:pPr>
      <w:r>
        <w:t>致</w:t>
      </w:r>
      <w:r>
        <w:t xml:space="preserve">  </w:t>
      </w:r>
      <w:r>
        <w:t>谢</w:t>
      </w:r>
      <w:r>
        <w:tab/>
      </w:r>
      <w:r>
        <w:fldChar w:fldCharType="begin"/>
      </w:r>
      <w:r>
        <w:instrText xml:space="preserve"> PAGEREF _Toc1748 \h </w:instrText>
      </w:r>
      <w:r>
        <w:fldChar w:fldCharType="separate"/>
      </w:r>
      <w:r>
        <w:t>83</w:t>
      </w:r>
      <w:r>
        <w:fldChar w:fldCharType="end"/>
      </w:r>
    </w:p>
    <w:p w14:paraId="11BBA439" w14:textId="77777777" w:rsidR="00997F4D" w:rsidRDefault="00000000">
      <w:pPr>
        <w:pStyle w:val="TOC1"/>
        <w:tabs>
          <w:tab w:val="clear" w:pos="480"/>
          <w:tab w:val="clear" w:pos="8949"/>
          <w:tab w:val="right" w:leader="dot" w:pos="8959"/>
        </w:tabs>
      </w:pPr>
      <w:r>
        <w:t>参考文献</w:t>
      </w:r>
      <w:r>
        <w:tab/>
      </w:r>
      <w:r>
        <w:fldChar w:fldCharType="begin"/>
      </w:r>
      <w:r>
        <w:instrText xml:space="preserve"> PAGEREF _Toc15020 \h </w:instrText>
      </w:r>
      <w:r>
        <w:fldChar w:fldCharType="separate"/>
      </w:r>
      <w:r>
        <w:t>84</w:t>
      </w:r>
      <w:r>
        <w:fldChar w:fldCharType="end"/>
      </w:r>
    </w:p>
    <w:p w14:paraId="6697E19E" w14:textId="77777777" w:rsidR="00997F4D" w:rsidRDefault="00000000">
      <w:pPr>
        <w:pStyle w:val="TOC1"/>
        <w:tabs>
          <w:tab w:val="clear" w:pos="480"/>
          <w:tab w:val="clear" w:pos="8949"/>
          <w:tab w:val="right" w:leader="dot" w:pos="8959"/>
        </w:tabs>
      </w:pPr>
      <w:r>
        <w:t>附录</w:t>
      </w:r>
      <w:r>
        <w:t>1</w:t>
      </w:r>
      <w:r>
        <w:rPr>
          <w:rFonts w:hint="eastAsia"/>
        </w:rPr>
        <w:t xml:space="preserve">  </w:t>
      </w:r>
      <w:r>
        <w:t>攻读硕士学位期间取得的学术成果</w:t>
      </w:r>
      <w:r>
        <w:tab/>
      </w:r>
      <w:r>
        <w:fldChar w:fldCharType="begin"/>
      </w:r>
      <w:r>
        <w:instrText xml:space="preserve"> PAGEREF _Toc18537 \h </w:instrText>
      </w:r>
      <w:r>
        <w:fldChar w:fldCharType="separate"/>
      </w:r>
      <w:r>
        <w:t>88</w:t>
      </w:r>
      <w:r>
        <w:fldChar w:fldCharType="end"/>
      </w:r>
    </w:p>
    <w:p w14:paraId="6BB74C1A" w14:textId="77777777" w:rsidR="00997F4D" w:rsidRDefault="00000000">
      <w:pPr>
        <w:pStyle w:val="TOC1"/>
        <w:tabs>
          <w:tab w:val="clear" w:pos="480"/>
          <w:tab w:val="clear" w:pos="8949"/>
          <w:tab w:val="right" w:leader="dot" w:pos="8959"/>
        </w:tabs>
      </w:pPr>
      <w:r>
        <w:t>附录</w:t>
      </w:r>
      <w:r>
        <w:t>2</w:t>
      </w:r>
      <w:r>
        <w:rPr>
          <w:rFonts w:hint="eastAsia"/>
        </w:rPr>
        <w:t xml:space="preserve">  </w:t>
      </w:r>
      <w:r>
        <w:rPr>
          <w:rFonts w:hint="eastAsia"/>
        </w:rPr>
        <w:t>部分程序代码</w:t>
      </w:r>
      <w:r>
        <w:tab/>
      </w:r>
      <w:r>
        <w:fldChar w:fldCharType="begin"/>
      </w:r>
      <w:r>
        <w:instrText xml:space="preserve"> PAGEREF _Toc29207 \h </w:instrText>
      </w:r>
      <w:r>
        <w:fldChar w:fldCharType="separate"/>
      </w:r>
      <w:r>
        <w:t>89</w:t>
      </w:r>
      <w:r>
        <w:fldChar w:fldCharType="end"/>
      </w:r>
    </w:p>
    <w:p w14:paraId="4782419E" w14:textId="77777777" w:rsidR="00997F4D" w:rsidRDefault="00000000">
      <w:pPr>
        <w:jc w:val="center"/>
        <w:rPr>
          <w:sz w:val="28"/>
          <w:szCs w:val="28"/>
        </w:rPr>
        <w:sectPr w:rsidR="00997F4D">
          <w:headerReference w:type="even" r:id="rId23"/>
          <w:headerReference w:type="default" r:id="rId24"/>
          <w:footerReference w:type="even" r:id="rId25"/>
          <w:footerReference w:type="default" r:id="rId26"/>
          <w:headerReference w:type="first" r:id="rId27"/>
          <w:footerReference w:type="first" r:id="rId28"/>
          <w:pgSz w:w="11907" w:h="16840"/>
          <w:pgMar w:top="2552" w:right="1474" w:bottom="1418" w:left="1474" w:header="1701" w:footer="851" w:gutter="0"/>
          <w:pgNumType w:fmt="upperRoman" w:start="1"/>
          <w:cols w:space="425"/>
          <w:docGrid w:linePitch="312"/>
        </w:sectPr>
      </w:pPr>
      <w:r>
        <w:rPr>
          <w:rFonts w:eastAsia="黑体"/>
          <w:sz w:val="20"/>
          <w:szCs w:val="20"/>
        </w:rPr>
        <w:fldChar w:fldCharType="end"/>
      </w:r>
    </w:p>
    <w:p w14:paraId="6B1C3758" w14:textId="77777777" w:rsidR="00997F4D" w:rsidRDefault="00000000">
      <w:pPr>
        <w:pStyle w:val="1"/>
        <w:ind w:left="576" w:hanging="576"/>
        <w:rPr>
          <w:b w:val="0"/>
        </w:rPr>
      </w:pPr>
      <w:bookmarkStart w:id="100" w:name="_Toc377235969"/>
      <w:bookmarkStart w:id="101" w:name="_Toc229791433"/>
      <w:bookmarkStart w:id="102" w:name="_Toc444250083"/>
      <w:bookmarkStart w:id="103" w:name="_Toc46962951"/>
      <w:bookmarkStart w:id="104" w:name="_Toc437362261"/>
      <w:bookmarkStart w:id="105" w:name="_Toc17919"/>
      <w:bookmarkStart w:id="106" w:name="_Toc379915053"/>
      <w:bookmarkStart w:id="107" w:name="_Toc437362302"/>
      <w:bookmarkStart w:id="108" w:name="_Toc380663914"/>
      <w:bookmarkStart w:id="109" w:name="_Toc229915034"/>
      <w:bookmarkStart w:id="110" w:name="_Toc57978732"/>
      <w:bookmarkStart w:id="111" w:name="_Toc89981297"/>
      <w:bookmarkStart w:id="112" w:name="_Toc57189222"/>
      <w:r>
        <w:rPr>
          <w:b w:val="0"/>
        </w:rPr>
        <w:lastRenderedPageBreak/>
        <w:t>绪论</w:t>
      </w:r>
      <w:bookmarkEnd w:id="100"/>
      <w:bookmarkEnd w:id="101"/>
      <w:bookmarkEnd w:id="102"/>
      <w:bookmarkEnd w:id="103"/>
      <w:bookmarkEnd w:id="104"/>
      <w:bookmarkEnd w:id="105"/>
      <w:bookmarkEnd w:id="106"/>
      <w:bookmarkEnd w:id="107"/>
      <w:bookmarkEnd w:id="108"/>
      <w:bookmarkEnd w:id="109"/>
      <w:bookmarkEnd w:id="110"/>
      <w:bookmarkEnd w:id="111"/>
      <w:bookmarkEnd w:id="112"/>
    </w:p>
    <w:p w14:paraId="348408DB" w14:textId="77777777" w:rsidR="00997F4D" w:rsidRDefault="00000000">
      <w:pPr>
        <w:pStyle w:val="2"/>
      </w:pPr>
      <w:bookmarkStart w:id="113" w:name="_Toc57189223"/>
      <w:bookmarkStart w:id="114" w:name="_Toc46962952"/>
      <w:bookmarkStart w:id="115" w:name="_Toc11224"/>
      <w:bookmarkStart w:id="116" w:name="_Toc229791434"/>
      <w:bookmarkStart w:id="117" w:name="_Toc377235970"/>
      <w:bookmarkStart w:id="118" w:name="_Toc379915054"/>
      <w:bookmarkStart w:id="119" w:name="_Toc437362303"/>
      <w:bookmarkStart w:id="120" w:name="_Toc229915035"/>
      <w:r>
        <w:t>研究背景与意义</w:t>
      </w:r>
      <w:bookmarkEnd w:id="113"/>
      <w:bookmarkEnd w:id="114"/>
      <w:bookmarkEnd w:id="115"/>
    </w:p>
    <w:p w14:paraId="485483F6" w14:textId="77777777" w:rsidR="00997F4D" w:rsidRDefault="00000000">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rPr>
        <w:t>Deep Neural Networks</w:t>
      </w:r>
      <w:r>
        <w:rPr>
          <w:rFonts w:hint="eastAsia"/>
        </w:rPr>
        <w:t>，</w:t>
      </w:r>
      <w:r>
        <w:rPr>
          <w:rFonts w:hint="eastAsia"/>
        </w:rPr>
        <w:t>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14:paraId="6D575C5D" w14:textId="77777777" w:rsidR="00997F4D" w:rsidRDefault="00000000">
      <w:pPr>
        <w:ind w:firstLine="420"/>
        <w:jc w:val="center"/>
      </w:pPr>
      <w:r>
        <w:rPr>
          <w:rFonts w:hint="eastAsia"/>
          <w:noProof/>
        </w:rPr>
        <w:drawing>
          <wp:inline distT="0" distB="0" distL="114300" distR="114300" wp14:anchorId="0E7024DD" wp14:editId="7F42DC8B">
            <wp:extent cx="4156075" cy="3068320"/>
            <wp:effectExtent l="0" t="0" r="0" b="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29"/>
                    <a:stretch>
                      <a:fillRect/>
                    </a:stretch>
                  </pic:blipFill>
                  <pic:spPr>
                    <a:xfrm>
                      <a:off x="0" y="0"/>
                      <a:ext cx="4159949" cy="3071228"/>
                    </a:xfrm>
                    <a:prstGeom prst="rect">
                      <a:avLst/>
                    </a:prstGeom>
                    <a:ln>
                      <a:noFill/>
                    </a:ln>
                  </pic:spPr>
                </pic:pic>
              </a:graphicData>
            </a:graphic>
          </wp:inline>
        </w:drawing>
      </w:r>
    </w:p>
    <w:p w14:paraId="4B7F607C" w14:textId="77777777" w:rsidR="00997F4D" w:rsidRDefault="00000000">
      <w:pPr>
        <w:pStyle w:val="aff2"/>
      </w:pPr>
      <w:r>
        <w:rPr>
          <w:rFonts w:hint="eastAsia"/>
        </w:rPr>
        <w:t>图</w:t>
      </w:r>
      <w:r>
        <w:rPr>
          <w:rFonts w:hint="eastAsia"/>
        </w:rPr>
        <w:t xml:space="preserve"> </w:t>
      </w:r>
      <w:r>
        <w:rPr>
          <w:rFonts w:hint="eastAsia"/>
        </w:rPr>
        <w:t>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70A542E5" w14:textId="77777777" w:rsidR="00997F4D" w:rsidRDefault="00000000">
      <w:pPr>
        <w:ind w:firstLine="420"/>
      </w:pPr>
      <w:r>
        <w:rPr>
          <w:rFonts w:hint="eastAsia"/>
        </w:rPr>
        <w:t>为了研究人脑行为，上世纪六十年代，科学家提出了深度神经网络的概念，试图通过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w:instrText>
      </w:r>
      <w:r>
        <w:rPr>
          <w:rFonts w:hint="eastAsia"/>
        </w:rPr>
        <w:instrText>侯宇青阳</w:instrText>
      </w:r>
      <w:r>
        <w:rPr>
          <w:rFonts w:hint="eastAsia"/>
        </w:rPr>
        <w:instrText>&lt;/Author&gt;&lt;Year&gt;2017&lt;/Year&gt;&lt;RecNum&gt;102&lt;/RecNum&gt;&lt;DisplayText&gt;&lt;style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w:instrText>
      </w:r>
      <w:r>
        <w:rPr>
          <w:rFonts w:hint="eastAsia"/>
        </w:rPr>
        <w:instrText>侯宇青阳</w:instrText>
      </w:r>
      <w:r>
        <w:rPr>
          <w:rFonts w:hint="eastAsia"/>
        </w:rPr>
        <w:instrText>&lt;/author&gt;&lt;author&gt;</w:instrText>
      </w:r>
      <w:r>
        <w:rPr>
          <w:rFonts w:hint="eastAsia"/>
        </w:rPr>
        <w:instrText>全吉成</w:instrText>
      </w:r>
      <w:r>
        <w:rPr>
          <w:rFonts w:hint="eastAsia"/>
        </w:rPr>
        <w:instrText>&lt;/author&gt;&lt;author&gt;</w:instrText>
      </w:r>
      <w:r>
        <w:rPr>
          <w:rFonts w:hint="eastAsia"/>
        </w:rPr>
        <w:instrText>王宏伟</w:instrText>
      </w:r>
      <w:r>
        <w:rPr>
          <w:rFonts w:hint="eastAsia"/>
        </w:rPr>
        <w:instrText>&lt;/author&gt;&lt;/authors&gt;&lt;/contributors&gt;&lt;auth-address&gt;</w:instrText>
      </w:r>
      <w:r>
        <w:rPr>
          <w:rFonts w:hint="eastAsia"/>
        </w:rPr>
        <w:instrText>中国人民解放军空军航空大学</w:instrText>
      </w:r>
      <w:r>
        <w:rPr>
          <w:rFonts w:hint="eastAsia"/>
        </w:rPr>
        <w:instrText>;&lt;/auth-address&gt;&lt;titles&gt;&lt;title&gt;</w:instrText>
      </w:r>
      <w:r>
        <w:rPr>
          <w:rFonts w:hint="eastAsia"/>
        </w:rPr>
        <w:instrText>深度学习发展综述</w:instrText>
      </w:r>
      <w:r>
        <w:rPr>
          <w:rFonts w:hint="eastAsia"/>
        </w:rPr>
        <w:instrText xml:space="preserve"> %J </w:instrText>
      </w:r>
      <w:r>
        <w:rPr>
          <w:rFonts w:hint="eastAsia"/>
        </w:rPr>
        <w:instrText>舰船电子工程</w:instrText>
      </w:r>
      <w:r>
        <w:rPr>
          <w:rFonts w:hint="eastAsia"/>
        </w:rPr>
        <w:instrText>&lt;/title&gt;&lt;/titles&gt;&lt;pages&gt;5-9+111&lt;/pages&gt;&lt;volume&gt;37&lt;/volume&gt;&lt;number&gt;04&lt;/number&gt;&lt;keywords&gt;&lt;keyword&gt;</w:instrText>
      </w:r>
      <w:r>
        <w:rPr>
          <w:rFonts w:hint="eastAsia"/>
        </w:rPr>
        <w:instrText>深度学习</w:instrText>
      </w:r>
      <w:r>
        <w:rPr>
          <w:rFonts w:hint="eastAsia"/>
        </w:rPr>
        <w:instrText>&lt;/keyword&gt;&lt;keyword&gt;</w:instrText>
      </w:r>
      <w:r>
        <w:rPr>
          <w:rFonts w:hint="eastAsia"/>
        </w:rPr>
        <w:instrText>卷积神经网络</w:instrText>
      </w:r>
      <w:r>
        <w:rPr>
          <w:rFonts w:hint="eastAsia"/>
        </w:rPr>
        <w:instrText>&lt;/keyword&gt;&lt;keyword&gt;</w:instrText>
      </w:r>
      <w:r>
        <w:rPr>
          <w:rFonts w:hint="eastAsia"/>
        </w:rPr>
        <w:instrText>半监督学习</w:instrText>
      </w:r>
      <w:r>
        <w:rPr>
          <w:rFonts w:hint="eastAsia"/>
        </w:rPr>
        <w:instrText>&lt;/keyword&gt;&lt;keyword&gt;</w:instrText>
      </w:r>
      <w:r>
        <w:rPr>
          <w:rFonts w:hint="eastAsia"/>
        </w:rPr>
        <w:instrText>深度强化学习</w:instrText>
      </w:r>
      <w:r>
        <w:rPr>
          <w:rFonts w:hint="eastAsia"/>
        </w:rPr>
        <w:instrText>&lt;/keyword&gt;&lt;keyword&gt;</w:instrText>
      </w:r>
      <w:r>
        <w:rPr>
          <w:rFonts w:hint="eastAsia"/>
        </w:rPr>
        <w:instrText>人工智能</w:instrText>
      </w:r>
      <w:r>
        <w:rPr>
          <w:rFonts w:hint="eastAsia"/>
        </w:rPr>
        <w:instrText>&lt;/keyword&gt;&lt;/keywords&gt;&lt;dates&gt;&lt;</w:instrText>
      </w:r>
      <w:r>
        <w:instrText>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r>
        <w:t>深度学习</w:t>
      </w:r>
      <w:r>
        <w:rPr>
          <w:rFonts w:hint="eastAsia"/>
        </w:rPr>
        <w:t>（</w:t>
      </w:r>
      <w:r>
        <w:t>D</w:t>
      </w:r>
      <w:r>
        <w:rPr>
          <w:rFonts w:hint="eastAsia"/>
        </w:rPr>
        <w:t xml:space="preserve">eep </w:t>
      </w:r>
      <w:r>
        <w:t>L</w:t>
      </w:r>
      <w:r>
        <w:rPr>
          <w:rFonts w:hint="eastAsia"/>
        </w:rPr>
        <w:t>earning</w:t>
      </w:r>
      <w:r>
        <w:rPr>
          <w:rFonts w:hint="eastAsia"/>
        </w:rPr>
        <w:t>，</w:t>
      </w:r>
      <w:r>
        <w:rPr>
          <w:rFonts w:hint="eastAsia"/>
        </w:rPr>
        <w:t>DL</w:t>
      </w:r>
      <w:r>
        <w:t>）一词最初在</w:t>
      </w:r>
      <w:r>
        <w:t xml:space="preserve"> 1986 </w:t>
      </w:r>
      <w:r>
        <w:t>被引入机器学习</w:t>
      </w:r>
      <w:r>
        <w:rPr>
          <w:rFonts w:hint="eastAsia"/>
        </w:rPr>
        <w:t>（</w:t>
      </w:r>
      <w:r>
        <w:t>M</w:t>
      </w:r>
      <w:r>
        <w:rPr>
          <w:rFonts w:hint="eastAsia"/>
        </w:rPr>
        <w:t xml:space="preserve">achine </w:t>
      </w:r>
      <w:r>
        <w:t>L</w:t>
      </w:r>
      <w:r>
        <w:rPr>
          <w:rFonts w:hint="eastAsia"/>
        </w:rPr>
        <w:t>earning</w:t>
      </w:r>
      <w:r>
        <w:rPr>
          <w:rFonts w:hint="eastAsia"/>
        </w:rPr>
        <w:t>，</w:t>
      </w:r>
      <w:r>
        <w:rPr>
          <w:rFonts w:hint="eastAsia"/>
        </w:rPr>
        <w:t>ML</w:t>
      </w:r>
      <w:r>
        <w:t>），后来在</w:t>
      </w:r>
      <w:r>
        <w:t xml:space="preserve"> 2000 </w:t>
      </w:r>
      <w:r>
        <w:t>年时被用于人工神经网络</w:t>
      </w:r>
      <w:r>
        <w:rPr>
          <w:rFonts w:hint="eastAsia"/>
        </w:rPr>
        <w:t>（</w:t>
      </w:r>
      <w:r>
        <w:rPr>
          <w:rFonts w:hint="eastAsia"/>
        </w:rPr>
        <w:t>Ar</w:t>
      </w:r>
      <w:r>
        <w:t xml:space="preserve">tificial </w:t>
      </w:r>
      <w:r>
        <w:rPr>
          <w:rFonts w:hint="eastAsia"/>
        </w:rPr>
        <w:t>Neural Network</w:t>
      </w:r>
      <w:r>
        <w:rPr>
          <w:rFonts w:hint="eastAsia"/>
        </w:rPr>
        <w:t>，</w:t>
      </w:r>
      <w:r>
        <w:t>ANN</w:t>
      </w:r>
      <w:r>
        <w:t>）</w:t>
      </w:r>
      <w:r>
        <w:rPr>
          <w:rFonts w:hint="eastAsia"/>
        </w:rPr>
        <w:t>。</w:t>
      </w:r>
      <w:r>
        <w:t>深度学习</w:t>
      </w:r>
      <w:r>
        <w:rPr>
          <w:rFonts w:hint="eastAsia"/>
        </w:rPr>
        <w:t>作为</w:t>
      </w:r>
      <w:r>
        <w:t>机器学习的</w:t>
      </w:r>
      <w:proofErr w:type="gramStart"/>
      <w:r>
        <w:t>一</w:t>
      </w:r>
      <w:proofErr w:type="gramEnd"/>
      <w:r>
        <w:t>个子领域，</w:t>
      </w:r>
      <w:r>
        <w:rPr>
          <w:rFonts w:hint="eastAsia"/>
        </w:rPr>
        <w:t>通过使用</w:t>
      </w:r>
      <w:r>
        <w:t>多层次的非线性信息处理和抽象，用于有监督或无监督的特征学习、表示、分类和模式识别</w:t>
      </w:r>
      <w:r>
        <w:rPr>
          <w:rFonts w:hint="eastAsia"/>
        </w:rPr>
        <w:t>，而</w:t>
      </w:r>
      <w:r>
        <w:rPr>
          <w:rFonts w:hint="eastAsia"/>
        </w:rPr>
        <w:t>ANN</w:t>
      </w:r>
      <w:r>
        <w:rPr>
          <w:rFonts w:hint="eastAsia"/>
        </w:rPr>
        <w:t>是深度学习的最常用形式。</w:t>
      </w:r>
      <w:r>
        <w:t>第一代人工神经网络由</w:t>
      </w:r>
      <w:r>
        <w:lastRenderedPageBreak/>
        <w:t>简单的感知器神经层组成，只能进行有限的简单计算。第二代使用反向传播，根据错误率更新神经元的权重。</w:t>
      </w:r>
      <w:r>
        <w:rPr>
          <w:rFonts w:hint="eastAsia"/>
        </w:rPr>
        <w:t>其后，</w:t>
      </w:r>
      <w:proofErr w:type="gramStart"/>
      <w:r>
        <w:rPr>
          <w:rFonts w:hint="eastAsia"/>
        </w:rPr>
        <w:t>多种</w:t>
      </w:r>
      <w:r>
        <w:t>和</w:t>
      </w:r>
      <w:proofErr w:type="gramEnd"/>
      <w:r>
        <w:rPr>
          <w:rFonts w:hint="eastAsia"/>
        </w:rPr>
        <w:t>各异的</w:t>
      </w:r>
      <w:r>
        <w:t>神经网络也出现了，如前馈神经网络</w:t>
      </w:r>
      <w:r>
        <w:t xml:space="preserve"> </w:t>
      </w:r>
      <w:r>
        <w:rPr>
          <w:rFonts w:hint="eastAsia"/>
        </w:rPr>
        <w:t>（</w:t>
      </w:r>
      <w:r>
        <w:t>FNN)</w:t>
      </w:r>
      <w:r>
        <w:t>、卷积神经网络</w:t>
      </w:r>
      <w:r>
        <w:t xml:space="preserve"> </w:t>
      </w:r>
      <w:r>
        <w:rPr>
          <w:rFonts w:hint="eastAsia"/>
        </w:rPr>
        <w:t>（</w:t>
      </w:r>
      <w:r>
        <w:t>CNN)</w:t>
      </w:r>
      <w:r>
        <w:t>、循环神经网络</w:t>
      </w:r>
      <w:r>
        <w:t xml:space="preserve"> </w:t>
      </w:r>
      <w:r>
        <w:rPr>
          <w:rFonts w:hint="eastAsia"/>
        </w:rPr>
        <w:t>（</w:t>
      </w:r>
      <w:r>
        <w:t xml:space="preserve">RNN) </w:t>
      </w:r>
      <w:r>
        <w:t>等</w:t>
      </w:r>
      <w:r>
        <w:rPr>
          <w:rFonts w:hint="eastAsia"/>
        </w:rPr>
        <w:t>。利用</w:t>
      </w:r>
      <w:r>
        <w:t>局部连接、共享权重、池化和多层使用</w:t>
      </w:r>
      <w:r>
        <w:rPr>
          <w:rFonts w:hint="eastAsia"/>
        </w:rPr>
        <w:t>这四种基本思想的构成了卷积神经网络（</w:t>
      </w:r>
      <w:r>
        <w:t>CNN</w:t>
      </w:r>
      <w:r>
        <w:rPr>
          <w:rFonts w:hint="eastAsia"/>
        </w:rPr>
        <w:t>），</w:t>
      </w:r>
      <w:r>
        <w:t>2012</w:t>
      </w:r>
      <w:r>
        <w:rPr>
          <w:rFonts w:hint="eastAsia"/>
        </w:rPr>
        <w:t>年</w:t>
      </w:r>
      <w:r>
        <w:t xml:space="preserve">Krizhevsky </w:t>
      </w:r>
      <w:r>
        <w:t>等人</w:t>
      </w:r>
      <w:r>
        <w:t xml:space="preserve"> </w:t>
      </w:r>
      <w:r>
        <w:t>提出了</w:t>
      </w:r>
      <w:r>
        <w:rPr>
          <w:rFonts w:hint="eastAsia"/>
        </w:rPr>
        <w:t>基于</w:t>
      </w:r>
      <w:r>
        <w:t>深度卷积神经网络</w:t>
      </w:r>
      <w:r>
        <w:t xml:space="preserve"> </w:t>
      </w:r>
      <w:r>
        <w:rPr>
          <w:rFonts w:hint="eastAsia"/>
        </w:rPr>
        <w:t>（</w:t>
      </w:r>
      <w:r>
        <w:t xml:space="preserve">CNN) </w:t>
      </w:r>
      <w:r>
        <w:t>架构，</w:t>
      </w:r>
      <w:r>
        <w:t xml:space="preserve"> AlexNet</w:t>
      </w:r>
      <w:r>
        <w:rPr>
          <w:rFonts w:hint="eastAsia"/>
        </w:rPr>
        <w:t>，使</w:t>
      </w:r>
      <w:r>
        <w:t>CNN</w:t>
      </w:r>
      <w:r>
        <w:rPr>
          <w:rFonts w:hint="eastAsia"/>
        </w:rPr>
        <w:t>在</w:t>
      </w:r>
      <w:r>
        <w:t xml:space="preserve">DL </w:t>
      </w:r>
      <w:r>
        <w:rPr>
          <w:rFonts w:hint="eastAsia"/>
        </w:rPr>
        <w:t>上获得了</w:t>
      </w:r>
      <w:r>
        <w:t>重大突破</w:t>
      </w:r>
      <w:r>
        <w:rPr>
          <w:rFonts w:hint="eastAsia"/>
        </w:rPr>
        <w:t>，并快速的演化为深度卷积神经网络（</w:t>
      </w:r>
      <w:r>
        <w:rPr>
          <w:rFonts w:hint="eastAsia"/>
        </w:rPr>
        <w:t>DCNN</w:t>
      </w:r>
      <w:r>
        <w:rPr>
          <w:rFonts w:hint="eastAsia"/>
        </w:rPr>
        <w:t>），继而以</w:t>
      </w:r>
      <w:r>
        <w:t>监督、非监督、</w:t>
      </w:r>
      <w:proofErr w:type="gramStart"/>
      <w:r>
        <w:t>半监督</w:t>
      </w:r>
      <w:proofErr w:type="gramEnd"/>
      <w:r>
        <w:t>或强化学习的形式被广泛应用于各个领域。</w:t>
      </w:r>
      <w:commentRangeStart w:id="121"/>
      <w:commentRangeEnd w:id="121"/>
      <w:r>
        <w:commentReference w:id="121"/>
      </w:r>
      <w:r>
        <w:rPr>
          <w:rFonts w:hint="eastAsia"/>
        </w:rPr>
        <w:t>无论是何种形式何种目标任务，现阶段的</w:t>
      </w:r>
      <w:r>
        <w:rPr>
          <w:rFonts w:hint="eastAsia"/>
        </w:rPr>
        <w:t>DL</w:t>
      </w:r>
      <w:r>
        <w:rPr>
          <w:rFonts w:hint="eastAsia"/>
        </w:rPr>
        <w:t>从本质上都可视为是在海量数据的基础上通过“训练”完成一个复杂的数据拟合过程，所以对数据量及运算能力提出了极高的要求</w:t>
      </w:r>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r>
        <w:rPr>
          <w:rFonts w:hint="eastAsia"/>
        </w:rPr>
        <w:t>。</w:t>
      </w:r>
    </w:p>
    <w:p w14:paraId="4875BD55" w14:textId="77777777" w:rsidR="00997F4D" w:rsidRDefault="00000000">
      <w:pPr>
        <w:ind w:firstLine="480"/>
      </w:pPr>
      <w:r>
        <w:rPr>
          <w:rFonts w:hint="eastAsia"/>
        </w:rPr>
        <w:t>作为推动人工智能发展关键驱动力的大数据，其数据源正在从超大规模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r>
        <w:rPr>
          <w:rFonts w:hint="eastAsia"/>
        </w:rPr>
        <w:t>在</w:t>
      </w:r>
      <w:r>
        <w:rPr>
          <w:rFonts w:hint="eastAsia"/>
        </w:rPr>
        <w:t>5G</w:t>
      </w:r>
      <w:r>
        <w:rPr>
          <w:rFonts w:hint="eastAsia"/>
        </w:rPr>
        <w:t>和移动物联网大规模商用及传感器技术的快速演进的推动下，移动物联网设备的数量与类型激增，从而产生了大量持续感知设备物理环境的多模态数据（音视频、环境要素、姿态与位置等），将海量与多类型的数据传输到云计算中心进行计算不仅对网络容量，</w:t>
      </w:r>
      <w:proofErr w:type="gramStart"/>
      <w:r>
        <w:rPr>
          <w:rFonts w:hint="eastAsia"/>
        </w:rPr>
        <w:t>云计算</w:t>
      </w:r>
      <w:proofErr w:type="gramEnd"/>
      <w:r>
        <w:rPr>
          <w:rFonts w:hint="eastAsia"/>
        </w:rPr>
        <w:t>基础设施带来了严峻的挑战，并且带来了较高的传输延迟，并不能满足自动驾驶、目标跟踪等新型应用的需求，而且会带来了保密与隐私问题；在此情况下，边缘计算和人工智能相结合所形成边缘人工智能（</w:t>
      </w:r>
      <w:r>
        <w:t>Edge AI</w:t>
      </w:r>
      <w:r>
        <w:rPr>
          <w:rFonts w:hint="eastAsia"/>
        </w:rPr>
        <w:t>），提出尽可能的靠近数据源和最终用户完成计算任务，从而解决上诉问题</w:t>
      </w:r>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r>
        <w:rPr>
          <w:rFonts w:hint="eastAsia"/>
        </w:rPr>
        <w:t>。</w:t>
      </w:r>
      <w:commentRangeStart w:id="122"/>
      <w:commentRangeEnd w:id="122"/>
      <w:r>
        <w:commentReference w:id="122"/>
      </w:r>
    </w:p>
    <w:p w14:paraId="144D8089" w14:textId="77777777" w:rsidR="00997F4D" w:rsidRDefault="00000000">
      <w:pPr>
        <w:ind w:firstLine="480"/>
        <w:jc w:val="center"/>
      </w:pPr>
      <w:r>
        <w:rPr>
          <w:noProof/>
        </w:rPr>
        <w:drawing>
          <wp:inline distT="0" distB="0" distL="114300" distR="114300" wp14:anchorId="4313AB6B" wp14:editId="64A40980">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3"/>
                    <a:stretch>
                      <a:fillRect/>
                    </a:stretch>
                  </pic:blipFill>
                  <pic:spPr>
                    <a:xfrm>
                      <a:off x="0" y="0"/>
                      <a:ext cx="3516630" cy="2493645"/>
                    </a:xfrm>
                    <a:prstGeom prst="rect">
                      <a:avLst/>
                    </a:prstGeom>
                    <a:noFill/>
                    <a:ln>
                      <a:noFill/>
                    </a:ln>
                  </pic:spPr>
                </pic:pic>
              </a:graphicData>
            </a:graphic>
          </wp:inline>
        </w:drawing>
      </w:r>
    </w:p>
    <w:p w14:paraId="7C48C26F" w14:textId="77777777" w:rsidR="00997F4D" w:rsidRDefault="00000000">
      <w:pPr>
        <w:pStyle w:val="aff2"/>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0E582526" w14:textId="77777777" w:rsidR="00997F4D" w:rsidRDefault="00000000">
      <w:pPr>
        <w:shd w:val="clear" w:color="auto" w:fill="FFFFFF"/>
        <w:spacing w:before="294" w:after="294"/>
        <w:rPr>
          <w:rStyle w:val="chaptertitle"/>
        </w:rPr>
      </w:pPr>
      <w:r>
        <w:rPr>
          <w:rFonts w:hint="eastAsia"/>
        </w:rPr>
        <w:lastRenderedPageBreak/>
        <w:t>边缘人工智能，即完全在边缘设备上执行</w:t>
      </w:r>
      <w:r>
        <w:rPr>
          <w:rFonts w:hint="eastAsia"/>
        </w:rPr>
        <w:t>DCNN</w:t>
      </w:r>
      <w:r>
        <w:rPr>
          <w:rFonts w:hint="eastAsia"/>
        </w:rPr>
        <w:t>模型的训练与推理的方式代表着需要具有更高计算能力的边缘设备，一经提出便引起了工业界和学术界的关注。例如全球最具权威的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年边缘智能作为新型技术将进入稳定产出阶段。包括</w:t>
      </w:r>
      <w:r>
        <w:rPr>
          <w:rFonts w:hint="eastAsia"/>
        </w:rPr>
        <w:t>Google, Microsoft, Intel</w:t>
      </w:r>
      <w:r>
        <w:rPr>
          <w:rFonts w:hint="eastAsia"/>
        </w:rPr>
        <w:t>和</w:t>
      </w:r>
      <w:r>
        <w:rPr>
          <w:rFonts w:hint="eastAsia"/>
        </w:rPr>
        <w:t xml:space="preserve"> IBM</w:t>
      </w:r>
      <w:r>
        <w:rPr>
          <w:rFonts w:hint="eastAsia"/>
        </w:rPr>
        <w:t>在内的这些巨头公司，也在着手布局他们的边缘智能设备。而边缘智能设备不但需要高能效、高吞吐量、低时延，还需要低功耗和</w:t>
      </w:r>
      <w:proofErr w:type="gramStart"/>
      <w:r>
        <w:rPr>
          <w:rFonts w:hint="eastAsia"/>
        </w:rPr>
        <w:t>高面积</w:t>
      </w:r>
      <w:proofErr w:type="gramEnd"/>
      <w:r>
        <w:rPr>
          <w:rFonts w:hint="eastAsia"/>
        </w:rPr>
        <w:t>效率，因为绝大部分的边缘设备是使用电池进行供电的。且随着边缘智能的发展，边缘设备的系统也越来越复杂，简单的软件优化或是硬件设计都是无法完成目标的，要想解决这一问题，就需要从根本上</w:t>
      </w:r>
      <w:r>
        <w:rPr>
          <w:rStyle w:val="chaptertitle"/>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14:paraId="6695C9FD" w14:textId="77777777" w:rsidR="00997F4D" w:rsidRDefault="00000000">
      <w:pPr>
        <w:ind w:firstLine="420"/>
      </w:pPr>
      <w:r>
        <w:rPr>
          <w:rStyle w:val="chaptertitle"/>
          <w:rFonts w:hint="eastAsia"/>
        </w:rPr>
        <w:t>首先从软件算法角度出发，目前来说，在深度神经网络算法的研究中主要存在以下方向：一是从架构层出发，采用新的</w:t>
      </w:r>
      <w:r>
        <w:rPr>
          <w:rStyle w:val="chaptertitle"/>
          <w:rFonts w:hint="eastAsia"/>
        </w:rPr>
        <w:t>AI</w:t>
      </w:r>
      <w:r>
        <w:rPr>
          <w:rStyle w:val="chaptertitle"/>
          <w:rFonts w:hint="eastAsia"/>
        </w:rPr>
        <w:t>模型和算法来替代当下常用的监督学习</w:t>
      </w:r>
      <w:r>
        <w:rPr>
          <w:rStyle w:val="chaptertitle"/>
          <w:rFonts w:hint="eastAsia"/>
        </w:rPr>
        <w:t>DNN</w:t>
      </w:r>
      <w:r>
        <w:rPr>
          <w:rStyle w:val="chaptertitle"/>
          <w:rFonts w:hint="eastAsia"/>
        </w:rPr>
        <w:t>算法。</w:t>
      </w:r>
      <w:r>
        <w:rPr>
          <w:rStyle w:val="chaptertitle"/>
          <w:rFonts w:hint="eastAsia"/>
        </w:rPr>
        <w:t>Graphcore</w:t>
      </w:r>
      <w:r>
        <w:rPr>
          <w:rStyle w:val="chaptertitle"/>
          <w:rFonts w:hint="eastAsia"/>
        </w:rPr>
        <w:t>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位，这就大大降低了功耗和计算量，这个研究方向具有很高的理论研究价值和应用价值</w:t>
      </w:r>
      <w:r>
        <w:fldChar w:fldCharType="begin"/>
      </w:r>
      <w:r>
        <w:rPr>
          <w:rFonts w:hint="eastAsia"/>
        </w:rPr>
        <w:instrText xml:space="preserve"> ADDIN EN.CITE &lt;EndNote&gt;&lt;Cite&gt;&lt;Author&gt;</w:instrText>
      </w:r>
      <w:r>
        <w:rPr>
          <w:rFonts w:hint="eastAsia"/>
        </w:rPr>
        <w:instrText>冯佳玮</w:instrText>
      </w:r>
      <w:r>
        <w:rPr>
          <w:rFonts w:hint="eastAsia"/>
        </w:rPr>
        <w:instrText>&lt;/Author&gt;&lt;Year&gt;2022&lt;/Year&gt;&lt;RecNum&gt;103&lt;/RecNum&gt;&lt;DisplayText&gt;&lt;style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w:instrText>
      </w:r>
      <w:r>
        <w:rPr>
          <w:rFonts w:hint="eastAsia"/>
        </w:rPr>
        <w:instrText>冯佳玮</w:instrText>
      </w:r>
      <w:r>
        <w:rPr>
          <w:rFonts w:hint="eastAsia"/>
        </w:rPr>
        <w:instrText>&lt;/author&gt;&lt;/authors&gt;&lt;tertiary-authors&gt;&lt;author&gt;</w:instrText>
      </w:r>
      <w:r>
        <w:rPr>
          <w:rFonts w:hint="eastAsia"/>
        </w:rPr>
        <w:instrText>李述</w:instrText>
      </w:r>
      <w:r>
        <w:rPr>
          <w:rFonts w:hint="eastAsia"/>
        </w:rPr>
        <w:instrText>,&lt;/author&gt;&lt;/tertiary-authors&gt;&lt;/contributors&gt;&lt;titles&gt;&lt;title&gt;</w:instrText>
      </w:r>
      <w:r>
        <w:rPr>
          <w:rFonts w:hint="eastAsia"/>
        </w:rPr>
        <w:instrText>基于</w:instrText>
      </w:r>
      <w:r>
        <w:rPr>
          <w:rFonts w:hint="eastAsia"/>
        </w:rPr>
        <w:instrText>FPGA</w:instrText>
      </w:r>
      <w:r>
        <w:rPr>
          <w:rFonts w:hint="eastAsia"/>
        </w:rPr>
        <w:instrText>的二值卷积神经网络加速研究与实现</w:instrText>
      </w:r>
      <w:r>
        <w:rPr>
          <w:rFonts w:hint="eastAsia"/>
        </w:rPr>
        <w:instrText>&lt;/title&gt;&lt;/titles&gt;&lt;keywords&gt;&lt;keyword&gt;</w:instrText>
      </w:r>
      <w:r>
        <w:rPr>
          <w:rFonts w:hint="eastAsia"/>
        </w:rPr>
        <w:instrText>卷积神经网络</w:instrText>
      </w:r>
      <w:r>
        <w:rPr>
          <w:rFonts w:hint="eastAsia"/>
        </w:rPr>
        <w:instrText>&lt;/keyword&gt;&lt;keyword&gt;FPGA&lt;/keyword&gt;&lt;keyword&gt;</w:instrText>
      </w:r>
      <w:r>
        <w:rPr>
          <w:rFonts w:hint="eastAsia"/>
        </w:rPr>
        <w:instrText>硬件加速</w:instrText>
      </w:r>
      <w:r>
        <w:rPr>
          <w:rFonts w:hint="eastAsia"/>
        </w:rPr>
        <w:instrText>&lt;/keyword&gt;&lt;/keywords&gt;&lt;dates&gt;&lt;year&gt;2022&lt;/year&gt;&lt;/dates&gt;&lt;publisher&gt;</w:instrText>
      </w:r>
      <w:r>
        <w:rPr>
          <w:rFonts w:hint="eastAsia"/>
        </w:rPr>
        <w:instrText>哈尔滨理工大学</w:instrText>
      </w:r>
      <w:r>
        <w:rPr>
          <w:rFonts w:hint="eastAsia"/>
        </w:rPr>
        <w:instrText>&lt;/publisher&gt;&lt;work-type&gt;</w:instrText>
      </w:r>
      <w:r>
        <w:rPr>
          <w:rFonts w:hint="eastAsia"/>
        </w:rPr>
        <w:instrText>硕士</w:instrText>
      </w:r>
      <w:r>
        <w:rPr>
          <w:rFonts w:hint="eastAsia"/>
        </w:rPr>
        <w:instrText>&lt;/work-type&gt;&lt;urls&gt;&lt;/urls&gt;&lt;electronic-resource-num&gt;10.27063/d.cnki.ghlgu.20</w:instrText>
      </w:r>
      <w:r>
        <w:instrText>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w:t>
      </w:r>
      <w:r>
        <w:rPr>
          <w:rFonts w:hint="eastAsia"/>
        </w:rPr>
        <w:t>Yoshua Bengiod</w:t>
      </w:r>
      <w:r>
        <w:rPr>
          <w:rFonts w:hint="eastAsia"/>
        </w:rPr>
        <w:t>提出的</w:t>
      </w:r>
      <w:commentRangeStart w:id="123"/>
      <w:commentRangeStart w:id="124"/>
      <w:r>
        <w:rPr>
          <w:rFonts w:hint="eastAsia"/>
        </w:rPr>
        <w:t>二值神经网络（</w:t>
      </w:r>
      <w:r>
        <w:rPr>
          <w:rFonts w:hint="eastAsia"/>
        </w:rPr>
        <w:t>B</w:t>
      </w:r>
      <w:r>
        <w:t>NNs</w:t>
      </w:r>
      <w:r>
        <w:rPr>
          <w:rFonts w:hint="eastAsia"/>
        </w:rPr>
        <w:t>）凭借其单比特神经元特性在众多的成果中脱颖而出。二值神经网络通过将每个神经元的比特数压缩到极限来满足受限的硬件开销，即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commentRangeEnd w:id="123"/>
      <w:r>
        <w:commentReference w:id="123"/>
      </w:r>
      <w:commentRangeEnd w:id="124"/>
      <w:r>
        <w:rPr>
          <w:rStyle w:val="afe"/>
          <w:lang w:val="zh-CN"/>
        </w:rPr>
        <w:commentReference w:id="124"/>
      </w:r>
    </w:p>
    <w:p w14:paraId="46F749C1" w14:textId="77777777" w:rsidR="00997F4D" w:rsidRDefault="00000000">
      <w:pPr>
        <w:autoSpaceDE w:val="0"/>
        <w:autoSpaceDN w:val="0"/>
        <w:adjustRightInd w:val="0"/>
        <w:ind w:firstLine="420"/>
        <w:jc w:val="left"/>
      </w:pPr>
      <w:r>
        <w:rPr>
          <w:rFonts w:hint="eastAsia"/>
        </w:rPr>
        <w:lastRenderedPageBreak/>
        <w:t>二值神经网络对于嵌入式应用具有如下的几个优势：（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比特的神经元映射到单比特，而原先的全精度计算也相应地映射为单比特的</w:t>
      </w:r>
      <w:ins w:id="125" w:author="GYJ" w:date="2022-11-11T15:22:00Z">
        <w:r>
          <w:rPr>
            <w:rFonts w:hint="eastAsia"/>
          </w:rPr>
          <w:t>同</w:t>
        </w:r>
      </w:ins>
      <w:del w:id="126" w:author="GYJ" w:date="2022-11-11T15:22:00Z">
        <w:r>
          <w:rPr>
            <w:rFonts w:hint="eastAsia"/>
          </w:rPr>
          <w:delText>异</w:delText>
        </w:r>
      </w:del>
      <w:r>
        <w:rPr>
          <w:rFonts w:hint="eastAsia"/>
        </w:rPr>
        <w:t>或运算（</w:t>
      </w:r>
      <w:r>
        <w:t>x</w:t>
      </w:r>
      <w:ins w:id="127" w:author="GYJ" w:date="2022-11-11T15:19:00Z">
        <w:r>
          <w:rPr>
            <w:rFonts w:hint="eastAsia"/>
          </w:rPr>
          <w:t>n</w:t>
        </w:r>
      </w:ins>
      <w:r>
        <w:t>or</w:t>
      </w:r>
      <w:ins w:id="128" w:author="GYJ" w:date="2022-11-11T15:19:00Z">
        <w:r>
          <w:rPr>
            <w:rFonts w:hint="eastAsia"/>
          </w:rPr>
          <w:t>）</w:t>
        </w:r>
      </w:ins>
      <w:del w:id="129" w:author="GYJ" w:date="2022-11-11T15:19:00Z">
        <w:r>
          <w:delText>)</w:delText>
        </w:r>
      </w:del>
      <w:r>
        <w:rPr>
          <w:rFonts w:hint="eastAsia"/>
        </w:rPr>
        <w:t>外加一个计“</w:t>
      </w:r>
      <w:r>
        <w:rPr>
          <w:rFonts w:hint="eastAsia"/>
        </w:rPr>
        <w:t>1</w:t>
      </w:r>
      <w:r>
        <w:rPr>
          <w:rFonts w:hint="eastAsia"/>
        </w:rPr>
        <w:t>”（</w:t>
      </w:r>
      <w:r>
        <w:rPr>
          <w:rFonts w:hint="eastAsia"/>
        </w:rPr>
        <w:t>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w:t>
      </w:r>
      <w:r>
        <w:rPr>
          <w:rFonts w:hint="eastAsia"/>
        </w:rPr>
        <w:t>10</w:t>
      </w:r>
      <w:r>
        <w:rPr>
          <w:rFonts w:hint="eastAsia"/>
        </w:rPr>
        <w:t>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w:t>
      </w:r>
      <w:r>
        <w:rPr>
          <w:rFonts w:hint="eastAsia"/>
        </w:rPr>
        <w:t>32</w:t>
      </w:r>
      <w:r>
        <w:rPr>
          <w:rFonts w:hint="eastAsia"/>
        </w:rPr>
        <w:t>比特的单精度浮点数或</w:t>
      </w:r>
      <w:r>
        <w:rPr>
          <w:rFonts w:hint="eastAsia"/>
        </w:rPr>
        <w:t>16</w:t>
      </w:r>
      <w:r>
        <w:rPr>
          <w:rFonts w:hint="eastAsia"/>
        </w:rPr>
        <w:t>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w:t>
      </w:r>
      <w:r>
        <w:rPr>
          <w:rFonts w:hint="eastAsia"/>
        </w:rPr>
        <w:t>2</w:t>
      </w:r>
      <w:r>
        <w:rPr>
          <w:rFonts w:hint="eastAsia"/>
        </w:rPr>
        <w:t>）低硬件开销：由于硬件逻辑结构简单和极低的内存需求，二值神经网络的硬件开销远远小于其他的深度神经网络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w:t>
      </w:r>
      <w:r>
        <w:rPr>
          <w:rFonts w:hint="eastAsia"/>
        </w:rPr>
        <w:t>3</w:t>
      </w:r>
      <w:r>
        <w:rPr>
          <w:rFonts w:hint="eastAsia"/>
        </w:rPr>
        <w:t>）能效比：因为其低硬件开销和功耗低等特性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w:t>
      </w:r>
      <w:proofErr w:type="gramStart"/>
      <w:r>
        <w:rPr>
          <w:rFonts w:hint="eastAsia"/>
        </w:rPr>
        <w:t>值网络</w:t>
      </w:r>
      <w:proofErr w:type="gramEnd"/>
      <w:r>
        <w:rPr>
          <w:rFonts w:hint="eastAsia"/>
        </w:rPr>
        <w:t>的硬件对移动设备的电池也是十分友好的。（</w:t>
      </w:r>
      <w:r>
        <w:rPr>
          <w:rFonts w:hint="eastAsia"/>
        </w:rPr>
        <w:t>4</w:t>
      </w:r>
      <w:r>
        <w:rPr>
          <w:rFonts w:hint="eastAsia"/>
        </w:rPr>
        <w:t>）鲁棒性：由于二值权重的空间离散性，二值神经网络具有更好的鲁棒性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w:t>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17D53EF7" w14:textId="77777777" w:rsidR="00997F4D" w:rsidRDefault="00000000">
      <w:pPr>
        <w:autoSpaceDE w:val="0"/>
        <w:autoSpaceDN w:val="0"/>
        <w:adjustRightInd w:val="0"/>
        <w:jc w:val="center"/>
      </w:pPr>
      <w:r>
        <w:rPr>
          <w:noProof/>
        </w:rPr>
        <w:drawing>
          <wp:inline distT="0" distB="0" distL="0" distR="0" wp14:anchorId="040D6758" wp14:editId="11424768">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34"/>
                    <a:stretch>
                      <a:fillRect/>
                    </a:stretch>
                  </pic:blipFill>
                  <pic:spPr>
                    <a:xfrm>
                      <a:off x="0" y="0"/>
                      <a:ext cx="5676900" cy="1534160"/>
                    </a:xfrm>
                    <a:prstGeom prst="rect">
                      <a:avLst/>
                    </a:prstGeom>
                  </pic:spPr>
                </pic:pic>
              </a:graphicData>
            </a:graphic>
          </wp:inline>
        </w:drawing>
      </w:r>
    </w:p>
    <w:p w14:paraId="6ADD5901" w14:textId="77777777" w:rsidR="00997F4D" w:rsidRDefault="00000000">
      <w:pPr>
        <w:pStyle w:val="aff2"/>
      </w:pPr>
      <w:r>
        <w:rPr>
          <w:rFonts w:hint="eastAsia"/>
        </w:rPr>
        <w:t>图</w:t>
      </w:r>
      <w:r>
        <w:rPr>
          <w:rFonts w:hint="eastAsia"/>
        </w:rPr>
        <w:t xml:space="preserve"> </w:t>
      </w:r>
      <w:r>
        <w:rPr>
          <w:rFonts w:hint="eastAsia"/>
        </w:rPr>
        <w:t>二值神经网络的卷积过程</w:t>
      </w:r>
    </w:p>
    <w:p w14:paraId="48AC5BF2" w14:textId="77777777" w:rsidR="00997F4D" w:rsidRDefault="00000000">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17503200" w14:textId="77777777" w:rsidR="00997F4D" w:rsidRDefault="00000000">
      <w:pPr>
        <w:autoSpaceDE w:val="0"/>
        <w:autoSpaceDN w:val="0"/>
        <w:adjustRightInd w:val="0"/>
        <w:ind w:firstLine="420"/>
        <w:jc w:val="left"/>
      </w:pPr>
      <w:r>
        <w:rPr>
          <w:rFonts w:hint="eastAsia"/>
        </w:rPr>
        <w:t>起初</w:t>
      </w:r>
      <w:r>
        <w:rPr>
          <w:rFonts w:hint="eastAsia"/>
        </w:rPr>
        <w:t>Chiheb Trabelsi</w:t>
      </w:r>
      <w:r>
        <w:rPr>
          <w:rFonts w:hint="eastAsia"/>
        </w:rPr>
        <w:t>等人提出的复数神经网络（</w:t>
      </w:r>
      <w:r>
        <w:t>Deep Complex Networks</w:t>
      </w:r>
      <w:r>
        <w:rPr>
          <w:rFonts w:hint="eastAsia"/>
        </w:rPr>
        <w:t>，</w:t>
      </w:r>
      <w:r>
        <w:rPr>
          <w:rFonts w:hint="eastAsia"/>
        </w:rPr>
        <w:t>DCN</w:t>
      </w:r>
      <w:r>
        <w:rPr>
          <w:rFonts w:hint="eastAsia"/>
        </w:rPr>
        <w:t>）的提出本意在于修正普通的</w:t>
      </w:r>
      <w:r>
        <w:rPr>
          <w:rFonts w:hint="eastAsia"/>
        </w:rPr>
        <w:t>D</w:t>
      </w:r>
      <w:r>
        <w:t>NN</w:t>
      </w:r>
      <w:r>
        <w:rPr>
          <w:rFonts w:hint="eastAsia"/>
        </w:rPr>
        <w:t>s</w:t>
      </w:r>
      <w:r>
        <w:rPr>
          <w:rFonts w:hint="eastAsia"/>
        </w:rPr>
        <w:t>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w:t>
      </w:r>
      <w:r>
        <w:rPr>
          <w:rFonts w:hint="eastAsia"/>
        </w:rPr>
        <w:t>PolSAR</w:t>
      </w:r>
      <w:r>
        <w:rPr>
          <w:rFonts w:hint="eastAsia"/>
        </w:rPr>
        <w:t>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14:paraId="7A9AF0BB" w14:textId="77777777" w:rsidR="00997F4D" w:rsidRDefault="00000000">
      <w:pPr>
        <w:autoSpaceDE w:val="0"/>
        <w:autoSpaceDN w:val="0"/>
        <w:adjustRightInd w:val="0"/>
        <w:ind w:firstLine="420"/>
        <w:jc w:val="left"/>
      </w:pPr>
      <w:r>
        <w:lastRenderedPageBreak/>
        <w:tab/>
      </w:r>
      <w:r>
        <w:rPr>
          <w:rFonts w:hint="eastAsia"/>
        </w:rPr>
        <w:t>而结合了二值神经网络和复数神经网络的二值复数神经网络既继承了</w:t>
      </w:r>
      <w:r>
        <w:rPr>
          <w:rFonts w:hint="eastAsia"/>
        </w:rPr>
        <w:t>B</w:t>
      </w:r>
      <w:r>
        <w:t>NN</w:t>
      </w:r>
      <w:r>
        <w:rPr>
          <w:rFonts w:hint="eastAsia"/>
        </w:rPr>
        <w:t>网络的计算效率、低硬件开销、高能效比、高鲁棒性等优势的同时，又结合</w:t>
      </w:r>
      <w:r>
        <w:rPr>
          <w:rFonts w:hint="eastAsia"/>
        </w:rPr>
        <w:t>D</w:t>
      </w:r>
      <w:r>
        <w:t>CN</w:t>
      </w:r>
      <w:r>
        <w:rPr>
          <w:rFonts w:hint="eastAsia"/>
        </w:rPr>
        <w:t>网络提高了</w:t>
      </w:r>
      <w:r>
        <w:rPr>
          <w:rFonts w:hint="eastAsia"/>
        </w:rPr>
        <w:t>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w:t>
      </w:r>
      <w:proofErr w:type="gramStart"/>
      <w:r>
        <w:rPr>
          <w:rFonts w:hint="eastAsia"/>
        </w:rPr>
        <w:t>二值化的</w:t>
      </w:r>
      <w:proofErr w:type="gramEnd"/>
      <w:r>
        <w:rPr>
          <w:rFonts w:hint="eastAsia"/>
        </w:rPr>
        <w:t>复数值来表示，</w:t>
      </w:r>
      <w:r>
        <w:rPr>
          <w:rFonts w:hint="eastAsia"/>
        </w:rPr>
        <w:t>{1+</w:t>
      </w:r>
      <w:r>
        <w:t>i,</w:t>
      </w:r>
      <w:r>
        <w:rPr>
          <w:rFonts w:hint="eastAsia"/>
        </w:rPr>
        <w:t>1-</w:t>
      </w:r>
      <w:r>
        <w:t>i,-1+i,-1-i</w:t>
      </w:r>
      <w:r>
        <w:rPr>
          <w:rFonts w:hint="eastAsia"/>
        </w:rPr>
        <w:t>}</w:t>
      </w:r>
      <w:r>
        <w:rPr>
          <w:rFonts w:hint="eastAsia"/>
        </w:rPr>
        <w:t>中某一个，即每个神经元使用双比特来表示（一个表示实数部分，另一个表示虚数部分）。与</w:t>
      </w:r>
      <w:r>
        <w:rPr>
          <w:rFonts w:hint="eastAsia"/>
        </w:rPr>
        <w:t>BNN</w:t>
      </w:r>
      <w:r>
        <w:rPr>
          <w:rFonts w:hint="eastAsia"/>
        </w:rPr>
        <w:t>网络相同，二值复数卷积操作依旧可以使用</w:t>
      </w:r>
      <w:r>
        <w:t>popcount</w:t>
      </w:r>
      <w:r>
        <w:rPr>
          <w:rFonts w:hint="eastAsia"/>
        </w:rPr>
        <w:t>(xnor)</w:t>
      </w:r>
      <w:r>
        <w:rPr>
          <w:rFonts w:hint="eastAsia"/>
        </w:rPr>
        <w:t>运算替代了大量的乘加计算。</w:t>
      </w:r>
    </w:p>
    <w:p w14:paraId="251221C2" w14:textId="77777777" w:rsidR="00997F4D" w:rsidRDefault="00000000">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w:t>
      </w:r>
      <w:r>
        <w:rPr>
          <w:rFonts w:hint="eastAsia"/>
        </w:rPr>
        <w:t>CPU</w:t>
      </w:r>
      <w:r>
        <w:rPr>
          <w:rFonts w:hint="eastAsia"/>
        </w:rPr>
        <w:t>、</w:t>
      </w:r>
      <w:r>
        <w:rPr>
          <w:rFonts w:hint="eastAsia"/>
        </w:rPr>
        <w:t>GPU</w:t>
      </w:r>
      <w:r>
        <w:rPr>
          <w:rFonts w:hint="eastAsia"/>
        </w:rPr>
        <w:t>、</w:t>
      </w:r>
      <w:r>
        <w:rPr>
          <w:rFonts w:hint="eastAsia"/>
        </w:rPr>
        <w:t>FPGA</w:t>
      </w:r>
      <w:r>
        <w:rPr>
          <w:rFonts w:hint="eastAsia"/>
        </w:rPr>
        <w:t>和</w:t>
      </w:r>
      <w:r>
        <w:rPr>
          <w:rFonts w:hint="eastAsia"/>
        </w:rPr>
        <w:t>ASIC</w:t>
      </w:r>
      <w:r>
        <w:rPr>
          <w:rFonts w:hint="eastAsia"/>
        </w:rPr>
        <w:t>以及他们的各种组合来实现的，</w:t>
      </w:r>
      <w:r>
        <w:rPr>
          <w:rFonts w:hint="eastAsia"/>
        </w:rPr>
        <w:t>Intel</w:t>
      </w:r>
      <w:r>
        <w:rPr>
          <w:rFonts w:hint="eastAsia"/>
        </w:rPr>
        <w:t>、</w:t>
      </w:r>
      <w:r>
        <w:rPr>
          <w:rFonts w:hint="eastAsia"/>
        </w:rPr>
        <w:t>Geogle</w:t>
      </w:r>
      <w:r>
        <w:rPr>
          <w:rFonts w:hint="eastAsia"/>
        </w:rPr>
        <w:t>、</w:t>
      </w:r>
      <w:r>
        <w:rPr>
          <w:rFonts w:hint="eastAsia"/>
        </w:rPr>
        <w:t>NVIDIA</w:t>
      </w:r>
      <w:r>
        <w:rPr>
          <w:rFonts w:hint="eastAsia"/>
        </w:rPr>
        <w:t>、</w:t>
      </w:r>
      <w:r>
        <w:rPr>
          <w:rFonts w:hint="eastAsia"/>
        </w:rPr>
        <w:t>Qualcomm</w:t>
      </w:r>
      <w:r>
        <w:rPr>
          <w:rFonts w:hint="eastAsia"/>
        </w:rPr>
        <w:t>和</w:t>
      </w:r>
      <w:r>
        <w:rPr>
          <w:rFonts w:hint="eastAsia"/>
        </w:rPr>
        <w:t>IBM</w:t>
      </w:r>
      <w:r>
        <w:rPr>
          <w:rFonts w:hint="eastAsia"/>
        </w:rPr>
        <w:t>等公司也推出或者正准备开发新的产品。一般来说一个边缘设备至少需要一个</w:t>
      </w:r>
      <w:r>
        <w:rPr>
          <w:rFonts w:hint="eastAsia"/>
        </w:rPr>
        <w:t>CPU</w:t>
      </w:r>
      <w:r>
        <w:rPr>
          <w:rFonts w:hint="eastAsia"/>
        </w:rPr>
        <w:t>来完成系统控制，当有大量数据需要并行处理时，比如神经网络的卷积、池化等计算，就需要特定功能的协处理器来帮助实现，所以协处理器的设计也是边缘智能设备设计的重中之重。下面我们针对</w:t>
      </w:r>
      <w:r>
        <w:rPr>
          <w:rFonts w:hint="eastAsia"/>
        </w:rPr>
        <w:t>CPU</w:t>
      </w:r>
      <w:r>
        <w:rPr>
          <w:rFonts w:hint="eastAsia"/>
        </w:rPr>
        <w:t>、</w:t>
      </w:r>
      <w:r>
        <w:rPr>
          <w:rFonts w:hint="eastAsia"/>
        </w:rPr>
        <w:t>GPU</w:t>
      </w:r>
      <w:r>
        <w:rPr>
          <w:rFonts w:hint="eastAsia"/>
        </w:rPr>
        <w:t>、</w:t>
      </w:r>
      <w:r>
        <w:rPr>
          <w:rFonts w:hint="eastAsia"/>
        </w:rPr>
        <w:t>FPGA</w:t>
      </w:r>
      <w:r>
        <w:rPr>
          <w:rFonts w:hint="eastAsia"/>
        </w:rPr>
        <w:t>及</w:t>
      </w:r>
      <w:r>
        <w:rPr>
          <w:rFonts w:hint="eastAsia"/>
        </w:rPr>
        <w:t>ASIC</w:t>
      </w:r>
      <w:r>
        <w:rPr>
          <w:rFonts w:hint="eastAsia"/>
        </w:rPr>
        <w:t>这四种不同架构的芯片分别讨论。</w:t>
      </w:r>
    </w:p>
    <w:p w14:paraId="43A5D1A3" w14:textId="77777777" w:rsidR="00997F4D" w:rsidRDefault="00000000">
      <w:pPr>
        <w:autoSpaceDE w:val="0"/>
        <w:autoSpaceDN w:val="0"/>
        <w:adjustRightInd w:val="0"/>
        <w:ind w:firstLine="420"/>
        <w:jc w:val="center"/>
      </w:pPr>
      <w:r>
        <w:rPr>
          <w:noProof/>
        </w:rPr>
        <w:drawing>
          <wp:inline distT="0" distB="0" distL="0" distR="0" wp14:anchorId="36BA093E" wp14:editId="1A016CA9">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14:paraId="4B6842F7" w14:textId="77777777" w:rsidR="00997F4D" w:rsidRDefault="00000000">
      <w:pPr>
        <w:pStyle w:val="aff2"/>
      </w:pPr>
      <w:r>
        <w:rPr>
          <w:rFonts w:hint="eastAsia"/>
        </w:rPr>
        <w:t xml:space="preserve"> </w:t>
      </w:r>
      <w:r>
        <w:rPr>
          <w:rFonts w:hint="eastAsia"/>
        </w:rPr>
        <w:t>图</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14:paraId="79DDD505" w14:textId="77777777" w:rsidR="00997F4D" w:rsidRDefault="00000000">
      <w:pPr>
        <w:pStyle w:val="aff2"/>
      </w:pPr>
      <w:r>
        <w:rPr>
          <w:rFonts w:hint="eastAsia"/>
        </w:rPr>
        <w:t>（越左侧灵活性越高、性能越低，反之性能越低，灵活性越高）</w:t>
      </w:r>
    </w:p>
    <w:p w14:paraId="4E42121C" w14:textId="77777777" w:rsidR="00997F4D" w:rsidRDefault="00000000">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的普及和通用编程能力，深度神经网络起初研究时都是在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可以复杂的控制流，但神经网络的运行过程需要的数据流的计算，几乎不需要控制。而且随着卷积神经网络层数不断增加，需要处理的数据量不断膨胀，加之访存速度受限（“冯诺依曼瓶颈”），现有的</w:t>
      </w:r>
      <w:r>
        <w:rPr>
          <w:rFonts w:hint="eastAsia"/>
        </w:rPr>
        <w:t>CPU</w:t>
      </w:r>
      <w:r>
        <w:rPr>
          <w:rFonts w:hint="eastAsia"/>
        </w:rPr>
        <w:t>已经无法满足需求。而</w:t>
      </w:r>
      <w:r>
        <w:rPr>
          <w:rFonts w:hint="eastAsia"/>
        </w:rPr>
        <w:t>NVIDA</w:t>
      </w:r>
      <w:r>
        <w:rPr>
          <w:rFonts w:hint="eastAsia"/>
        </w:rPr>
        <w:t>提出的图形处理器（</w:t>
      </w:r>
      <w:r>
        <w:rPr>
          <w:rFonts w:hint="eastAsia"/>
        </w:rPr>
        <w:t>GPU</w:t>
      </w:r>
      <w:r>
        <w:rPr>
          <w:rFonts w:hint="eastAsia"/>
        </w:rPr>
        <w:t>）</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lastRenderedPageBreak/>
        <w:fldChar w:fldCharType="end"/>
      </w:r>
      <w:r>
        <w:rPr>
          <w:rFonts w:hint="eastAsia"/>
        </w:rPr>
        <w:t>和</w:t>
      </w:r>
      <w:r>
        <w:rPr>
          <w:rFonts w:hint="eastAsia"/>
        </w:rPr>
        <w:t>Geogle</w:t>
      </w:r>
      <w:r>
        <w:rPr>
          <w:rFonts w:hint="eastAsia"/>
        </w:rPr>
        <w:t>提出的张量处理器（</w:t>
      </w:r>
      <w:r>
        <w:rPr>
          <w:rFonts w:hint="eastAsia"/>
        </w:rPr>
        <w:t>TPU</w:t>
      </w:r>
      <w:r>
        <w:rPr>
          <w:rFonts w:hint="eastAsia"/>
        </w:rPr>
        <w:t>）</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w:t>
      </w:r>
      <w:r>
        <w:rPr>
          <w:rFonts w:hint="eastAsia"/>
        </w:rPr>
        <w:t>SIMD</w:t>
      </w:r>
      <w:r>
        <w:rPr>
          <w:rFonts w:hint="eastAsia"/>
        </w:rPr>
        <w:t>（单指令流多数据流），能够快速完成浮点密集型计算，特别是</w:t>
      </w:r>
      <w:r>
        <w:rPr>
          <w:rFonts w:hint="eastAsia"/>
        </w:rPr>
        <w:t>GPU</w:t>
      </w:r>
      <w:r>
        <w:rPr>
          <w:rFonts w:hint="eastAsia"/>
        </w:rPr>
        <w:t>架构发展非常迅速，从一开始的可重构，到当下可编程的大规模并行协处理器，这使得它非常适合深度神经网络计算。现在具有超过</w:t>
      </w:r>
      <w:r>
        <w:rPr>
          <w:rFonts w:hint="eastAsia"/>
        </w:rPr>
        <w:t>1000</w:t>
      </w:r>
      <w:r>
        <w:rPr>
          <w:rFonts w:hint="eastAsia"/>
        </w:rPr>
        <w:t>个处理核和超大容量的片上内存的</w:t>
      </w:r>
      <w:r>
        <w:rPr>
          <w:rFonts w:hint="eastAsia"/>
        </w:rPr>
        <w:t>CPU</w:t>
      </w:r>
      <w:r>
        <w:rPr>
          <w:rFonts w:hint="eastAsia"/>
        </w:rPr>
        <w:t>，其功耗也只有几瓦，但是对于边缘智能设备来说，这样的能效还是不足的。</w:t>
      </w:r>
    </w:p>
    <w:p w14:paraId="57BD8839" w14:textId="77777777" w:rsidR="00997F4D" w:rsidRDefault="00000000">
      <w:pPr>
        <w:autoSpaceDE w:val="0"/>
        <w:autoSpaceDN w:val="0"/>
        <w:adjustRightInd w:val="0"/>
        <w:ind w:firstLine="420"/>
        <w:jc w:val="left"/>
      </w:pPr>
      <w:r>
        <w:rPr>
          <w:rFonts w:hint="eastAsia"/>
        </w:rPr>
        <w:t>现场可编程门阵列（</w:t>
      </w:r>
      <w:r>
        <w:rPr>
          <w:rFonts w:hint="eastAsia"/>
        </w:rPr>
        <w:t>FPGA</w:t>
      </w:r>
      <w:r>
        <w:rPr>
          <w:rFonts w:hint="eastAsia"/>
        </w:rPr>
        <w:t>）是“可重构”芯片的一种，具有模块化和规则化的架构，主要包含了片上存储、可编程逻辑块以及用于连接逻辑模块的可重构互连层次结构。</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Pr>
          <w:rFonts w:hint="eastAsia"/>
        </w:rPr>
        <w:t>SoC</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数量级的算力。专用集成电路（</w:t>
      </w:r>
      <w:r>
        <w:rPr>
          <w:rFonts w:hint="eastAsia"/>
        </w:rPr>
        <w:t>ASIC</w:t>
      </w:r>
      <w:r>
        <w:rPr>
          <w:rFonts w:hint="eastAsia"/>
        </w:rPr>
        <w:t>）是指为特定用户和特定电子系统的需求而设计、制造的专用电路。用</w:t>
      </w:r>
      <w:r>
        <w:rPr>
          <w:rFonts w:hint="eastAsia"/>
        </w:rPr>
        <w:t>ASIC</w:t>
      </w:r>
      <w:r>
        <w:rPr>
          <w:rFonts w:hint="eastAsia"/>
        </w:rPr>
        <w:t>来将人工智能算法“硬件化”，可以带来高性能、低功耗等优点，但是缺点也是突出的，因为</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万美元，这对开发芯片的公司来说不仅门槛高，商业风险也很大。且</w:t>
      </w:r>
      <w:r>
        <w:rPr>
          <w:rFonts w:hint="eastAsia"/>
        </w:rPr>
        <w:t>ASIC</w:t>
      </w:r>
      <w:r>
        <w:rPr>
          <w:rFonts w:hint="eastAsia"/>
        </w:rPr>
        <w:t>芯片一旦开始批量生产就无法再对内部电路进行修改，这对迭代过程迅速的人工智能算法来说也是不合适的。为了避免这些风险，我们通常都是采用灵活性更高的、成本更低、开发周期更短的</w:t>
      </w:r>
      <w:r>
        <w:rPr>
          <w:rFonts w:hint="eastAsia"/>
        </w:rPr>
        <w:t>FPGA</w:t>
      </w:r>
      <w:r>
        <w:rPr>
          <w:rFonts w:hint="eastAsia"/>
        </w:rPr>
        <w:t>来实现边缘智能设备。</w:t>
      </w:r>
    </w:p>
    <w:p w14:paraId="1D1FDA8F" w14:textId="77777777" w:rsidR="00997F4D" w:rsidRDefault="00000000">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部署到边缘智能设备这一问题，我们从软硬件两个角度出发，结合并提出了面向二值复数神经网络的专用加速器，并通过</w:t>
      </w:r>
      <w:r>
        <w:rPr>
          <w:rFonts w:hint="eastAsia"/>
        </w:rPr>
        <w:t>FPGA</w:t>
      </w:r>
      <w:r>
        <w:rPr>
          <w:rFonts w:hint="eastAsia"/>
        </w:rPr>
        <w:t>实现这一解决方案。且目前为止，虽然二值复数神经网络的算法层面的研究已经逐步展开，而针对二值卷积神经网络的加速器的研究工作还没有完全开展，我们的工作刚好弥补了这一空缺。</w:t>
      </w:r>
    </w:p>
    <w:p w14:paraId="6A107058" w14:textId="77777777" w:rsidR="00997F4D" w:rsidRDefault="00000000">
      <w:pPr>
        <w:pStyle w:val="2"/>
      </w:pPr>
      <w:bookmarkStart w:id="130" w:name="_Toc15756"/>
      <w:r>
        <w:rPr>
          <w:rFonts w:hint="eastAsia"/>
        </w:rPr>
        <w:t>研究现状</w:t>
      </w:r>
      <w:bookmarkEnd w:id="130"/>
    </w:p>
    <w:p w14:paraId="13B2DC5A" w14:textId="77777777" w:rsidR="00997F4D" w:rsidRDefault="00000000">
      <w:pPr>
        <w:pStyle w:val="3"/>
      </w:pPr>
      <w:r>
        <w:rPr>
          <w:rFonts w:hint="eastAsia"/>
        </w:rPr>
        <w:t>二值复数神经网络的研究现状</w:t>
      </w:r>
      <w:commentRangeStart w:id="131"/>
      <w:commentRangeEnd w:id="131"/>
      <w:r>
        <w:commentReference w:id="131"/>
      </w:r>
    </w:p>
    <w:p w14:paraId="0193F300" w14:textId="77777777" w:rsidR="00997F4D" w:rsidRDefault="00000000">
      <w:pPr>
        <w:ind w:firstLine="420"/>
      </w:pPr>
      <w:r>
        <w:rPr>
          <w:rFonts w:hint="eastAsia"/>
        </w:rPr>
        <w:t>二值复数神经网络的发展时间较短，由浙江大学的</w:t>
      </w:r>
      <w:r>
        <w:rPr>
          <w:rFonts w:hint="eastAsia"/>
        </w:rPr>
        <w:t>Yan</w:t>
      </w:r>
      <w:r>
        <w:t>fei Li</w:t>
      </w:r>
      <w:r>
        <w:rPr>
          <w:rFonts w:hint="eastAsia"/>
        </w:rPr>
        <w:t>等人在</w:t>
      </w:r>
      <w:r>
        <w:rPr>
          <w:rFonts w:hint="eastAsia"/>
        </w:rPr>
        <w:t>2021</w:t>
      </w:r>
      <w:r>
        <w:rPr>
          <w:rFonts w:hint="eastAsia"/>
        </w:rPr>
        <w:t>年首次提出，所以面向该网络的研究成果还不是很多。二值复数神经网络紧密联系了二值神</w:t>
      </w:r>
      <w:r>
        <w:rPr>
          <w:rFonts w:hint="eastAsia"/>
        </w:rPr>
        <w:lastRenderedPageBreak/>
        <w:t>经网络和复数神经网络，故</w:t>
      </w:r>
      <w:r>
        <w:rPr>
          <w:rFonts w:hint="eastAsia"/>
        </w:rPr>
        <w:t>B</w:t>
      </w:r>
      <w:r>
        <w:t>CNNs</w:t>
      </w:r>
      <w:r>
        <w:rPr>
          <w:rFonts w:hint="eastAsia"/>
        </w:rPr>
        <w:t>的研究现状与二者是密不可分的，可以看作是二者拓展并交叉的新</w:t>
      </w:r>
      <w:proofErr w:type="gramStart"/>
      <w:r>
        <w:rPr>
          <w:rFonts w:hint="eastAsia"/>
        </w:rPr>
        <w:t>一</w:t>
      </w:r>
      <w:proofErr w:type="gramEnd"/>
      <w:r>
        <w:rPr>
          <w:rFonts w:hint="eastAsia"/>
        </w:rPr>
        <w:t>领域，</w:t>
      </w:r>
      <w:proofErr w:type="gramStart"/>
      <w:r>
        <w:rPr>
          <w:rFonts w:hint="eastAsia"/>
        </w:rPr>
        <w:t>故讨论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23DE021F" w14:textId="77777777" w:rsidR="00997F4D" w:rsidRDefault="00000000">
      <w:pPr>
        <w:ind w:firstLine="420"/>
      </w:pPr>
      <w:r>
        <w:rPr>
          <w:rFonts w:hint="eastAsia"/>
        </w:rPr>
        <w:t>早期在研究压缩模型的尺寸和计算量的工作中，</w:t>
      </w:r>
      <w:r>
        <w:t>M. Rastegari</w:t>
      </w:r>
      <w:r>
        <w:rPr>
          <w:rFonts w:hint="eastAsia"/>
        </w:rPr>
        <w:t>等人和</w:t>
      </w:r>
      <w:r>
        <w:rPr>
          <w:rFonts w:hint="eastAsia"/>
        </w:rPr>
        <w:t>M</w:t>
      </w:r>
      <w:r>
        <w:t>. Courbariau</w:t>
      </w:r>
      <w:r>
        <w:rPr>
          <w:rFonts w:hint="eastAsia"/>
        </w:rPr>
        <w:t>等人分别提出了</w:t>
      </w:r>
      <w:r>
        <w:rPr>
          <w:rFonts w:hint="eastAsia"/>
        </w:rPr>
        <w:t>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w:t>
      </w:r>
      <w:r>
        <w:rPr>
          <w:rFonts w:hint="eastAsia"/>
        </w:rPr>
        <w:t>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w:t>
      </w:r>
      <w:r>
        <w:rPr>
          <w:rFonts w:hint="eastAsia"/>
        </w:rPr>
        <w:t>2016</w:t>
      </w:r>
      <w:r>
        <w:rPr>
          <w:rFonts w:hint="eastAsia"/>
        </w:rPr>
        <w:t>年，二值神经网络概念首先由图灵奖获得者且被誉为世界</w:t>
      </w:r>
      <w:r>
        <w:rPr>
          <w:rFonts w:hint="eastAsia"/>
        </w:rPr>
        <w:t>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w:t>
      </w:r>
      <w:r>
        <w:rPr>
          <w:rFonts w:hint="eastAsia"/>
        </w:rPr>
        <w:t>BNN</w:t>
      </w:r>
      <w:r>
        <w:rPr>
          <w:rFonts w:hint="eastAsia"/>
        </w:rPr>
        <w:t>的基本组成部分，包括（</w:t>
      </w:r>
      <w:r>
        <w:rPr>
          <w:rFonts w:hint="eastAsia"/>
        </w:rPr>
        <w:t>1</w:t>
      </w:r>
      <w:r>
        <w:rPr>
          <w:rFonts w:hint="eastAsia"/>
        </w:rPr>
        <w:t>）</w:t>
      </w:r>
      <w:proofErr w:type="gramStart"/>
      <w:r>
        <w:rPr>
          <w:rFonts w:hint="eastAsia"/>
        </w:rPr>
        <w:t>二值化函数</w:t>
      </w:r>
      <w:proofErr w:type="gramEnd"/>
      <w:r>
        <w:rPr>
          <w:rFonts w:hint="eastAsia"/>
        </w:rPr>
        <w:t>及其通过直通式估算器（</w:t>
      </w:r>
      <w:r>
        <w:rPr>
          <w:rFonts w:hint="eastAsia"/>
        </w:rPr>
        <w:t>STE</w:t>
      </w:r>
      <w:r>
        <w:rPr>
          <w:rFonts w:hint="eastAsia"/>
        </w:rPr>
        <w:t>）的近似梯度；（</w:t>
      </w:r>
      <w:r>
        <w:rPr>
          <w:rFonts w:hint="eastAsia"/>
        </w:rPr>
        <w:t>2</w:t>
      </w:r>
      <w:r>
        <w:rPr>
          <w:rFonts w:hint="eastAsia"/>
        </w:rPr>
        <w:t>）批量归一化（</w:t>
      </w:r>
      <w:r>
        <w:t>B</w:t>
      </w:r>
      <w:r>
        <w:rPr>
          <w:rFonts w:hint="eastAsia"/>
        </w:rPr>
        <w:t xml:space="preserve">atch </w:t>
      </w:r>
      <w:r>
        <w:t>N</w:t>
      </w:r>
      <w:r>
        <w:rPr>
          <w:rFonts w:hint="eastAsia"/>
        </w:rPr>
        <w:t>ormalization</w:t>
      </w:r>
      <w:r>
        <w:rPr>
          <w:rFonts w:hint="eastAsia"/>
        </w:rPr>
        <w:t>，</w:t>
      </w:r>
      <w:r>
        <w:rPr>
          <w:rFonts w:hint="eastAsia"/>
        </w:rPr>
        <w:t>B</w:t>
      </w:r>
      <w:r>
        <w:t>N</w:t>
      </w:r>
      <w:r>
        <w:rPr>
          <w:rFonts w:hint="eastAsia"/>
        </w:rPr>
        <w:t>），这对于</w:t>
      </w:r>
      <w:r>
        <w:rPr>
          <w:rFonts w:hint="eastAsia"/>
        </w:rPr>
        <w:t>BNN</w:t>
      </w:r>
      <w:r>
        <w:rPr>
          <w:rFonts w:hint="eastAsia"/>
        </w:rPr>
        <w:t>是否能够收敛至关重要；（</w:t>
      </w:r>
      <w:r>
        <w:rPr>
          <w:rFonts w:hint="eastAsia"/>
        </w:rPr>
        <w:t>3</w:t>
      </w:r>
      <w:r>
        <w:rPr>
          <w:rFonts w:hint="eastAsia"/>
        </w:rPr>
        <w:t>）必须保证第一层和最后一层的全精度，因此这两篇文章也被公认为是二值神经网络发展的奠基石。随后</w:t>
      </w:r>
      <w:r>
        <w:t>A. G. Anderson</w:t>
      </w:r>
      <w:r>
        <w:rPr>
          <w:rFonts w:hint="eastAsia"/>
        </w:rPr>
        <w:t>和</w:t>
      </w:r>
      <w:r>
        <w:t>C. P. Berg</w:t>
      </w:r>
      <w:r>
        <w:rPr>
          <w:rFonts w:hint="eastAsia"/>
        </w:rPr>
        <w:t>在</w:t>
      </w:r>
      <w:r>
        <w:rPr>
          <w:rFonts w:hint="eastAsia"/>
        </w:rPr>
        <w:t>2017</w:t>
      </w:r>
      <w:r>
        <w:rPr>
          <w:rFonts w:hint="eastAsia"/>
        </w:rPr>
        <w:t>年通过理论计算解释了为什么</w:t>
      </w:r>
      <w:r>
        <w:rPr>
          <w:rFonts w:hint="eastAsia"/>
        </w:rPr>
        <w:t>BNN</w:t>
      </w:r>
      <w:r>
        <w:rPr>
          <w:rFonts w:hint="eastAsia"/>
        </w:rPr>
        <w:t>可以有效的逼近</w:t>
      </w:r>
      <w:r>
        <w:rPr>
          <w:rFonts w:hint="eastAsia"/>
        </w:rPr>
        <w:t>DNN</w:t>
      </w:r>
      <w:r>
        <w:rPr>
          <w:rFonts w:hint="eastAsia"/>
        </w:rPr>
        <w:t>网络：首先经过二值化后的二值向量保留了</w:t>
      </w:r>
      <w:r>
        <w:rPr>
          <w:rFonts w:hint="eastAsia"/>
        </w:rPr>
        <w:t>DNN</w:t>
      </w:r>
      <w:r>
        <w:rPr>
          <w:rFonts w:hint="eastAsia"/>
        </w:rPr>
        <w:t>的实数向量在高维度几何空间中方向；其次通过</w:t>
      </w:r>
      <w:r>
        <w:rPr>
          <w:rFonts w:hint="eastAsia"/>
        </w:rPr>
        <w:t>batch-normalization</w:t>
      </w:r>
      <w:r>
        <w:rPr>
          <w:rFonts w:hint="eastAsia"/>
        </w:rPr>
        <w:t>后的二值点乘运算</w:t>
      </w:r>
      <w:r>
        <w:rPr>
          <w:rFonts w:hint="eastAsia"/>
        </w:rPr>
        <w:t>(popcount(xnor))</w:t>
      </w:r>
      <w:r>
        <w:rPr>
          <w:rFonts w:hint="eastAsia"/>
        </w:rPr>
        <w:t>保留了原始</w:t>
      </w:r>
      <w:r>
        <w:rPr>
          <w:rFonts w:hint="eastAsia"/>
        </w:rPr>
        <w:t>DNN</w:t>
      </w:r>
      <w:r>
        <w:rPr>
          <w:rFonts w:hint="eastAsia"/>
        </w:rPr>
        <w:t>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14:paraId="17041ECE" w14:textId="77777777" w:rsidR="00997F4D" w:rsidRDefault="00000000">
      <w:pPr>
        <w:ind w:firstLine="480"/>
      </w:pPr>
      <w:r>
        <w:rPr>
          <w:rFonts w:hint="eastAsia"/>
        </w:rPr>
        <w:t>虽然</w:t>
      </w:r>
      <w:r>
        <w:rPr>
          <w:rFonts w:hint="eastAsia"/>
        </w:rPr>
        <w:t>BNN</w:t>
      </w:r>
      <w:r>
        <w:rPr>
          <w:rFonts w:hint="eastAsia"/>
        </w:rPr>
        <w:t>在压缩模型的尺寸和计算量上效果显著，且具有极好的硬件友好性，但是</w:t>
      </w:r>
      <w:r>
        <w:rPr>
          <w:rFonts w:hint="eastAsia"/>
        </w:rPr>
        <w:t>B</w:t>
      </w:r>
      <w:r>
        <w:t>NN</w:t>
      </w:r>
      <w:r>
        <w:rPr>
          <w:rFonts w:hint="eastAsia"/>
        </w:rPr>
        <w:t>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Pr>
          <w:rFonts w:hint="eastAsia"/>
        </w:rPr>
        <w:t>的模型容量的降低；其次还因为现有的网络结构和训练方法主要是针对实数值的</w:t>
      </w:r>
      <w:r>
        <w:rPr>
          <w:rFonts w:hint="eastAsia"/>
        </w:rPr>
        <w:t>DNNs</w:t>
      </w:r>
      <w:r>
        <w:rPr>
          <w:rFonts w:hint="eastAsia"/>
        </w:rPr>
        <w:t>，无法平滑地在</w:t>
      </w:r>
      <w:r>
        <w:rPr>
          <w:rFonts w:hint="eastAsia"/>
        </w:rPr>
        <w:t>BNN</w:t>
      </w:r>
      <w:r>
        <w:rPr>
          <w:rFonts w:hint="eastAsia"/>
        </w:rPr>
        <w:t>中使用。所以相应地，科研人员为了提高</w:t>
      </w:r>
      <w:r>
        <w:rPr>
          <w:rFonts w:hint="eastAsia"/>
        </w:rPr>
        <w:t>BNN</w:t>
      </w:r>
      <w:r>
        <w:rPr>
          <w:rFonts w:hint="eastAsia"/>
        </w:rPr>
        <w:t>的训练精度开展了大量的工作，主要包括以下方向：</w:t>
      </w:r>
    </w:p>
    <w:p w14:paraId="141E8504" w14:textId="77777777" w:rsidR="00997F4D" w:rsidRDefault="00000000">
      <w:pPr>
        <w:numPr>
          <w:ilvl w:val="0"/>
          <w:numId w:val="5"/>
        </w:numPr>
      </w:pPr>
      <w:r>
        <w:rPr>
          <w:rFonts w:hint="eastAsia"/>
        </w:rPr>
        <w:t>减少信息丢失。例如早在</w:t>
      </w:r>
      <w:r>
        <w:rPr>
          <w:rFonts w:hint="eastAsia"/>
        </w:rPr>
        <w:t>2015</w:t>
      </w:r>
      <w:r>
        <w:rPr>
          <w:rFonts w:hint="eastAsia"/>
        </w:rPr>
        <w:t>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w:t>
      </w:r>
      <w:r>
        <w:rPr>
          <w:rFonts w:hint="eastAsia"/>
        </w:rPr>
        <w:t>scaling factors)</w:t>
      </w:r>
      <w:r>
        <w:rPr>
          <w:rFonts w:hint="eastAsia"/>
        </w:rPr>
        <w:t>更好地近似</w:t>
      </w:r>
      <w:r>
        <w:rPr>
          <w:rFonts w:hint="eastAsia"/>
        </w:rPr>
        <w:t>DNN</w:t>
      </w:r>
      <w:r>
        <w:rPr>
          <w:rFonts w:hint="eastAsia"/>
        </w:rPr>
        <w:t>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14:paraId="71E1A0D0" w14:textId="77777777" w:rsidR="00997F4D" w:rsidRDefault="00000000">
      <w:pPr>
        <w:numPr>
          <w:ilvl w:val="0"/>
          <w:numId w:val="5"/>
        </w:numPr>
      </w:pPr>
      <w:r>
        <w:rPr>
          <w:rFonts w:hint="eastAsia"/>
        </w:rPr>
        <w:t>增强</w:t>
      </w:r>
      <w:r>
        <w:rPr>
          <w:rFonts w:hint="eastAsia"/>
        </w:rPr>
        <w:t>BNN</w:t>
      </w:r>
      <w:r>
        <w:rPr>
          <w:rFonts w:hint="eastAsia"/>
        </w:rPr>
        <w:t>模型容量。例如</w:t>
      </w:r>
      <w:r>
        <w:rPr>
          <w:rFonts w:hint="eastAsia"/>
        </w:rPr>
        <w:t>S. Zhu</w:t>
      </w:r>
      <w:r>
        <w:rPr>
          <w:rFonts w:hint="eastAsia"/>
        </w:rPr>
        <w:t>等人提出的</w:t>
      </w:r>
      <w:r>
        <w:rPr>
          <w:rFonts w:hint="eastAsia"/>
        </w:rPr>
        <w:t>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w:t>
      </w:r>
      <w:r>
        <w:rPr>
          <w:rFonts w:hint="eastAsia"/>
        </w:rPr>
        <w:t>J. Bethge</w:t>
      </w:r>
      <w:r>
        <w:rPr>
          <w:rFonts w:hint="eastAsia"/>
        </w:rPr>
        <w:t>等人提出的</w:t>
      </w:r>
      <w:r>
        <w:rPr>
          <w:rFonts w:hint="eastAsia"/>
        </w:rPr>
        <w:t>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w:t>
      </w:r>
      <w:r>
        <w:rPr>
          <w:rFonts w:hint="eastAsia"/>
        </w:rPr>
        <w:t>B</w:t>
      </w:r>
      <w:r>
        <w:t>NN</w:t>
      </w:r>
      <w:r>
        <w:rPr>
          <w:rFonts w:hint="eastAsia"/>
        </w:rPr>
        <w:t>组件来实现模型容量的提升。此外还可以通过使用稍微多一点的比特数来表示一个神经元（其中每个</w:t>
      </w:r>
      <w:r>
        <w:rPr>
          <w:rFonts w:hint="eastAsia"/>
        </w:rPr>
        <w:lastRenderedPageBreak/>
        <w:t>比特都表示一个基）来实现模型容量的提升，</w:t>
      </w:r>
      <w:proofErr w:type="gramStart"/>
      <w:r>
        <w:rPr>
          <w:rFonts w:hint="eastAsia"/>
        </w:rPr>
        <w:t>这些基可以</w:t>
      </w:r>
      <w:proofErr w:type="gramEnd"/>
      <w:r>
        <w:rPr>
          <w:rFonts w:hint="eastAsia"/>
        </w:rPr>
        <w:t>固定为</w:t>
      </w:r>
      <w:r>
        <w:rPr>
          <w:rFonts w:hint="eastAsia"/>
        </w:rPr>
        <w:t>2</w:t>
      </w:r>
      <w:r>
        <w:rPr>
          <w:rFonts w:hint="eastAsia"/>
        </w:rPr>
        <w:t>的</w:t>
      </w:r>
      <w:proofErr w:type="gramStart"/>
      <w:r>
        <w:rPr>
          <w:rFonts w:hint="eastAsia"/>
        </w:rPr>
        <w:t>幂</w:t>
      </w:r>
      <w:proofErr w:type="gramEnd"/>
      <w:r>
        <w:rPr>
          <w:rFonts w:hint="eastAsia"/>
        </w:rPr>
        <w:t>值（如</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14:paraId="77E33027" w14:textId="77777777" w:rsidR="00997F4D" w:rsidRDefault="00000000">
      <w:pPr>
        <w:numPr>
          <w:ilvl w:val="0"/>
          <w:numId w:val="5"/>
        </w:numPr>
      </w:pPr>
      <w:r>
        <w:rPr>
          <w:rFonts w:hint="eastAsia"/>
        </w:rPr>
        <w:t>设计</w:t>
      </w:r>
      <w:r>
        <w:t>BNN</w:t>
      </w:r>
      <w:r>
        <w:rPr>
          <w:rFonts w:hint="eastAsia"/>
        </w:rPr>
        <w:t>特定的网络结构。当下大多数现存的网络模型和结构都是针对</w:t>
      </w:r>
      <w:r>
        <w:rPr>
          <w:rFonts w:hint="eastAsia"/>
        </w:rPr>
        <w:t>D</w:t>
      </w:r>
      <w:r>
        <w:t>NN</w:t>
      </w:r>
      <w:r>
        <w:rPr>
          <w:rFonts w:hint="eastAsia"/>
        </w:rPr>
        <w:t>设计的，所以</w:t>
      </w:r>
      <w:r>
        <w:t>BNN</w:t>
      </w:r>
      <w:r>
        <w:rPr>
          <w:rFonts w:hint="eastAsia"/>
        </w:rPr>
        <w:t>研究人员也开始着手设计面向</w:t>
      </w:r>
      <w:r>
        <w:rPr>
          <w:rFonts w:hint="eastAsia"/>
        </w:rPr>
        <w:t>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w:t>
      </w:r>
      <w:r>
        <w:t>shortcut</w:t>
      </w:r>
      <w:r>
        <w:rPr>
          <w:rFonts w:hint="eastAsia"/>
        </w:rPr>
        <w:t>来复用信息，进而保存网络结构中丰富的信息流；而</w:t>
      </w:r>
      <w:r>
        <w:t>MeliusNet</w:t>
      </w:r>
      <w:r>
        <w:rPr>
          <w:rFonts w:hint="eastAsia"/>
        </w:rPr>
        <w:t>，如下图所示，保存了第一层</w:t>
      </w:r>
      <w:r>
        <w:rPr>
          <w:rFonts w:hint="eastAsia"/>
        </w:rPr>
        <w:t>256</w:t>
      </w:r>
      <w:r>
        <w:rPr>
          <w:rFonts w:hint="eastAsia"/>
        </w:rPr>
        <w:t>个通道的数据流的全精度，</w:t>
      </w:r>
      <w:r>
        <w:t xml:space="preserve"> </w:t>
      </w:r>
      <w:r>
        <w:rPr>
          <w:rFonts w:hint="eastAsia"/>
        </w:rPr>
        <w:t>并创新性的提出了</w:t>
      </w:r>
      <w:r>
        <w:t>two-block</w:t>
      </w:r>
      <w:r>
        <w:rPr>
          <w:rFonts w:hint="eastAsia"/>
        </w:rPr>
        <w:t>结构（一个</w:t>
      </w:r>
      <w:r>
        <w:rPr>
          <w:rFonts w:hint="eastAsia"/>
        </w:rPr>
        <w:t>d</w:t>
      </w:r>
      <w:r>
        <w:t xml:space="preserve">ense </w:t>
      </w:r>
      <w:r>
        <w:rPr>
          <w:rFonts w:hint="eastAsia"/>
        </w:rPr>
        <w:t>b</w:t>
      </w:r>
      <w:r>
        <w:t>lock</w:t>
      </w:r>
      <w:r>
        <w:rPr>
          <w:rFonts w:hint="eastAsia"/>
        </w:rPr>
        <w:t>和一个</w:t>
      </w:r>
      <w:r>
        <w:rPr>
          <w:rFonts w:hint="eastAsia"/>
        </w:rPr>
        <w:t>imp</w:t>
      </w:r>
      <w:r>
        <w:t xml:space="preserve">rovement </w:t>
      </w:r>
      <w:r>
        <w:rPr>
          <w:rFonts w:hint="eastAsia"/>
        </w:rPr>
        <w:t>bl</w:t>
      </w:r>
      <w:r>
        <w:t>ock</w:t>
      </w:r>
      <w:r>
        <w:rPr>
          <w:rFonts w:hint="eastAsia"/>
        </w:rPr>
        <w:t>）来学习得到独立的另外</w:t>
      </w:r>
      <w:r>
        <w:rPr>
          <w:rFonts w:hint="eastAsia"/>
        </w:rPr>
        <w:t>64</w:t>
      </w:r>
      <w:r>
        <w:rPr>
          <w:rFonts w:hint="eastAsia"/>
        </w:rPr>
        <w:t>个通道的数据，并与原始的</w:t>
      </w:r>
      <w:r>
        <w:rPr>
          <w:rFonts w:hint="eastAsia"/>
        </w:rPr>
        <w:t>256</w:t>
      </w:r>
      <w:r>
        <w:rPr>
          <w:rFonts w:hint="eastAsia"/>
        </w:rPr>
        <w:t>个通道数据结合，通过这个方式，可以降低</w:t>
      </w:r>
      <w:r>
        <w:t>BN</w:t>
      </w:r>
      <w:r>
        <w:rPr>
          <w:rFonts w:hint="eastAsia"/>
        </w:rPr>
        <w:t>造成的信息丢失。</w:t>
      </w:r>
    </w:p>
    <w:p w14:paraId="61BB2FA4" w14:textId="77777777" w:rsidR="00997F4D" w:rsidRDefault="00000000">
      <w:pPr>
        <w:jc w:val="center"/>
      </w:pPr>
      <w:r>
        <w:rPr>
          <w:noProof/>
        </w:rPr>
        <w:drawing>
          <wp:inline distT="0" distB="0" distL="0" distR="0" wp14:anchorId="43B260C4" wp14:editId="2D372316">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6"/>
                    <a:stretch>
                      <a:fillRect/>
                    </a:stretch>
                  </pic:blipFill>
                  <pic:spPr>
                    <a:xfrm>
                      <a:off x="0" y="0"/>
                      <a:ext cx="3344512" cy="3048683"/>
                    </a:xfrm>
                    <a:prstGeom prst="rect">
                      <a:avLst/>
                    </a:prstGeom>
                    <a:ln>
                      <a:solidFill>
                        <a:schemeClr val="bg2"/>
                      </a:solidFill>
                    </a:ln>
                  </pic:spPr>
                </pic:pic>
              </a:graphicData>
            </a:graphic>
          </wp:inline>
        </w:drawing>
      </w:r>
    </w:p>
    <w:p w14:paraId="651FA0EF" w14:textId="77777777" w:rsidR="00997F4D" w:rsidRDefault="00000000">
      <w:pPr>
        <w:pStyle w:val="aff2"/>
      </w:pPr>
      <w:r>
        <w:rPr>
          <w:rFonts w:hint="eastAsia"/>
        </w:rPr>
        <w:t>图</w:t>
      </w:r>
      <w:r>
        <w:rPr>
          <w:rFonts w:hint="eastAsia"/>
        </w:rPr>
        <w:t xml:space="preserve"> </w:t>
      </w:r>
      <w:r>
        <w:t>MeliusNet</w:t>
      </w:r>
      <w:r>
        <w:rPr>
          <w:rFonts w:hint="eastAsia"/>
        </w:rPr>
        <w:t>的</w:t>
      </w:r>
      <w:r>
        <w:rPr>
          <w:rFonts w:hint="eastAsia"/>
        </w:rPr>
        <w:t>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14:paraId="096DE26B" w14:textId="77777777" w:rsidR="00997F4D" w:rsidRDefault="00000000">
      <w:pPr>
        <w:pStyle w:val="aff1"/>
        <w:numPr>
          <w:ilvl w:val="0"/>
          <w:numId w:val="5"/>
        </w:numPr>
        <w:ind w:left="845" w:firstLineChars="0"/>
      </w:pPr>
      <w:r>
        <w:rPr>
          <w:rFonts w:hint="eastAsia"/>
        </w:rPr>
        <w:t>改善</w:t>
      </w:r>
      <w:r>
        <w:rPr>
          <w:rFonts w:hint="eastAsia"/>
        </w:rPr>
        <w:t>B</w:t>
      </w:r>
      <w:r>
        <w:t>NN</w:t>
      </w:r>
      <w:r>
        <w:rPr>
          <w:rFonts w:hint="eastAsia"/>
        </w:rPr>
        <w:t>的训练方法。目前改善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梯度估算器，例如</w:t>
      </w:r>
      <w:r>
        <w:t>M. Alizadeh</w:t>
      </w:r>
      <w:r>
        <w:rPr>
          <w:rFonts w:hint="eastAsia"/>
        </w:rPr>
        <w:t>于</w:t>
      </w:r>
      <w:r>
        <w:rPr>
          <w:rFonts w:hint="eastAsia"/>
        </w:rPr>
        <w:t>2018</w:t>
      </w:r>
      <w:r>
        <w:rPr>
          <w:rFonts w:hint="eastAsia"/>
        </w:rPr>
        <w:t>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w:t>
      </w:r>
      <w:r>
        <w:rPr>
          <w:rFonts w:hint="eastAsia"/>
        </w:rPr>
        <w:t>B</w:t>
      </w:r>
      <w:r>
        <w:t>NN</w:t>
      </w:r>
      <w:r>
        <w:rPr>
          <w:rFonts w:hint="eastAsia"/>
        </w:rPr>
        <w:t>训练过程中</w:t>
      </w:r>
      <w:r>
        <w:rPr>
          <w:rFonts w:hint="eastAsia"/>
        </w:rPr>
        <w:t>S</w:t>
      </w:r>
      <w:r>
        <w:t>TE</w:t>
      </w:r>
      <w:r>
        <w:rPr>
          <w:rFonts w:hint="eastAsia"/>
        </w:rPr>
        <w:t>应用的成功率。无独有偶，同一年</w:t>
      </w:r>
      <w:r>
        <w:rPr>
          <w:rFonts w:hint="eastAsia"/>
        </w:rPr>
        <w:t>S. Darabi</w:t>
      </w:r>
      <w:r>
        <w:rPr>
          <w:rFonts w:hint="eastAsia"/>
        </w:rPr>
        <w:t>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w:t>
      </w:r>
      <w:r>
        <w:t xml:space="preserve"> Swish </w:t>
      </w:r>
      <w:r>
        <w:t>激活</w:t>
      </w:r>
      <w:r>
        <w:rPr>
          <w:rFonts w:hint="eastAsia"/>
        </w:rPr>
        <w:t>函数</w:t>
      </w:r>
      <w:r>
        <w:t>的变体来代替</w:t>
      </w:r>
      <w:r>
        <w:t xml:space="preserve"> STE </w:t>
      </w:r>
      <w:r>
        <w:t>机制，</w:t>
      </w:r>
      <w:r>
        <w:rPr>
          <w:rFonts w:hint="eastAsia"/>
        </w:rPr>
        <w:t>通过这一变体函数可以</w:t>
      </w:r>
      <w:r>
        <w:t>获得更有效的反向传播函数</w:t>
      </w:r>
      <w:r>
        <w:rPr>
          <w:rFonts w:hint="eastAsia"/>
        </w:rPr>
        <w:t>。</w:t>
      </w:r>
      <w:r>
        <w:rPr>
          <w:rFonts w:hint="eastAsia"/>
        </w:rPr>
        <w:t>2019</w:t>
      </w:r>
      <w:r>
        <w:rPr>
          <w:rFonts w:hint="eastAsia"/>
        </w:rPr>
        <w:t>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w:t>
      </w:r>
      <w:r>
        <w:rPr>
          <w:rFonts w:hint="eastAsia"/>
        </w:rPr>
        <w:lastRenderedPageBreak/>
        <w:t>然后在训练中不断地将其锐化得到一个二值表示的并可替代</w:t>
      </w:r>
      <w:r>
        <w:rPr>
          <w:rFonts w:hint="eastAsia"/>
        </w:rPr>
        <w:t>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w:t>
      </w:r>
      <w:proofErr w:type="gramStart"/>
      <w:r>
        <w:rPr>
          <w:rFonts w:hint="eastAsia"/>
        </w:rPr>
        <w:t>二值化技术</w:t>
      </w:r>
      <w:proofErr w:type="gramEnd"/>
      <w:r>
        <w:rPr>
          <w:rFonts w:hint="eastAsia"/>
        </w:rPr>
        <w:t>，展示了一种具有对角</w:t>
      </w:r>
      <w:r>
        <w:rPr>
          <w:rFonts w:hint="eastAsia"/>
        </w:rPr>
        <w:t>He</w:t>
      </w:r>
      <w:r>
        <w:t>ssian</w:t>
      </w:r>
      <w:r>
        <w:rPr>
          <w:rFonts w:hint="eastAsia"/>
        </w:rPr>
        <w:t>近似的近似牛顿算法，该算法可以直接最小化</w:t>
      </w:r>
      <w:proofErr w:type="gramStart"/>
      <w:r>
        <w:rPr>
          <w:rFonts w:hint="eastAsia"/>
        </w:rPr>
        <w:t>二值化权重</w:t>
      </w:r>
      <w:proofErr w:type="gramEnd"/>
      <w:r>
        <w:rPr>
          <w:rFonts w:hint="eastAsia"/>
        </w:rPr>
        <w:t>的损失。除了修正</w:t>
      </w:r>
      <w:r>
        <w:rPr>
          <w:rFonts w:hint="eastAsia"/>
        </w:rPr>
        <w:t>s</w:t>
      </w:r>
      <w:r>
        <w:t>ign</w:t>
      </w:r>
      <w:r>
        <w:rPr>
          <w:rFonts w:hint="eastAsia"/>
        </w:rPr>
        <w:t>函数和</w:t>
      </w:r>
      <w:r>
        <w:rPr>
          <w:rFonts w:hint="eastAsia"/>
        </w:rPr>
        <w:t>S</w:t>
      </w:r>
      <w:r>
        <w:t>TE</w:t>
      </w:r>
      <w:r>
        <w:rPr>
          <w:rFonts w:hint="eastAsia"/>
        </w:rPr>
        <w:t>，还有部分研究人员也致力于改善</w:t>
      </w:r>
      <w:r>
        <w:rPr>
          <w:rFonts w:hint="eastAsia"/>
        </w:rPr>
        <w:t>B</w:t>
      </w:r>
      <w:r>
        <w:t>NN</w:t>
      </w:r>
      <w:r>
        <w:rPr>
          <w:rFonts w:hint="eastAsia"/>
        </w:rPr>
        <w:t>训练中的其他方面，例如</w:t>
      </w:r>
      <w:r>
        <w:rPr>
          <w:rFonts w:hint="eastAsia"/>
        </w:rPr>
        <w:t>W. Tang</w:t>
      </w:r>
      <w:r>
        <w:rPr>
          <w:rFonts w:hint="eastAsia"/>
        </w:rPr>
        <w:t>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w:t>
      </w:r>
      <w:proofErr w:type="gramStart"/>
      <w:r>
        <w:rPr>
          <w:rFonts w:hint="eastAsia"/>
        </w:rPr>
        <w:t>正则化项来</w:t>
      </w:r>
      <w:proofErr w:type="gramEnd"/>
      <w:r>
        <w:rPr>
          <w:rFonts w:hint="eastAsia"/>
        </w:rPr>
        <w:t>激励潜在的浮点数变量接近</w:t>
      </w:r>
      <w:r>
        <w:rPr>
          <w:rFonts w:hint="eastAsia"/>
        </w:rPr>
        <w:t>+1</w:t>
      </w:r>
      <w:r>
        <w:rPr>
          <w:rFonts w:hint="eastAsia"/>
        </w:rPr>
        <w:t>和</w:t>
      </w:r>
      <w:r>
        <w:rPr>
          <w:rFonts w:hint="eastAsia"/>
        </w:rPr>
        <w:t>-1</w:t>
      </w:r>
      <w:r>
        <w:rPr>
          <w:rFonts w:hint="eastAsia"/>
        </w:rPr>
        <w:t>，</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w:t>
      </w:r>
      <w:r>
        <w:rPr>
          <w:rFonts w:hint="eastAsia"/>
        </w:rPr>
        <w:t>B</w:t>
      </w:r>
      <w:r>
        <w:t>N</w:t>
      </w:r>
      <w:r>
        <w:rPr>
          <w:rFonts w:hint="eastAsia"/>
        </w:rPr>
        <w:t>和</w:t>
      </w:r>
      <w:r>
        <w:rPr>
          <w:rFonts w:hint="eastAsia"/>
        </w:rPr>
        <w:t>a</w:t>
      </w:r>
      <w:r>
        <w:t>ctivation</w:t>
      </w:r>
      <w:r>
        <w:rPr>
          <w:rFonts w:hint="eastAsia"/>
        </w:rPr>
        <w:t>之前添加一层池化层。</w:t>
      </w:r>
    </w:p>
    <w:p w14:paraId="5793E46F" w14:textId="77777777" w:rsidR="00997F4D" w:rsidRDefault="00000000">
      <w:pPr>
        <w:ind w:firstLine="420"/>
      </w:pPr>
      <w:r>
        <w:rPr>
          <w:rFonts w:hint="eastAsia"/>
        </w:rPr>
        <w:t>针对</w:t>
      </w:r>
      <w:r>
        <w:t>BNN</w:t>
      </w:r>
      <w:r>
        <w:rPr>
          <w:rFonts w:hint="eastAsia"/>
        </w:rPr>
        <w:t>展开的研究工作还有很多，这里不再赘述，</w:t>
      </w:r>
      <w:proofErr w:type="gramStart"/>
      <w:r>
        <w:rPr>
          <w:rFonts w:hint="eastAsia"/>
        </w:rPr>
        <w:t>详细可</w:t>
      </w:r>
      <w:proofErr w:type="gramEnd"/>
      <w:r>
        <w:rPr>
          <w:rFonts w:hint="eastAsia"/>
        </w:rPr>
        <w:t>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w:t>
      </w:r>
      <w:r>
        <w:rPr>
          <w:rFonts w:hint="eastAsia"/>
        </w:rPr>
        <w:t>B</w:t>
      </w:r>
      <w:r>
        <w:t>NN</w:t>
      </w:r>
      <w:r>
        <w:rPr>
          <w:rFonts w:hint="eastAsia"/>
        </w:rPr>
        <w:t>的综述文献，下面我们将展开对复数神经网络的研究现状的介绍。复数通过实数轴和</w:t>
      </w:r>
      <w:proofErr w:type="gramStart"/>
      <w:r>
        <w:rPr>
          <w:rFonts w:hint="eastAsia"/>
        </w:rPr>
        <w:t>虚数轴将一位</w:t>
      </w:r>
      <w:proofErr w:type="gramEnd"/>
      <w:r>
        <w:rPr>
          <w:rFonts w:hint="eastAsia"/>
        </w:rPr>
        <w:t>实数线（</w:t>
      </w:r>
      <w:r>
        <w:t>即</w:t>
      </w:r>
      <w:r>
        <w:t>-∞</w:t>
      </w:r>
      <w:r>
        <w:t>到</w:t>
      </w:r>
      <w:r>
        <w:t>∞</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w:t>
      </w:r>
      <w:r>
        <w:rPr>
          <w:rFonts w:hint="eastAsia"/>
        </w:rPr>
        <w:t>2013</w:t>
      </w:r>
      <w:r>
        <w:rPr>
          <w:rFonts w:hint="eastAsia"/>
        </w:rPr>
        <w:t>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w:t>
      </w:r>
      <w:r>
        <w:rPr>
          <w:rFonts w:hint="eastAsia"/>
        </w:rPr>
        <w:t>在地球学中，</w:t>
      </w:r>
      <w:r>
        <w:rPr>
          <w:rFonts w:hint="eastAsia"/>
        </w:rPr>
        <w:t>Y. Cao</w:t>
      </w:r>
      <w:r>
        <w:rPr>
          <w:rFonts w:hint="eastAsia"/>
        </w:rPr>
        <w:t>等人于</w:t>
      </w:r>
      <w:r>
        <w:rPr>
          <w:rFonts w:hint="eastAsia"/>
        </w:rPr>
        <w:t>2019</w:t>
      </w:r>
      <w:r>
        <w:rPr>
          <w:rFonts w:hint="eastAsia"/>
        </w:rPr>
        <w:t>年就提出了相比单纯的</w:t>
      </w:r>
      <w:r>
        <w:rPr>
          <w:rFonts w:hint="eastAsia"/>
        </w:rPr>
        <w:t>S</w:t>
      </w:r>
      <w:r>
        <w:t>AR</w:t>
      </w:r>
      <w:r>
        <w:rPr>
          <w:rFonts w:hint="eastAsia"/>
        </w:rPr>
        <w:t>图像，</w:t>
      </w:r>
      <w:r>
        <w:t xml:space="preserve">PolSAR </w:t>
      </w:r>
      <w:r>
        <w:t>图像</w:t>
      </w:r>
      <w:r>
        <w:rPr>
          <w:rFonts w:hint="eastAsia"/>
        </w:rPr>
        <w:t>可以提供更全面、更可靠的信息，因为</w:t>
      </w:r>
      <w:r>
        <w:t>PolSAR</w:t>
      </w:r>
      <w:r>
        <w:t>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w:t>
      </w:r>
      <w:r>
        <w:rPr>
          <w:rFonts w:hint="eastAsia"/>
        </w:rPr>
        <w:t>等人使用复数</w:t>
      </w:r>
      <w:r>
        <w:t>有效地处理相位信息</w:t>
      </w:r>
      <w:r>
        <w:rPr>
          <w:rFonts w:hint="eastAsia"/>
        </w:rPr>
        <w:t>，</w:t>
      </w:r>
      <w:r>
        <w:t>极大地促进了</w:t>
      </w:r>
      <w:r>
        <w:t xml:space="preserve"> MRI </w:t>
      </w:r>
      <w:r>
        <w:t>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14:paraId="5FAF4DB0" w14:textId="77777777" w:rsidR="00997F4D" w:rsidRDefault="00000000">
      <w:pPr>
        <w:ind w:firstLine="420"/>
      </w:pPr>
      <w:r>
        <w:rPr>
          <w:rFonts w:hint="eastAsia"/>
        </w:rPr>
        <w:t>由于复数超强的表达能力和处理复数输入信号的需要，长期以来人们一直在致力构造复数神经网络，这段历史可以甚至可以追溯到</w:t>
      </w:r>
      <w:proofErr w:type="gramStart"/>
      <w:r>
        <w:rPr>
          <w:rFonts w:hint="eastAsia"/>
        </w:rPr>
        <w:t>1990</w:t>
      </w:r>
      <w:proofErr w:type="gramEnd"/>
      <w:r>
        <w:rPr>
          <w:rFonts w:hint="eastAsia"/>
        </w:rPr>
        <w:t>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w:t>
      </w:r>
      <w:r>
        <w:rPr>
          <w:rFonts w:hint="eastAsia"/>
        </w:rPr>
        <w:t>D</w:t>
      </w:r>
      <w:r>
        <w:t>CN</w:t>
      </w:r>
      <w:r>
        <w:rPr>
          <w:rFonts w:hint="eastAsia"/>
        </w:rPr>
        <w:t>网络就可以实现相当或者更强的性能。</w:t>
      </w:r>
    </w:p>
    <w:p w14:paraId="63445132" w14:textId="77777777" w:rsidR="00997F4D" w:rsidRDefault="00000000">
      <w:pPr>
        <w:ind w:firstLine="420"/>
      </w:pPr>
      <w:r>
        <w:rPr>
          <w:rFonts w:hint="eastAsia"/>
        </w:rPr>
        <w:lastRenderedPageBreak/>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年提出了二值复数神经网络（</w:t>
      </w:r>
      <w:r>
        <w:rPr>
          <w:rFonts w:hint="eastAsia"/>
        </w:rPr>
        <w:t>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w:t>
      </w:r>
      <w:r>
        <w:rPr>
          <w:rFonts w:hint="eastAsia"/>
        </w:rPr>
        <w:t>B</w:t>
      </w:r>
      <w:r>
        <w:t>CNN</w:t>
      </w:r>
      <w:r>
        <w:rPr>
          <w:rFonts w:hint="eastAsia"/>
        </w:rPr>
        <w:t>系统有效地结合了</w:t>
      </w:r>
      <w:r>
        <w:t>BNN</w:t>
      </w:r>
      <w:r>
        <w:rPr>
          <w:rFonts w:hint="eastAsia"/>
        </w:rPr>
        <w:t>和</w:t>
      </w:r>
      <w:r>
        <w:rPr>
          <w:rFonts w:hint="eastAsia"/>
        </w:rPr>
        <w:t>D</w:t>
      </w:r>
      <w:r>
        <w:t>CN</w:t>
      </w:r>
      <w:r>
        <w:rPr>
          <w:rFonts w:hint="eastAsia"/>
        </w:rPr>
        <w:t>，</w:t>
      </w:r>
      <w:r>
        <w:rPr>
          <w:rFonts w:hint="eastAsia"/>
        </w:rPr>
        <w:t>Y. Li</w:t>
      </w:r>
      <w:r>
        <w:rPr>
          <w:rFonts w:hint="eastAsia"/>
        </w:rPr>
        <w:t>等人还针对</w:t>
      </w:r>
      <w:r>
        <w:rPr>
          <w:rFonts w:hint="eastAsia"/>
        </w:rPr>
        <w:t>N</w:t>
      </w:r>
      <w:r>
        <w:t>IN-Net</w:t>
      </w:r>
      <w:r>
        <w:rPr>
          <w:rFonts w:hint="eastAsia"/>
        </w:rPr>
        <w:t>和</w:t>
      </w:r>
      <w:r>
        <w:rPr>
          <w:rFonts w:hint="eastAsia"/>
        </w:rPr>
        <w:t>R</w:t>
      </w:r>
      <w:r>
        <w:t>esNet18</w:t>
      </w:r>
      <w:r>
        <w:rPr>
          <w:rFonts w:hint="eastAsia"/>
        </w:rPr>
        <w:t>等模型在</w:t>
      </w:r>
      <w:r>
        <w:rPr>
          <w:rFonts w:hint="eastAsia"/>
        </w:rPr>
        <w:t>C</w:t>
      </w:r>
      <w:r>
        <w:t>IFAR-10</w:t>
      </w:r>
      <w:r>
        <w:rPr>
          <w:rFonts w:hint="eastAsia"/>
        </w:rPr>
        <w:t>数据集上分别比较</w:t>
      </w:r>
      <w:r>
        <w:rPr>
          <w:rFonts w:hint="eastAsia"/>
        </w:rPr>
        <w:t>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网络的参数量和精度（如下表）。从表</w:t>
      </w:r>
      <w:r>
        <w:rPr>
          <w:rFonts w:hint="eastAsia"/>
        </w:rPr>
        <w:t xml:space="preserve"> </w:t>
      </w:r>
      <w:r>
        <w:rPr>
          <w:rFonts w:hint="eastAsia"/>
        </w:rPr>
        <w:t>中数据可知，针对</w:t>
      </w:r>
      <w:r>
        <w:rPr>
          <w:rFonts w:hint="eastAsia"/>
        </w:rPr>
        <w:t>N</w:t>
      </w:r>
      <w:r>
        <w:t>IN-N</w:t>
      </w:r>
      <w:r>
        <w:rPr>
          <w:rFonts w:hint="eastAsia"/>
        </w:rPr>
        <w:t>et</w:t>
      </w:r>
      <w:r>
        <w:rPr>
          <w:rFonts w:hint="eastAsia"/>
        </w:rPr>
        <w:t>和</w:t>
      </w:r>
      <w:r>
        <w:rPr>
          <w:rFonts w:hint="eastAsia"/>
        </w:rPr>
        <w:t>Res</w:t>
      </w:r>
      <w:r>
        <w:t>Net18</w:t>
      </w:r>
      <w:r>
        <w:rPr>
          <w:rFonts w:hint="eastAsia"/>
        </w:rPr>
        <w:t>网络，相比于</w:t>
      </w:r>
      <w:r>
        <w:rPr>
          <w:rFonts w:hint="eastAsia"/>
        </w:rPr>
        <w:t>BNN</w:t>
      </w:r>
      <w:r>
        <w:rPr>
          <w:rFonts w:hint="eastAsia"/>
        </w:rPr>
        <w:t>，使用</w:t>
      </w:r>
      <w:r>
        <w:rPr>
          <w:rFonts w:hint="eastAsia"/>
        </w:rPr>
        <w:t>BCNN</w:t>
      </w:r>
      <w:r>
        <w:rPr>
          <w:rFonts w:hint="eastAsia"/>
        </w:rPr>
        <w:t>模型大小几乎不变，而精度分别提升了</w:t>
      </w:r>
      <w:r>
        <w:rPr>
          <w:rFonts w:hint="eastAsia"/>
        </w:rPr>
        <w:t>1.85%</w:t>
      </w:r>
      <w:r>
        <w:rPr>
          <w:rFonts w:hint="eastAsia"/>
        </w:rPr>
        <w:t>和</w:t>
      </w:r>
      <w:r>
        <w:rPr>
          <w:rFonts w:hint="eastAsia"/>
        </w:rPr>
        <w:t>0.52%</w:t>
      </w:r>
      <w:r>
        <w:rPr>
          <w:rFonts w:hint="eastAsia"/>
        </w:rPr>
        <w:t>。另外与</w:t>
      </w:r>
      <w:r>
        <w:rPr>
          <w:rFonts w:hint="eastAsia"/>
        </w:rPr>
        <w:t>D</w:t>
      </w:r>
      <w:r>
        <w:t>CN</w:t>
      </w:r>
      <w:r>
        <w:rPr>
          <w:rFonts w:hint="eastAsia"/>
        </w:rPr>
        <w:t>相比，</w:t>
      </w:r>
      <w:r>
        <w:rPr>
          <w:rFonts w:hint="eastAsia"/>
        </w:rPr>
        <w:t>B</w:t>
      </w:r>
      <w:r>
        <w:t>CNN</w:t>
      </w:r>
      <w:r>
        <w:rPr>
          <w:rFonts w:hint="eastAsia"/>
        </w:rPr>
        <w:t>与</w:t>
      </w:r>
      <w:r>
        <w:rPr>
          <w:rFonts w:hint="eastAsia"/>
        </w:rPr>
        <w:t>BNN</w:t>
      </w:r>
      <w:r>
        <w:rPr>
          <w:rFonts w:hint="eastAsia"/>
        </w:rPr>
        <w:t>都可以大幅度的而降低计算成本，这对于低成本、低功耗、高效能的边缘设备来说是极具吸引力的，从表</w:t>
      </w:r>
      <w:r>
        <w:rPr>
          <w:rFonts w:hint="eastAsia"/>
        </w:rPr>
        <w:t xml:space="preserve"> </w:t>
      </w:r>
      <w:r>
        <w:rPr>
          <w:rFonts w:hint="eastAsia"/>
        </w:rPr>
        <w:t>中可见，在精度损失可接受的条件下，针对</w:t>
      </w:r>
      <w:r>
        <w:rPr>
          <w:rFonts w:hint="eastAsia"/>
        </w:rPr>
        <w:t>N</w:t>
      </w:r>
      <w:r>
        <w:t>IN-N</w:t>
      </w:r>
      <w:r>
        <w:rPr>
          <w:rFonts w:hint="eastAsia"/>
        </w:rPr>
        <w:t>et</w:t>
      </w:r>
      <w:r>
        <w:rPr>
          <w:rFonts w:hint="eastAsia"/>
        </w:rPr>
        <w:t>和</w:t>
      </w:r>
      <w:r>
        <w:rPr>
          <w:rFonts w:hint="eastAsia"/>
        </w:rPr>
        <w:t>Res</w:t>
      </w:r>
      <w:r>
        <w:t>Net18</w:t>
      </w:r>
      <w:r>
        <w:rPr>
          <w:rFonts w:hint="eastAsia"/>
        </w:rPr>
        <w:t>，</w:t>
      </w:r>
      <w:r>
        <w:rPr>
          <w:rFonts w:hint="eastAsia"/>
        </w:rPr>
        <w:t>B</w:t>
      </w:r>
      <w:r>
        <w:t>CNN</w:t>
      </w:r>
      <w:r>
        <w:rPr>
          <w:rFonts w:hint="eastAsia"/>
        </w:rPr>
        <w:t>相比</w:t>
      </w:r>
      <w:r>
        <w:t>DNN</w:t>
      </w:r>
      <w:r>
        <w:rPr>
          <w:rFonts w:hint="eastAsia"/>
        </w:rPr>
        <w:t>参数分别减小了</w:t>
      </w:r>
      <w:r>
        <w:rPr>
          <w:rFonts w:hint="eastAsia"/>
        </w:rPr>
        <w:t>20</w:t>
      </w:r>
      <w:r>
        <w:rPr>
          <w:rFonts w:hint="eastAsia"/>
        </w:rPr>
        <w:t>和</w:t>
      </w:r>
      <w:r>
        <w:rPr>
          <w:rFonts w:hint="eastAsia"/>
        </w:rPr>
        <w:t>30</w:t>
      </w:r>
      <w:r>
        <w:rPr>
          <w:rFonts w:hint="eastAsia"/>
        </w:rPr>
        <w:t>倍。</w:t>
      </w:r>
    </w:p>
    <w:tbl>
      <w:tblPr>
        <w:tblStyle w:val="af7"/>
        <w:tblW w:w="0" w:type="auto"/>
        <w:jc w:val="center"/>
        <w:tblLook w:val="04A0" w:firstRow="1" w:lastRow="0" w:firstColumn="1" w:lastColumn="0" w:noHBand="0" w:noVBand="1"/>
      </w:tblPr>
      <w:tblGrid>
        <w:gridCol w:w="1300"/>
        <w:gridCol w:w="1547"/>
        <w:gridCol w:w="1800"/>
        <w:gridCol w:w="1817"/>
      </w:tblGrid>
      <w:tr w:rsidR="00997F4D" w14:paraId="35393753" w14:textId="77777777">
        <w:trPr>
          <w:jc w:val="center"/>
        </w:trPr>
        <w:tc>
          <w:tcPr>
            <w:tcW w:w="1300" w:type="dxa"/>
            <w:shd w:val="clear" w:color="auto" w:fill="8EAADB" w:themeFill="accent5" w:themeFillTint="99"/>
            <w:vAlign w:val="center"/>
          </w:tcPr>
          <w:p w14:paraId="4EEBD975" w14:textId="77777777" w:rsidR="00997F4D" w:rsidRDefault="00000000">
            <w:pPr>
              <w:spacing w:line="240" w:lineRule="auto"/>
              <w:jc w:val="center"/>
            </w:pPr>
            <w:r>
              <w:rPr>
                <w:rFonts w:hint="eastAsia"/>
              </w:rPr>
              <w:t>网络</w:t>
            </w:r>
          </w:p>
        </w:tc>
        <w:tc>
          <w:tcPr>
            <w:tcW w:w="1547" w:type="dxa"/>
            <w:shd w:val="clear" w:color="auto" w:fill="8EAADB" w:themeFill="accent5" w:themeFillTint="99"/>
            <w:vAlign w:val="center"/>
          </w:tcPr>
          <w:p w14:paraId="490245BB" w14:textId="77777777" w:rsidR="00997F4D" w:rsidRDefault="00000000">
            <w:pPr>
              <w:spacing w:line="240" w:lineRule="auto"/>
              <w:jc w:val="center"/>
            </w:pPr>
            <w:r>
              <w:rPr>
                <w:rFonts w:hint="eastAsia"/>
              </w:rPr>
              <w:t>类型</w:t>
            </w:r>
          </w:p>
        </w:tc>
        <w:tc>
          <w:tcPr>
            <w:tcW w:w="1800" w:type="dxa"/>
            <w:shd w:val="clear" w:color="auto" w:fill="8EAADB" w:themeFill="accent5" w:themeFillTint="99"/>
            <w:vAlign w:val="center"/>
          </w:tcPr>
          <w:p w14:paraId="7739E3CF" w14:textId="77777777" w:rsidR="00997F4D" w:rsidRDefault="00000000">
            <w:pPr>
              <w:spacing w:line="240" w:lineRule="auto"/>
              <w:jc w:val="center"/>
            </w:pPr>
            <w:r>
              <w:rPr>
                <w:rFonts w:hint="eastAsia"/>
              </w:rPr>
              <w:t>参数量</w:t>
            </w:r>
          </w:p>
        </w:tc>
        <w:tc>
          <w:tcPr>
            <w:tcW w:w="1817" w:type="dxa"/>
            <w:shd w:val="clear" w:color="auto" w:fill="8EAADB" w:themeFill="accent5" w:themeFillTint="99"/>
            <w:vAlign w:val="center"/>
          </w:tcPr>
          <w:p w14:paraId="02E563FB" w14:textId="77777777" w:rsidR="00997F4D" w:rsidRDefault="00000000">
            <w:pPr>
              <w:spacing w:line="240" w:lineRule="auto"/>
              <w:jc w:val="center"/>
            </w:pPr>
            <w:r>
              <w:rPr>
                <w:rFonts w:hint="eastAsia"/>
              </w:rPr>
              <w:t>精度（</w:t>
            </w:r>
            <w:r>
              <w:rPr>
                <w:rFonts w:hint="eastAsia"/>
              </w:rPr>
              <w:t>%)</w:t>
            </w:r>
          </w:p>
        </w:tc>
      </w:tr>
      <w:tr w:rsidR="00997F4D" w14:paraId="7BDD70E3" w14:textId="77777777">
        <w:trPr>
          <w:jc w:val="center"/>
        </w:trPr>
        <w:tc>
          <w:tcPr>
            <w:tcW w:w="1300" w:type="dxa"/>
            <w:vMerge w:val="restart"/>
            <w:vAlign w:val="center"/>
          </w:tcPr>
          <w:p w14:paraId="6F0C4C42" w14:textId="77777777" w:rsidR="00997F4D" w:rsidRDefault="00000000">
            <w:pPr>
              <w:spacing w:line="240" w:lineRule="auto"/>
              <w:jc w:val="center"/>
            </w:pPr>
            <w:r>
              <w:rPr>
                <w:rFonts w:hint="eastAsia"/>
              </w:rPr>
              <w:t>NIN-Net</w:t>
            </w:r>
          </w:p>
        </w:tc>
        <w:tc>
          <w:tcPr>
            <w:tcW w:w="1547" w:type="dxa"/>
            <w:vAlign w:val="center"/>
          </w:tcPr>
          <w:p w14:paraId="45D68067" w14:textId="77777777" w:rsidR="00997F4D" w:rsidRDefault="00000000">
            <w:pPr>
              <w:spacing w:line="240" w:lineRule="auto"/>
              <w:jc w:val="center"/>
            </w:pPr>
            <w:r>
              <w:rPr>
                <w:rFonts w:hint="eastAsia"/>
              </w:rPr>
              <w:t>DNN</w:t>
            </w:r>
          </w:p>
        </w:tc>
        <w:tc>
          <w:tcPr>
            <w:tcW w:w="1800" w:type="dxa"/>
            <w:vAlign w:val="center"/>
          </w:tcPr>
          <w:p w14:paraId="5108D625" w14:textId="77777777" w:rsidR="00997F4D" w:rsidRDefault="00000000">
            <w:pPr>
              <w:spacing w:line="240" w:lineRule="auto"/>
              <w:jc w:val="center"/>
            </w:pPr>
            <w:r>
              <w:rPr>
                <w:rFonts w:hint="eastAsia"/>
              </w:rPr>
              <w:t>3.69M</w:t>
            </w:r>
          </w:p>
        </w:tc>
        <w:tc>
          <w:tcPr>
            <w:tcW w:w="1817" w:type="dxa"/>
            <w:vAlign w:val="center"/>
          </w:tcPr>
          <w:p w14:paraId="5B0C2467" w14:textId="77777777" w:rsidR="00997F4D" w:rsidRDefault="00000000">
            <w:pPr>
              <w:spacing w:line="240" w:lineRule="auto"/>
              <w:jc w:val="center"/>
            </w:pPr>
            <w:r>
              <w:rPr>
                <w:rFonts w:hint="eastAsia"/>
              </w:rPr>
              <w:t>89.64</w:t>
            </w:r>
          </w:p>
        </w:tc>
      </w:tr>
      <w:tr w:rsidR="00997F4D" w14:paraId="4592A67C" w14:textId="77777777">
        <w:trPr>
          <w:jc w:val="center"/>
        </w:trPr>
        <w:tc>
          <w:tcPr>
            <w:tcW w:w="1300" w:type="dxa"/>
            <w:vMerge/>
            <w:vAlign w:val="center"/>
          </w:tcPr>
          <w:p w14:paraId="79409CC3" w14:textId="77777777" w:rsidR="00997F4D" w:rsidRDefault="00997F4D">
            <w:pPr>
              <w:spacing w:line="240" w:lineRule="auto"/>
              <w:jc w:val="center"/>
            </w:pPr>
          </w:p>
        </w:tc>
        <w:tc>
          <w:tcPr>
            <w:tcW w:w="1547" w:type="dxa"/>
            <w:vAlign w:val="center"/>
          </w:tcPr>
          <w:p w14:paraId="3ECADF0C" w14:textId="77777777" w:rsidR="00997F4D" w:rsidRDefault="00000000">
            <w:pPr>
              <w:spacing w:line="240" w:lineRule="auto"/>
              <w:jc w:val="center"/>
            </w:pPr>
            <w:r>
              <w:rPr>
                <w:rFonts w:hint="eastAsia"/>
              </w:rPr>
              <w:t>BNN</w:t>
            </w:r>
          </w:p>
        </w:tc>
        <w:tc>
          <w:tcPr>
            <w:tcW w:w="1800" w:type="dxa"/>
            <w:vAlign w:val="center"/>
          </w:tcPr>
          <w:p w14:paraId="07DBB318" w14:textId="77777777" w:rsidR="00997F4D" w:rsidRDefault="00000000">
            <w:pPr>
              <w:spacing w:line="240" w:lineRule="auto"/>
              <w:jc w:val="center"/>
            </w:pPr>
            <w:r>
              <w:rPr>
                <w:rFonts w:hint="eastAsia"/>
              </w:rPr>
              <w:t>0.192M</w:t>
            </w:r>
          </w:p>
        </w:tc>
        <w:tc>
          <w:tcPr>
            <w:tcW w:w="1817" w:type="dxa"/>
            <w:vAlign w:val="center"/>
          </w:tcPr>
          <w:p w14:paraId="12724A22" w14:textId="77777777" w:rsidR="00997F4D" w:rsidRDefault="00000000">
            <w:pPr>
              <w:spacing w:line="240" w:lineRule="auto"/>
              <w:jc w:val="center"/>
            </w:pPr>
            <w:r>
              <w:rPr>
                <w:rFonts w:hint="eastAsia"/>
              </w:rPr>
              <w:t>85.77</w:t>
            </w:r>
          </w:p>
        </w:tc>
      </w:tr>
      <w:tr w:rsidR="00997F4D" w14:paraId="40C0F570" w14:textId="77777777">
        <w:trPr>
          <w:trHeight w:val="90"/>
          <w:jc w:val="center"/>
        </w:trPr>
        <w:tc>
          <w:tcPr>
            <w:tcW w:w="1300" w:type="dxa"/>
            <w:vMerge/>
            <w:vAlign w:val="center"/>
          </w:tcPr>
          <w:p w14:paraId="2609BC5D" w14:textId="77777777" w:rsidR="00997F4D" w:rsidRDefault="00997F4D">
            <w:pPr>
              <w:spacing w:line="240" w:lineRule="auto"/>
              <w:jc w:val="center"/>
            </w:pPr>
          </w:p>
        </w:tc>
        <w:tc>
          <w:tcPr>
            <w:tcW w:w="1547" w:type="dxa"/>
            <w:vAlign w:val="center"/>
          </w:tcPr>
          <w:p w14:paraId="5E8C030A" w14:textId="77777777" w:rsidR="00997F4D" w:rsidRDefault="00000000">
            <w:pPr>
              <w:spacing w:line="240" w:lineRule="auto"/>
              <w:jc w:val="center"/>
            </w:pPr>
            <w:r>
              <w:rPr>
                <w:rFonts w:hint="eastAsia"/>
              </w:rPr>
              <w:t>BCNN</w:t>
            </w:r>
          </w:p>
        </w:tc>
        <w:tc>
          <w:tcPr>
            <w:tcW w:w="1800" w:type="dxa"/>
            <w:vAlign w:val="center"/>
          </w:tcPr>
          <w:p w14:paraId="3C5D8CDF" w14:textId="77777777" w:rsidR="00997F4D" w:rsidRDefault="00000000">
            <w:pPr>
              <w:spacing w:line="240" w:lineRule="auto"/>
              <w:jc w:val="center"/>
            </w:pPr>
            <w:r>
              <w:rPr>
                <w:rFonts w:hint="eastAsia"/>
              </w:rPr>
              <w:t>0.187M</w:t>
            </w:r>
          </w:p>
        </w:tc>
        <w:tc>
          <w:tcPr>
            <w:tcW w:w="1817" w:type="dxa"/>
            <w:vAlign w:val="center"/>
          </w:tcPr>
          <w:p w14:paraId="6BF2129D" w14:textId="77777777" w:rsidR="00997F4D" w:rsidRDefault="00000000">
            <w:pPr>
              <w:spacing w:line="240" w:lineRule="auto"/>
              <w:jc w:val="center"/>
            </w:pPr>
            <w:r>
              <w:rPr>
                <w:rFonts w:hint="eastAsia"/>
              </w:rPr>
              <w:t>87.62</w:t>
            </w:r>
          </w:p>
        </w:tc>
      </w:tr>
      <w:tr w:rsidR="00997F4D" w14:paraId="6107A00F" w14:textId="77777777">
        <w:trPr>
          <w:jc w:val="center"/>
        </w:trPr>
        <w:tc>
          <w:tcPr>
            <w:tcW w:w="1300" w:type="dxa"/>
            <w:vMerge w:val="restart"/>
            <w:vAlign w:val="center"/>
          </w:tcPr>
          <w:p w14:paraId="4594B2D0" w14:textId="77777777" w:rsidR="00997F4D" w:rsidRDefault="00000000">
            <w:pPr>
              <w:spacing w:line="240" w:lineRule="auto"/>
              <w:jc w:val="center"/>
            </w:pPr>
            <w:r>
              <w:rPr>
                <w:rFonts w:hint="eastAsia"/>
              </w:rPr>
              <w:t>ResNet18</w:t>
            </w:r>
          </w:p>
        </w:tc>
        <w:tc>
          <w:tcPr>
            <w:tcW w:w="1547" w:type="dxa"/>
            <w:vAlign w:val="center"/>
          </w:tcPr>
          <w:p w14:paraId="749CA954" w14:textId="77777777" w:rsidR="00997F4D" w:rsidRDefault="00000000">
            <w:pPr>
              <w:spacing w:line="240" w:lineRule="auto"/>
              <w:jc w:val="center"/>
            </w:pPr>
            <w:r>
              <w:rPr>
                <w:rFonts w:hint="eastAsia"/>
              </w:rPr>
              <w:t>DNN</w:t>
            </w:r>
          </w:p>
        </w:tc>
        <w:tc>
          <w:tcPr>
            <w:tcW w:w="1800" w:type="dxa"/>
            <w:vAlign w:val="center"/>
          </w:tcPr>
          <w:p w14:paraId="3918FE91" w14:textId="77777777" w:rsidR="00997F4D" w:rsidRDefault="00000000">
            <w:pPr>
              <w:spacing w:line="240" w:lineRule="auto"/>
              <w:jc w:val="center"/>
            </w:pPr>
            <w:r>
              <w:rPr>
                <w:rFonts w:hint="eastAsia"/>
              </w:rPr>
              <w:t>42.63M</w:t>
            </w:r>
          </w:p>
        </w:tc>
        <w:tc>
          <w:tcPr>
            <w:tcW w:w="1817" w:type="dxa"/>
            <w:vAlign w:val="center"/>
          </w:tcPr>
          <w:p w14:paraId="0EEACEAE" w14:textId="77777777" w:rsidR="00997F4D" w:rsidRDefault="00000000">
            <w:pPr>
              <w:spacing w:line="240" w:lineRule="auto"/>
              <w:jc w:val="center"/>
            </w:pPr>
            <w:r>
              <w:rPr>
                <w:rFonts w:hint="eastAsia"/>
              </w:rPr>
              <w:t>93.02</w:t>
            </w:r>
          </w:p>
        </w:tc>
      </w:tr>
      <w:tr w:rsidR="00997F4D" w14:paraId="0E9FDA84" w14:textId="77777777">
        <w:trPr>
          <w:trHeight w:val="232"/>
          <w:jc w:val="center"/>
        </w:trPr>
        <w:tc>
          <w:tcPr>
            <w:tcW w:w="1300" w:type="dxa"/>
            <w:vMerge/>
            <w:vAlign w:val="center"/>
          </w:tcPr>
          <w:p w14:paraId="7C9437C9" w14:textId="77777777" w:rsidR="00997F4D" w:rsidRDefault="00997F4D">
            <w:pPr>
              <w:spacing w:line="240" w:lineRule="auto"/>
              <w:jc w:val="center"/>
            </w:pPr>
          </w:p>
        </w:tc>
        <w:tc>
          <w:tcPr>
            <w:tcW w:w="1547" w:type="dxa"/>
            <w:vAlign w:val="center"/>
          </w:tcPr>
          <w:p w14:paraId="5D2D2024" w14:textId="77777777" w:rsidR="00997F4D" w:rsidRDefault="00000000">
            <w:pPr>
              <w:spacing w:line="240" w:lineRule="auto"/>
              <w:jc w:val="center"/>
            </w:pPr>
            <w:r>
              <w:rPr>
                <w:rFonts w:hint="eastAsia"/>
              </w:rPr>
              <w:t>BNN</w:t>
            </w:r>
          </w:p>
        </w:tc>
        <w:tc>
          <w:tcPr>
            <w:tcW w:w="1800" w:type="dxa"/>
            <w:vAlign w:val="center"/>
          </w:tcPr>
          <w:p w14:paraId="2736E450" w14:textId="77777777" w:rsidR="00997F4D" w:rsidRDefault="00000000">
            <w:pPr>
              <w:spacing w:line="240" w:lineRule="auto"/>
              <w:jc w:val="center"/>
            </w:pPr>
            <w:r>
              <w:rPr>
                <w:rFonts w:hint="eastAsia"/>
              </w:rPr>
              <w:t>1.39M</w:t>
            </w:r>
          </w:p>
        </w:tc>
        <w:tc>
          <w:tcPr>
            <w:tcW w:w="1817" w:type="dxa"/>
            <w:vAlign w:val="center"/>
          </w:tcPr>
          <w:p w14:paraId="7FE1A5BA" w14:textId="77777777" w:rsidR="00997F4D" w:rsidRDefault="00000000">
            <w:pPr>
              <w:spacing w:line="240" w:lineRule="auto"/>
              <w:jc w:val="center"/>
            </w:pPr>
            <w:r>
              <w:rPr>
                <w:rFonts w:hint="eastAsia"/>
              </w:rPr>
              <w:t>90.67</w:t>
            </w:r>
          </w:p>
        </w:tc>
      </w:tr>
      <w:tr w:rsidR="00997F4D" w14:paraId="3BC75576" w14:textId="77777777">
        <w:trPr>
          <w:jc w:val="center"/>
        </w:trPr>
        <w:tc>
          <w:tcPr>
            <w:tcW w:w="1300" w:type="dxa"/>
            <w:vMerge/>
            <w:vAlign w:val="center"/>
          </w:tcPr>
          <w:p w14:paraId="258EBCDE" w14:textId="77777777" w:rsidR="00997F4D" w:rsidRDefault="00997F4D">
            <w:pPr>
              <w:spacing w:line="240" w:lineRule="auto"/>
              <w:jc w:val="center"/>
            </w:pPr>
          </w:p>
        </w:tc>
        <w:tc>
          <w:tcPr>
            <w:tcW w:w="1547" w:type="dxa"/>
            <w:vAlign w:val="center"/>
          </w:tcPr>
          <w:p w14:paraId="6FF04BFD" w14:textId="77777777" w:rsidR="00997F4D" w:rsidRDefault="00000000">
            <w:pPr>
              <w:spacing w:line="240" w:lineRule="auto"/>
              <w:jc w:val="center"/>
            </w:pPr>
            <w:r>
              <w:rPr>
                <w:rFonts w:hint="eastAsia"/>
              </w:rPr>
              <w:t>BCNN</w:t>
            </w:r>
          </w:p>
        </w:tc>
        <w:tc>
          <w:tcPr>
            <w:tcW w:w="1800" w:type="dxa"/>
            <w:vAlign w:val="center"/>
          </w:tcPr>
          <w:p w14:paraId="70A023B7" w14:textId="77777777" w:rsidR="00997F4D" w:rsidRDefault="00000000">
            <w:pPr>
              <w:spacing w:line="240" w:lineRule="auto"/>
              <w:jc w:val="center"/>
            </w:pPr>
            <w:r>
              <w:rPr>
                <w:rFonts w:hint="eastAsia"/>
              </w:rPr>
              <w:t>1.39M</w:t>
            </w:r>
          </w:p>
        </w:tc>
        <w:tc>
          <w:tcPr>
            <w:tcW w:w="1817" w:type="dxa"/>
            <w:vAlign w:val="center"/>
          </w:tcPr>
          <w:p w14:paraId="4A871898" w14:textId="77777777" w:rsidR="00997F4D" w:rsidRDefault="00000000">
            <w:pPr>
              <w:spacing w:line="240" w:lineRule="auto"/>
              <w:jc w:val="center"/>
            </w:pPr>
            <w:r>
              <w:rPr>
                <w:rFonts w:hint="eastAsia"/>
              </w:rPr>
              <w:t>91.19</w:t>
            </w:r>
          </w:p>
        </w:tc>
      </w:tr>
    </w:tbl>
    <w:p w14:paraId="69266C54" w14:textId="77777777" w:rsidR="00997F4D" w:rsidRDefault="00000000">
      <w:pPr>
        <w:pStyle w:val="aff2"/>
      </w:pPr>
      <w:r>
        <w:rPr>
          <w:rFonts w:hint="eastAsia"/>
        </w:rPr>
        <w:t>表</w:t>
      </w:r>
      <w:r>
        <w:rPr>
          <w:rFonts w:hint="eastAsia"/>
        </w:rPr>
        <w:t xml:space="preserve">  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0216B1E7" w14:textId="77777777" w:rsidR="00997F4D" w:rsidRDefault="00000000">
      <w:pPr>
        <w:pStyle w:val="3"/>
      </w:pPr>
      <w:r>
        <w:rPr>
          <w:rFonts w:hint="eastAsia"/>
        </w:rPr>
        <w:t>边缘智能的研究现状</w:t>
      </w:r>
    </w:p>
    <w:p w14:paraId="3BB3A729" w14:textId="77777777" w:rsidR="00997F4D" w:rsidRDefault="00000000">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年，这一阶段众多巨头公司，如英伟达、谷歌、英特尔和微软等开始陆续介入并开始探索如何从硬件角度实现网络模型，谷歌</w:t>
      </w:r>
      <w:r>
        <w:rPr>
          <w:rFonts w:hint="eastAsia"/>
        </w:rPr>
        <w:t>T</w:t>
      </w:r>
      <w:r>
        <w:t>PU</w:t>
      </w:r>
      <w:r>
        <w:rPr>
          <w:rFonts w:hint="eastAsia"/>
        </w:rPr>
        <w:t>的架构与设计也是在这一阶段完成的；第二阶段即</w:t>
      </w:r>
      <w:r>
        <w:rPr>
          <w:rFonts w:hint="eastAsia"/>
        </w:rPr>
        <w:t>2016</w:t>
      </w:r>
      <w:r>
        <w:rPr>
          <w:rFonts w:hint="eastAsia"/>
        </w:rPr>
        <w:t>年至今，这一阶段是实际应用阶段，许多高性能、低功耗和低成本的移动端和边缘</w:t>
      </w:r>
      <w:proofErr w:type="gramStart"/>
      <w:r>
        <w:rPr>
          <w:rFonts w:hint="eastAsia"/>
        </w:rPr>
        <w:t>侧设备</w:t>
      </w:r>
      <w:proofErr w:type="gramEnd"/>
      <w:r>
        <w:rPr>
          <w:rFonts w:hint="eastAsia"/>
        </w:rPr>
        <w:t>就是在这一期间落地的。</w:t>
      </w:r>
    </w:p>
    <w:p w14:paraId="7620AB3B" w14:textId="77777777" w:rsidR="00997F4D" w:rsidRDefault="00000000">
      <w:pPr>
        <w:ind w:firstLine="420"/>
      </w:pPr>
      <w:r>
        <w:rPr>
          <w:rFonts w:hint="eastAsia"/>
        </w:rPr>
        <w:t>根据美国市场调研公司</w:t>
      </w:r>
      <w:r>
        <w:rPr>
          <w:rFonts w:hint="eastAsia"/>
        </w:rPr>
        <w:t>Tra</w:t>
      </w:r>
      <w:r>
        <w:t>ctica</w:t>
      </w:r>
      <w:r>
        <w:rPr>
          <w:rFonts w:hint="eastAsia"/>
        </w:rPr>
        <w:t>的预测，深度学习加速器的市场规模在</w:t>
      </w:r>
      <w:r>
        <w:rPr>
          <w:rFonts w:hint="eastAsia"/>
        </w:rPr>
        <w:t>2025</w:t>
      </w:r>
      <w:r>
        <w:rPr>
          <w:rFonts w:hint="eastAsia"/>
        </w:rPr>
        <w:t>年将达到</w:t>
      </w:r>
      <w:r>
        <w:rPr>
          <w:rFonts w:hint="eastAsia"/>
        </w:rPr>
        <w:t>663</w:t>
      </w:r>
      <w:r>
        <w:rPr>
          <w:rFonts w:hint="eastAsia"/>
        </w:rPr>
        <w:t>亿美元（如下图</w:t>
      </w:r>
      <w:r>
        <w:rPr>
          <w:rFonts w:hint="eastAsia"/>
        </w:rPr>
        <w:t xml:space="preserve"> </w:t>
      </w:r>
      <w:r>
        <w:rPr>
          <w:rFonts w:hint="eastAsia"/>
        </w:rPr>
        <w:t>所示），其中云端训练、云端推理、边缘推理各占</w:t>
      </w:r>
      <w:r>
        <w:rPr>
          <w:rFonts w:hint="eastAsia"/>
        </w:rPr>
        <w:t>1/3</w:t>
      </w:r>
      <w:r>
        <w:rPr>
          <w:rFonts w:hint="eastAsia"/>
        </w:rPr>
        <w:t>，其中主要份额还是由“</w:t>
      </w:r>
      <w:r>
        <w:rPr>
          <w:rFonts w:hint="eastAsia"/>
        </w:rPr>
        <w:t>1+3</w:t>
      </w:r>
      <w:r>
        <w:rPr>
          <w:rFonts w:hint="eastAsia"/>
        </w:rPr>
        <w:t>”四家巨头公司占据。下面我们首先介绍</w:t>
      </w:r>
      <w:r>
        <w:rPr>
          <w:rFonts w:hint="eastAsia"/>
        </w:rPr>
        <w:t>4</w:t>
      </w:r>
      <w:r>
        <w:rPr>
          <w:rFonts w:hint="eastAsia"/>
        </w:rPr>
        <w:t>家大公司的边缘智能成果，再介绍国内外一些研究机构和初创公司的研究成果。</w:t>
      </w:r>
    </w:p>
    <w:p w14:paraId="5E55F762" w14:textId="77777777" w:rsidR="00997F4D" w:rsidRDefault="00000000">
      <w:pPr>
        <w:jc w:val="center"/>
      </w:pPr>
      <w:r>
        <w:rPr>
          <w:noProof/>
        </w:rPr>
        <w:lastRenderedPageBreak/>
        <w:drawing>
          <wp:inline distT="0" distB="0" distL="0" distR="0" wp14:anchorId="3749BB57" wp14:editId="22A4C2DD">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14:paraId="23005BAC" w14:textId="77777777" w:rsidR="00997F4D" w:rsidRDefault="00000000">
      <w:pPr>
        <w:pStyle w:val="aff2"/>
      </w:pPr>
      <w:r>
        <w:rPr>
          <w:rFonts w:hint="eastAsia"/>
        </w:rPr>
        <w:t>图</w:t>
      </w:r>
      <w:r>
        <w:rPr>
          <w:rFonts w:hint="eastAsia"/>
        </w:rPr>
        <w:t xml:space="preserve"> </w:t>
      </w:r>
      <w:r>
        <w:rPr>
          <w:rFonts w:hint="eastAsia"/>
        </w:rPr>
        <w:t>深度学习加速器营</w:t>
      </w:r>
      <w:proofErr w:type="gramStart"/>
      <w:r>
        <w:rPr>
          <w:rFonts w:hint="eastAsia"/>
        </w:rPr>
        <w:t>收增长</w:t>
      </w:r>
      <w:proofErr w:type="gramEnd"/>
      <w:r>
        <w:rPr>
          <w:rFonts w:hint="eastAsia"/>
        </w:rPr>
        <w:t>预测（来自</w:t>
      </w:r>
      <w:r>
        <w:rPr>
          <w:rFonts w:hint="eastAsia"/>
        </w:rPr>
        <w:t>Tra</w:t>
      </w:r>
      <w:r>
        <w:t>ctica</w:t>
      </w:r>
      <w:r>
        <w:rPr>
          <w:rFonts w:hint="eastAsia"/>
        </w:rPr>
        <w:t>）</w:t>
      </w:r>
    </w:p>
    <w:p w14:paraId="5FC98CA1" w14:textId="77777777" w:rsidR="00997F4D" w:rsidRDefault="00000000">
      <w:pPr>
        <w:ind w:firstLine="420"/>
      </w:pPr>
      <w:r>
        <w:rPr>
          <w:rFonts w:hint="eastAsia"/>
        </w:rPr>
        <w:t>谈及深度学习加速器就不得不提</w:t>
      </w:r>
      <w:r>
        <w:rPr>
          <w:rFonts w:hint="eastAsia"/>
        </w:rPr>
        <w:t>G</w:t>
      </w:r>
      <w:r>
        <w:t>PU</w:t>
      </w:r>
      <w:r>
        <w:rPr>
          <w:rFonts w:hint="eastAsia"/>
        </w:rPr>
        <w:t>最早的发明者英伟达，正是有了</w:t>
      </w:r>
      <w:r>
        <w:rPr>
          <w:rFonts w:hint="eastAsia"/>
        </w:rPr>
        <w:t>G</w:t>
      </w:r>
      <w:r>
        <w:t>PU</w:t>
      </w:r>
      <w:proofErr w:type="gramStart"/>
      <w:r>
        <w:rPr>
          <w:rFonts w:hint="eastAsia"/>
        </w:rPr>
        <w:t>作为作为</w:t>
      </w:r>
      <w:proofErr w:type="gramEnd"/>
      <w:r>
        <w:rPr>
          <w:rFonts w:hint="eastAsia"/>
        </w:rPr>
        <w:t>硬件基础，深度学习算法的优势才得以体现。除了</w:t>
      </w:r>
      <w:r>
        <w:rPr>
          <w:rFonts w:hint="eastAsia"/>
        </w:rPr>
        <w:t>G</w:t>
      </w:r>
      <w:r>
        <w:t>PU</w:t>
      </w:r>
      <w:r>
        <w:rPr>
          <w:rFonts w:hint="eastAsia"/>
        </w:rPr>
        <w:t>（数据中心）外，</w:t>
      </w:r>
      <w:proofErr w:type="gramStart"/>
      <w:r>
        <w:rPr>
          <w:rFonts w:hint="eastAsia"/>
        </w:rPr>
        <w:t>英伟达</w:t>
      </w:r>
      <w:proofErr w:type="gramEnd"/>
      <w:r>
        <w:rPr>
          <w:rFonts w:hint="eastAsia"/>
        </w:rPr>
        <w:t>还在边缘</w:t>
      </w:r>
      <w:proofErr w:type="gramStart"/>
      <w:r>
        <w:rPr>
          <w:rFonts w:hint="eastAsia"/>
        </w:rPr>
        <w:t>侧计算</w:t>
      </w:r>
      <w:proofErr w:type="gramEnd"/>
      <w:r>
        <w:rPr>
          <w:rFonts w:hint="eastAsia"/>
        </w:rPr>
        <w:t>提出了众多优秀的应用解决方案，特别是自动驾驶汽车领域。例如</w:t>
      </w:r>
      <w:proofErr w:type="gramStart"/>
      <w:r>
        <w:rPr>
          <w:rFonts w:hint="eastAsia"/>
        </w:rPr>
        <w:t>英伟达</w:t>
      </w:r>
      <w:proofErr w:type="gramEnd"/>
      <w:r>
        <w:rPr>
          <w:rFonts w:hint="eastAsia"/>
        </w:rPr>
        <w:t>在</w:t>
      </w:r>
      <w:r>
        <w:rPr>
          <w:rFonts w:hint="eastAsia"/>
        </w:rPr>
        <w:t>2017</w:t>
      </w:r>
      <w:r>
        <w:rPr>
          <w:rFonts w:hint="eastAsia"/>
        </w:rPr>
        <w:t>年针对边缘</w:t>
      </w:r>
      <w:proofErr w:type="gramStart"/>
      <w:r>
        <w:rPr>
          <w:rFonts w:hint="eastAsia"/>
        </w:rPr>
        <w:t>侧汽车</w:t>
      </w:r>
      <w:proofErr w:type="gramEnd"/>
      <w:r>
        <w:rPr>
          <w:rFonts w:hint="eastAsia"/>
        </w:rPr>
        <w:t>应用推出了</w:t>
      </w:r>
      <w:r>
        <w:rPr>
          <w:rFonts w:hint="eastAsia"/>
        </w:rPr>
        <w:t>X</w:t>
      </w:r>
      <w:r>
        <w:t>avier</w:t>
      </w:r>
      <w:r>
        <w:rPr>
          <w:rFonts w:hint="eastAsia"/>
        </w:rPr>
        <w:t>芯片（裸</w:t>
      </w:r>
      <w:proofErr w:type="gramStart"/>
      <w:r>
        <w:rPr>
          <w:rFonts w:hint="eastAsia"/>
        </w:rPr>
        <w:t>片如下</w:t>
      </w:r>
      <w:proofErr w:type="gramEnd"/>
      <w:r>
        <w:rPr>
          <w:rFonts w:hint="eastAsia"/>
        </w:rPr>
        <w:t>图），其中集成了</w:t>
      </w:r>
      <w:r>
        <w:rPr>
          <w:rFonts w:hint="eastAsia"/>
        </w:rPr>
        <w:t>8</w:t>
      </w:r>
      <w:r>
        <w:rPr>
          <w:rFonts w:hint="eastAsia"/>
        </w:rPr>
        <w:t>个</w:t>
      </w:r>
      <w:r>
        <w:rPr>
          <w:rFonts w:hint="eastAsia"/>
        </w:rPr>
        <w:t>64</w:t>
      </w:r>
      <w:r>
        <w:rPr>
          <w:rFonts w:hint="eastAsia"/>
        </w:rPr>
        <w:t>位</w:t>
      </w:r>
      <w:r>
        <w:rPr>
          <w:rFonts w:hint="eastAsia"/>
        </w:rPr>
        <w:t>A</w:t>
      </w:r>
      <w:r>
        <w:t>RM</w:t>
      </w:r>
      <w:r>
        <w:rPr>
          <w:rFonts w:hint="eastAsia"/>
        </w:rPr>
        <w:t>v8</w:t>
      </w:r>
      <w:r>
        <w:t>-A</w:t>
      </w:r>
      <w:r>
        <w:rPr>
          <w:rFonts w:hint="eastAsia"/>
        </w:rPr>
        <w:t>内核和</w:t>
      </w:r>
      <w:r>
        <w:rPr>
          <w:rFonts w:hint="eastAsia"/>
        </w:rPr>
        <w:t>5</w:t>
      </w:r>
      <w:r>
        <w:t>12</w:t>
      </w:r>
      <w:r>
        <w:rPr>
          <w:rFonts w:hint="eastAsia"/>
        </w:rPr>
        <w:t>核</w:t>
      </w:r>
      <w:r>
        <w:rPr>
          <w:rFonts w:hint="eastAsia"/>
        </w:rPr>
        <w:t>Vol</w:t>
      </w:r>
      <w:r>
        <w:t>ta</w:t>
      </w:r>
      <w:r>
        <w:rPr>
          <w:rFonts w:hint="eastAsia"/>
        </w:rPr>
        <w:t>架构</w:t>
      </w:r>
      <w:r>
        <w:rPr>
          <w:rFonts w:hint="eastAsia"/>
        </w:rPr>
        <w:t>G</w:t>
      </w:r>
      <w:r>
        <w:t>PU</w:t>
      </w:r>
      <w:r>
        <w:rPr>
          <w:rFonts w:hint="eastAsia"/>
        </w:rPr>
        <w:t>，除此之外还有一个用于</w:t>
      </w:r>
      <w:r>
        <w:rPr>
          <w:rFonts w:hint="eastAsia"/>
        </w:rPr>
        <w:t>A</w:t>
      </w:r>
      <w:r>
        <w:t>I</w:t>
      </w:r>
      <w:r>
        <w:rPr>
          <w:rFonts w:hint="eastAsia"/>
        </w:rPr>
        <w:t>处理的</w:t>
      </w:r>
      <w:r>
        <w:rPr>
          <w:rFonts w:hint="eastAsia"/>
        </w:rPr>
        <w:t>8</w:t>
      </w:r>
      <w:r>
        <w:rPr>
          <w:rFonts w:hint="eastAsia"/>
        </w:rPr>
        <w:t>位整数矩阵运算电路。</w:t>
      </w:r>
      <w:r>
        <w:rPr>
          <w:rFonts w:hint="eastAsia"/>
        </w:rPr>
        <w:t>X</w:t>
      </w:r>
      <w:r>
        <w:t>avier</w:t>
      </w:r>
      <w:r>
        <w:rPr>
          <w:rFonts w:hint="eastAsia"/>
        </w:rPr>
        <w:t>拥有超过</w:t>
      </w:r>
      <w:r>
        <w:rPr>
          <w:rFonts w:hint="eastAsia"/>
        </w:rPr>
        <w:t>90</w:t>
      </w:r>
      <w:r>
        <w:rPr>
          <w:rFonts w:hint="eastAsia"/>
        </w:rPr>
        <w:t>亿个晶体管，每秒可以运行</w:t>
      </w:r>
      <w:r>
        <w:rPr>
          <w:rFonts w:hint="eastAsia"/>
        </w:rPr>
        <w:t>30</w:t>
      </w:r>
      <w:proofErr w:type="gramStart"/>
      <w:r>
        <w:rPr>
          <w:rFonts w:hint="eastAsia"/>
        </w:rPr>
        <w:t>万亿</w:t>
      </w:r>
      <w:proofErr w:type="gramEnd"/>
      <w:r>
        <w:rPr>
          <w:rFonts w:hint="eastAsia"/>
        </w:rPr>
        <w:t>次计算（</w:t>
      </w:r>
      <w:r>
        <w:rPr>
          <w:rFonts w:hint="eastAsia"/>
        </w:rPr>
        <w:t>30</w:t>
      </w:r>
      <w:r>
        <w:t>TOPS</w:t>
      </w:r>
      <w:r>
        <w:rPr>
          <w:rFonts w:hint="eastAsia"/>
        </w:rPr>
        <w:t>），</w:t>
      </w:r>
      <w:proofErr w:type="gramStart"/>
      <w:r>
        <w:rPr>
          <w:rFonts w:hint="eastAsia"/>
        </w:rPr>
        <w:t>功耗仅</w:t>
      </w:r>
      <w:proofErr w:type="gramEnd"/>
      <w:r>
        <w:rPr>
          <w:rFonts w:hint="eastAsia"/>
        </w:rPr>
        <w:t>为</w:t>
      </w:r>
      <w:r>
        <w:rPr>
          <w:rFonts w:hint="eastAsia"/>
        </w:rPr>
        <w:t>30</w:t>
      </w:r>
      <w:r>
        <w:t>W</w:t>
      </w:r>
      <w:r>
        <w:rPr>
          <w:rFonts w:hint="eastAsia"/>
        </w:rPr>
        <w:t>。</w:t>
      </w:r>
    </w:p>
    <w:p w14:paraId="5224F0B4" w14:textId="77777777" w:rsidR="00997F4D" w:rsidRDefault="00000000">
      <w:pPr>
        <w:jc w:val="center"/>
      </w:pPr>
      <w:r>
        <w:rPr>
          <w:noProof/>
        </w:rPr>
        <w:drawing>
          <wp:inline distT="0" distB="0" distL="0" distR="0" wp14:anchorId="25D44BFD" wp14:editId="5C73E91F">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14:paraId="6E32F8AA" w14:textId="77777777" w:rsidR="00997F4D" w:rsidRDefault="00000000">
      <w:pPr>
        <w:pStyle w:val="aff2"/>
      </w:pPr>
      <w:r>
        <w:rPr>
          <w:rFonts w:hint="eastAsia"/>
        </w:rPr>
        <w:t>图</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347A7257" w14:textId="77777777" w:rsidR="00997F4D" w:rsidRDefault="00000000">
      <w:r>
        <w:lastRenderedPageBreak/>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，当年击败韩国顶级棋手李在石、</w:t>
      </w:r>
      <w:r>
        <w:rPr>
          <w:rFonts w:hint="eastAsia"/>
        </w:rPr>
        <w:t>2017</w:t>
      </w:r>
      <w:r>
        <w:rPr>
          <w:rFonts w:hint="eastAsia"/>
        </w:rPr>
        <w:t>年击败世界围棋冠军柯洁的</w:t>
      </w:r>
      <w:r>
        <w:rPr>
          <w:rFonts w:hint="eastAsia"/>
        </w:rPr>
        <w:t>Al</w:t>
      </w:r>
      <w:r>
        <w:t>phaGo,</w:t>
      </w:r>
      <w:r>
        <w:rPr>
          <w:rFonts w:hint="eastAsia"/>
        </w:rPr>
        <w:t>就搭载了</w:t>
      </w:r>
      <w:r>
        <w:rPr>
          <w:rFonts w:hint="eastAsia"/>
        </w:rPr>
        <w:t>T</w:t>
      </w:r>
      <w:r>
        <w:t>PU</w:t>
      </w:r>
      <w:r>
        <w:rPr>
          <w:rFonts w:hint="eastAsia"/>
        </w:rPr>
        <w:t>v</w:t>
      </w:r>
      <w:r>
        <w:t>1</w:t>
      </w:r>
      <w:r>
        <w:rPr>
          <w:rFonts w:hint="eastAsia"/>
        </w:rPr>
        <w:t>。其中巨大的</w:t>
      </w:r>
      <w:r>
        <w:rPr>
          <w:rFonts w:hint="eastAsia"/>
        </w:rPr>
        <w:t>M</w:t>
      </w:r>
      <w:r>
        <w:t>AC</w:t>
      </w:r>
      <w:r>
        <w:t>阵列</w:t>
      </w:r>
      <w:r>
        <w:rPr>
          <w:rFonts w:hint="eastAsia"/>
        </w:rPr>
        <w:t>核心</w:t>
      </w:r>
      <w:r>
        <w:t>包含了</w:t>
      </w:r>
      <w:r>
        <w:t>256x256</w:t>
      </w:r>
      <w:r>
        <w:rPr>
          <w:rFonts w:hint="eastAsia"/>
        </w:rPr>
        <w:t>个乘积累加运算器，可</w:t>
      </w:r>
      <w:r>
        <w:t>在一个</w:t>
      </w:r>
      <w:r>
        <w:rPr>
          <w:rFonts w:hint="eastAsia"/>
        </w:rPr>
        <w:t>一个周期内完成</w:t>
      </w:r>
      <w:r>
        <w:rPr>
          <w:rFonts w:hint="eastAsia"/>
        </w:rPr>
        <w:t>64k</w:t>
      </w:r>
      <w:r>
        <w:rPr>
          <w:rFonts w:hint="eastAsia"/>
        </w:rPr>
        <w:t>次乘加运算。作为巨头之一的英特尔公司也在边缘智能领域紧追不舍，于</w:t>
      </w:r>
      <w:r>
        <w:rPr>
          <w:rFonts w:hint="eastAsia"/>
        </w:rPr>
        <w:t>2017</w:t>
      </w:r>
      <w:r>
        <w:rPr>
          <w:rFonts w:hint="eastAsia"/>
        </w:rPr>
        <w:t>年收购了</w:t>
      </w:r>
      <w:r>
        <w:rPr>
          <w:rFonts w:hint="eastAsia"/>
        </w:rPr>
        <w:t>Mo</w:t>
      </w:r>
      <w:r>
        <w:t>bileye</w:t>
      </w:r>
      <w:r>
        <w:rPr>
          <w:rFonts w:hint="eastAsia"/>
        </w:rPr>
        <w:t>，并开发了自动驾驶汽车的专用芯片，其量产的</w:t>
      </w:r>
      <w:r>
        <w:rPr>
          <w:rFonts w:hint="eastAsia"/>
        </w:rPr>
        <w:t>Eye</w:t>
      </w:r>
      <w:r>
        <w:t>Q4</w:t>
      </w:r>
      <w:r>
        <w:rPr>
          <w:rFonts w:hint="eastAsia"/>
        </w:rPr>
        <w:t>性能为</w:t>
      </w:r>
      <w:r>
        <w:rPr>
          <w:rFonts w:hint="eastAsia"/>
        </w:rPr>
        <w:t>2</w:t>
      </w:r>
      <w:r>
        <w:t>TOPS</w:t>
      </w:r>
      <w:r>
        <w:rPr>
          <w:rFonts w:hint="eastAsia"/>
        </w:rPr>
        <w:t>，功率为</w:t>
      </w:r>
      <w:r>
        <w:rPr>
          <w:rFonts w:hint="eastAsia"/>
        </w:rPr>
        <w:t>6</w:t>
      </w:r>
      <w:r>
        <w:t>W</w:t>
      </w:r>
      <w:r>
        <w:rPr>
          <w:rFonts w:hint="eastAsia"/>
        </w:rPr>
        <w:t>，而</w:t>
      </w:r>
      <w:r>
        <w:rPr>
          <w:rFonts w:hint="eastAsia"/>
        </w:rPr>
        <w:t>2020</w:t>
      </w:r>
      <w:r>
        <w:rPr>
          <w:rFonts w:hint="eastAsia"/>
        </w:rPr>
        <w:t>年量产的</w:t>
      </w:r>
      <w:r>
        <w:rPr>
          <w:rFonts w:hint="eastAsia"/>
        </w:rPr>
        <w:t>Ey</w:t>
      </w:r>
      <w:r>
        <w:t>eQ5</w:t>
      </w:r>
      <w:r>
        <w:rPr>
          <w:rFonts w:hint="eastAsia"/>
        </w:rPr>
        <w:t>性能更是达到了</w:t>
      </w:r>
      <w:r>
        <w:rPr>
          <w:rFonts w:hint="eastAsia"/>
        </w:rPr>
        <w:t>12</w:t>
      </w:r>
      <w:r>
        <w:t>TOPS</w:t>
      </w:r>
      <w:r>
        <w:rPr>
          <w:rFonts w:hint="eastAsia"/>
        </w:rPr>
        <w:t>，功率仅为</w:t>
      </w:r>
      <w:r>
        <w:rPr>
          <w:rFonts w:hint="eastAsia"/>
        </w:rPr>
        <w:t>5</w:t>
      </w:r>
      <w:r>
        <w:t>W</w:t>
      </w:r>
      <w:r>
        <w:rPr>
          <w:rFonts w:hint="eastAsia"/>
        </w:rPr>
        <w:t>。此外英特尔也在</w:t>
      </w:r>
      <w:r>
        <w:rPr>
          <w:rFonts w:hint="eastAsia"/>
        </w:rPr>
        <w:t>F</w:t>
      </w:r>
      <w:r>
        <w:t>PGA</w:t>
      </w:r>
      <w:r>
        <w:rPr>
          <w:rFonts w:hint="eastAsia"/>
        </w:rPr>
        <w:t>领域做了很多前沿创新研究工作，以便于更好地用于</w:t>
      </w:r>
      <w:r>
        <w:rPr>
          <w:rFonts w:hint="eastAsia"/>
        </w:rPr>
        <w:t>AI</w:t>
      </w:r>
      <w:r>
        <w:rPr>
          <w:rFonts w:hint="eastAsia"/>
        </w:rPr>
        <w:t>。例如采用嵌入式多芯片互连桥接（</w:t>
      </w:r>
      <w:r>
        <w:rPr>
          <w:rFonts w:hint="eastAsia"/>
        </w:rPr>
        <w:t>Embedded Multi-Die Interconnect Bridge,E</w:t>
      </w:r>
      <w:r>
        <w:t>MIB</w:t>
      </w:r>
      <w:r>
        <w:rPr>
          <w:rFonts w:hint="eastAsia"/>
        </w:rPr>
        <w:t>）</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r>
        <w:rPr>
          <w:rFonts w:hint="eastAsia"/>
        </w:rPr>
        <w:t>技术在</w:t>
      </w:r>
      <w:r>
        <w:rPr>
          <w:rFonts w:hint="eastAsia"/>
        </w:rPr>
        <w:t>FPGA</w:t>
      </w:r>
      <w:r>
        <w:rPr>
          <w:rFonts w:hint="eastAsia"/>
        </w:rPr>
        <w:t>周围组合多个人工智能芯粒（如下图</w:t>
      </w:r>
      <w:r>
        <w:rPr>
          <w:rFonts w:hint="eastAsia"/>
        </w:rPr>
        <w:t xml:space="preserve"> </w:t>
      </w:r>
      <w:r>
        <w:rPr>
          <w:rFonts w:hint="eastAsia"/>
        </w:rPr>
        <w:t>所示），封装之后就可以作为很多应用的</w:t>
      </w:r>
      <w:r>
        <w:rPr>
          <w:rFonts w:hint="eastAsia"/>
        </w:rPr>
        <w:t>AI</w:t>
      </w:r>
      <w:r>
        <w:rPr>
          <w:rFonts w:hint="eastAsia"/>
        </w:rPr>
        <w:t>引擎。而微软公司推出的用于加速</w:t>
      </w:r>
      <w:r>
        <w:rPr>
          <w:rFonts w:hint="eastAsia"/>
        </w:rPr>
        <w:t>D</w:t>
      </w:r>
      <w:r>
        <w:t>NN</w:t>
      </w:r>
      <w:r>
        <w:rPr>
          <w:rFonts w:hint="eastAsia"/>
        </w:rPr>
        <w:t>推理的</w:t>
      </w:r>
      <w:r>
        <w:rPr>
          <w:rFonts w:hint="eastAsia"/>
        </w:rPr>
        <w:t>Bra</w:t>
      </w:r>
      <w:r>
        <w:t>inwave</w:t>
      </w:r>
      <w:r>
        <w:rPr>
          <w:rFonts w:hint="eastAsia"/>
        </w:rPr>
        <w:t>项目也打破常规，没有选择</w:t>
      </w:r>
      <w:r>
        <w:rPr>
          <w:rFonts w:hint="eastAsia"/>
        </w:rPr>
        <w:t>A</w:t>
      </w:r>
      <w:r>
        <w:t>SIC</w:t>
      </w:r>
      <w:r>
        <w:rPr>
          <w:rFonts w:hint="eastAsia"/>
        </w:rPr>
        <w:t>而选用了</w:t>
      </w:r>
      <w:r>
        <w:rPr>
          <w:rFonts w:hint="eastAsia"/>
        </w:rPr>
        <w:t>F</w:t>
      </w:r>
      <w:r>
        <w:t>PGA</w:t>
      </w:r>
      <w:r>
        <w:rPr>
          <w:rFonts w:hint="eastAsia"/>
        </w:rPr>
        <w:t>来实现，不仅可以快速开发后重新映射到</w:t>
      </w:r>
      <w:r>
        <w:rPr>
          <w:rFonts w:hint="eastAsia"/>
        </w:rPr>
        <w:t>F</w:t>
      </w:r>
      <w:r>
        <w:t>PGA</w:t>
      </w:r>
      <w:r>
        <w:rPr>
          <w:rFonts w:hint="eastAsia"/>
        </w:rPr>
        <w:t>，还可以与迭代迅速的</w:t>
      </w:r>
      <w:r>
        <w:rPr>
          <w:rFonts w:hint="eastAsia"/>
        </w:rPr>
        <w:t>A</w:t>
      </w:r>
      <w:r>
        <w:t>I</w:t>
      </w:r>
      <w:r>
        <w:rPr>
          <w:rFonts w:hint="eastAsia"/>
        </w:rPr>
        <w:t>算法的要求保持同步。该系统的核心是一个高性能、精度自适应的</w:t>
      </w:r>
      <w:r>
        <w:rPr>
          <w:rFonts w:hint="eastAsia"/>
        </w:rPr>
        <w:t>F</w:t>
      </w:r>
      <w:r>
        <w:t>PGA</w:t>
      </w:r>
      <w:r>
        <w:rPr>
          <w:rFonts w:hint="eastAsia"/>
        </w:rPr>
        <w:t>软处理器，性能可达</w:t>
      </w:r>
      <w:r>
        <w:rPr>
          <w:rFonts w:hint="eastAsia"/>
        </w:rPr>
        <w:t>3</w:t>
      </w:r>
      <w:r>
        <w:t>9.5TOPS</w:t>
      </w:r>
      <w:r>
        <w:rPr>
          <w:rFonts w:hint="eastAsia"/>
        </w:rPr>
        <w:t>。</w:t>
      </w:r>
    </w:p>
    <w:p w14:paraId="588152B0" w14:textId="77777777" w:rsidR="00997F4D" w:rsidRDefault="00000000">
      <w:pPr>
        <w:jc w:val="center"/>
      </w:pPr>
      <w:r>
        <w:rPr>
          <w:noProof/>
        </w:rPr>
        <w:drawing>
          <wp:inline distT="0" distB="0" distL="0" distR="0" wp14:anchorId="65C33DA6" wp14:editId="0E20FF05">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14:paraId="744E1708" w14:textId="77777777" w:rsidR="00997F4D" w:rsidRDefault="00000000">
      <w:pPr>
        <w:pStyle w:val="aff2"/>
      </w:pPr>
      <w:r>
        <w:rPr>
          <w:rFonts w:hint="eastAsia"/>
        </w:rPr>
        <w:t>图</w:t>
      </w:r>
      <w:r>
        <w:rPr>
          <w:rFonts w:hint="eastAsia"/>
        </w:rPr>
        <w:t xml:space="preserve"> </w:t>
      </w:r>
      <w:r>
        <w:rPr>
          <w:rFonts w:hint="eastAsia"/>
        </w:rPr>
        <w:t>谷歌</w:t>
      </w:r>
      <w:r>
        <w:rPr>
          <w:rFonts w:hint="eastAsia"/>
        </w:rPr>
        <w:t>T</w:t>
      </w:r>
      <w:r>
        <w:t>OPv</w:t>
      </w:r>
      <w:r>
        <w:rPr>
          <w:rFonts w:hint="eastAsia"/>
        </w:rPr>
        <w:t>1</w:t>
      </w:r>
      <w:r>
        <w:rPr>
          <w:rFonts w:hint="eastAsia"/>
        </w:rPr>
        <w:t>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14:paraId="72D679BA" w14:textId="77777777" w:rsidR="00997F4D" w:rsidRDefault="00997F4D">
      <w:pPr>
        <w:ind w:firstLine="420"/>
      </w:pPr>
    </w:p>
    <w:p w14:paraId="2908BD19" w14:textId="77777777" w:rsidR="00997F4D" w:rsidRDefault="00000000">
      <w:pPr>
        <w:jc w:val="center"/>
      </w:pPr>
      <w:r>
        <w:rPr>
          <w:noProof/>
        </w:rPr>
        <w:lastRenderedPageBreak/>
        <w:drawing>
          <wp:inline distT="0" distB="0" distL="0" distR="0" wp14:anchorId="22E42402" wp14:editId="25461541">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0CAA1EC1" wp14:editId="756A982B">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41"/>
                    <a:stretch>
                      <a:fillRect/>
                    </a:stretch>
                  </pic:blipFill>
                  <pic:spPr>
                    <a:xfrm>
                      <a:off x="0" y="0"/>
                      <a:ext cx="2333625" cy="1897380"/>
                    </a:xfrm>
                    <a:prstGeom prst="rect">
                      <a:avLst/>
                    </a:prstGeom>
                  </pic:spPr>
                </pic:pic>
              </a:graphicData>
            </a:graphic>
          </wp:inline>
        </w:drawing>
      </w:r>
    </w:p>
    <w:p w14:paraId="4F4B2A8B" w14:textId="77777777" w:rsidR="00997F4D" w:rsidRDefault="00000000">
      <w:pPr>
        <w:pStyle w:val="aff2"/>
      </w:pPr>
      <w:r>
        <w:rPr>
          <w:rFonts w:hint="eastAsia"/>
        </w:rPr>
        <w:t>图</w:t>
      </w:r>
      <w:r>
        <w:rPr>
          <w:rFonts w:hint="eastAsia"/>
        </w:rPr>
        <w:t xml:space="preserve">  EMIB</w:t>
      </w:r>
      <w:r>
        <w:rPr>
          <w:rFonts w:hint="eastAsia"/>
        </w:rPr>
        <w:t>技术以及采用</w:t>
      </w:r>
      <w:r>
        <w:rPr>
          <w:rFonts w:hint="eastAsia"/>
        </w:rPr>
        <w:t>EMIB</w:t>
      </w:r>
      <w:r>
        <w:rPr>
          <w:rFonts w:hint="eastAsia"/>
        </w:rPr>
        <w:t>技术将</w:t>
      </w:r>
      <w:r>
        <w:rPr>
          <w:rFonts w:hint="eastAsia"/>
        </w:rPr>
        <w:t>FPGA</w:t>
      </w:r>
      <w:r>
        <w:rPr>
          <w:rFonts w:hint="eastAsia"/>
        </w:rPr>
        <w:t>与芯粒组合在一起</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p>
    <w:p w14:paraId="11ABF4C2" w14:textId="77777777" w:rsidR="00997F4D" w:rsidRDefault="00000000">
      <w:r>
        <w:tab/>
      </w:r>
      <w:r>
        <w:rPr>
          <w:rFonts w:hint="eastAsia"/>
        </w:rPr>
        <w:t>除了上述几个巨头公司的突出贡献外，国内外学术界也有众多独创性和前瞻性的研究成果。例如麻省理工学院研究团队针对移动端设备设计的低功耗图像识别芯片：</w:t>
      </w:r>
      <w:r>
        <w:rPr>
          <w:rFonts w:hint="eastAsia"/>
        </w:rPr>
        <w:t>Ey</w:t>
      </w:r>
      <w:r>
        <w:t>eriss</w:t>
      </w:r>
      <w:r>
        <w:rPr>
          <w:rFonts w:hint="eastAsia"/>
        </w:rPr>
        <w:t>（发布于</w:t>
      </w:r>
      <w:r>
        <w:rPr>
          <w:rFonts w:hint="eastAsia"/>
        </w:rPr>
        <w:t>2016</w:t>
      </w:r>
      <w:r>
        <w:rPr>
          <w:rFonts w:hint="eastAsia"/>
        </w:rPr>
        <w:t>年）和</w:t>
      </w:r>
      <w:r>
        <w:rPr>
          <w:rFonts w:hint="eastAsia"/>
        </w:rPr>
        <w:t>Ey</w:t>
      </w:r>
      <w:r>
        <w:t>eriss</w:t>
      </w:r>
      <w:r>
        <w:rPr>
          <w:rFonts w:hint="eastAsia"/>
        </w:rPr>
        <w:t>2</w:t>
      </w:r>
      <w:r>
        <w:rPr>
          <w:rFonts w:hint="eastAsia"/>
        </w:rPr>
        <w:t>（发布于</w:t>
      </w:r>
      <w:r>
        <w:rPr>
          <w:rFonts w:hint="eastAsia"/>
        </w:rPr>
        <w:t>2018</w:t>
      </w:r>
      <w:r>
        <w:rPr>
          <w:rFonts w:hint="eastAsia"/>
        </w:rPr>
        <w:t>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w:t>
      </w:r>
      <w:r>
        <w:rPr>
          <w:rFonts w:hint="eastAsia"/>
        </w:rPr>
        <w:t>C</w:t>
      </w:r>
      <w:r>
        <w:t>NN</w:t>
      </w:r>
      <w:r>
        <w:rPr>
          <w:rFonts w:hint="eastAsia"/>
        </w:rPr>
        <w:t>优化了包括加速器芯片和片外存储在内的整个芯片系统。其中</w:t>
      </w:r>
      <w:r>
        <w:rPr>
          <w:rFonts w:hint="eastAsia"/>
        </w:rPr>
        <w:t>Ey</w:t>
      </w:r>
      <w:r>
        <w:t>eriss</w:t>
      </w:r>
      <w:r>
        <w:rPr>
          <w:rFonts w:hint="eastAsia"/>
        </w:rPr>
        <w:t>处理卷积层的速度为</w:t>
      </w:r>
      <w:r>
        <w:rPr>
          <w:rFonts w:hint="eastAsia"/>
        </w:rPr>
        <w:t>35</w:t>
      </w:r>
      <w:r>
        <w:rPr>
          <w:rFonts w:hint="eastAsia"/>
        </w:rPr>
        <w:t>帧每秒，功率为</w:t>
      </w:r>
      <w:r>
        <w:rPr>
          <w:rFonts w:hint="eastAsia"/>
        </w:rPr>
        <w:t>278</w:t>
      </w:r>
      <w:r>
        <w:t>mW</w:t>
      </w:r>
      <w:r>
        <w:rPr>
          <w:rFonts w:hint="eastAsia"/>
        </w:rPr>
        <w:t>，不及移动</w:t>
      </w:r>
      <w:r>
        <w:rPr>
          <w:rFonts w:hint="eastAsia"/>
        </w:rPr>
        <w:t>G</w:t>
      </w:r>
      <w:r>
        <w:t>PU</w:t>
      </w:r>
      <w:r>
        <w:rPr>
          <w:rFonts w:hint="eastAsia"/>
        </w:rPr>
        <w:t>功率的十分之一，在台积电</w:t>
      </w:r>
      <w:r>
        <w:rPr>
          <w:rFonts w:hint="eastAsia"/>
        </w:rPr>
        <w:t>65nm</w:t>
      </w:r>
      <w:r>
        <w:rPr>
          <w:rFonts w:hint="eastAsia"/>
        </w:rPr>
        <w:t>工艺下，芯片面积也仅有</w:t>
      </w:r>
      <w:r>
        <w:rPr>
          <w:rFonts w:hint="eastAsia"/>
        </w:rPr>
        <w:t>3</w:t>
      </w:r>
      <w:r>
        <w:t>.5</w:t>
      </w:r>
      <w:r>
        <w:rPr>
          <w:rFonts w:hint="eastAsia"/>
        </w:rPr>
        <w:t>m</w:t>
      </w:r>
      <w:r>
        <w:t>m</w:t>
      </w:r>
      <w:r>
        <w:rPr>
          <w:vertAlign w:val="superscript"/>
        </w:rPr>
        <w:t>2</w:t>
      </w:r>
      <w:r>
        <w:rPr>
          <w:rFonts w:hint="eastAsia"/>
        </w:rPr>
        <w:t>。</w:t>
      </w:r>
      <w:r>
        <w:rPr>
          <w:rFonts w:hint="eastAsia"/>
        </w:rPr>
        <w:t>Ey</w:t>
      </w:r>
      <w:r>
        <w:t>eriss</w:t>
      </w:r>
      <w:r>
        <w:rPr>
          <w:rFonts w:hint="eastAsia"/>
        </w:rPr>
        <w:t>2</w:t>
      </w:r>
      <w:r>
        <w:rPr>
          <w:rFonts w:hint="eastAsia"/>
        </w:rPr>
        <w:t>在</w:t>
      </w:r>
      <w:r>
        <w:rPr>
          <w:rFonts w:hint="eastAsia"/>
        </w:rPr>
        <w:t>Ey</w:t>
      </w:r>
      <w:r>
        <w:t>eriss</w:t>
      </w:r>
      <w:r>
        <w:rPr>
          <w:rFonts w:hint="eastAsia"/>
        </w:rPr>
        <w:t>的基础上引入了非常灵活的分层网格网络，可适用于不同类型数据的复用和带宽需求，进而提高了资源利用率，此外</w:t>
      </w:r>
      <w:r>
        <w:rPr>
          <w:rFonts w:hint="eastAsia"/>
        </w:rPr>
        <w:t>Ey</w:t>
      </w:r>
      <w:r>
        <w:t>eriss</w:t>
      </w:r>
      <w:r>
        <w:rPr>
          <w:rFonts w:hint="eastAsia"/>
        </w:rPr>
        <w:t>2</w:t>
      </w:r>
      <w:r>
        <w:rPr>
          <w:rFonts w:hint="eastAsia"/>
        </w:rPr>
        <w:t>还可以利用稀疏模型提高处理能效和速度，运行速度可达到</w:t>
      </w:r>
      <w:r>
        <w:rPr>
          <w:rFonts w:hint="eastAsia"/>
        </w:rPr>
        <w:t>Ey</w:t>
      </w:r>
      <w:r>
        <w:t>eriss</w:t>
      </w:r>
      <w:r>
        <w:rPr>
          <w:rFonts w:hint="eastAsia"/>
        </w:rPr>
        <w:t>的</w:t>
      </w:r>
      <w:r>
        <w:rPr>
          <w:rFonts w:hint="eastAsia"/>
        </w:rPr>
        <w:t>12.6</w:t>
      </w:r>
      <w:r>
        <w:rPr>
          <w:rFonts w:hint="eastAsia"/>
        </w:rPr>
        <w:t>倍，而功耗却仅为其</w:t>
      </w:r>
      <w:r>
        <w:rPr>
          <w:rFonts w:hint="eastAsia"/>
        </w:rPr>
        <w:t>1/4</w:t>
      </w:r>
      <w:r>
        <w:rPr>
          <w:rFonts w:hint="eastAsia"/>
        </w:rPr>
        <w:t>。</w:t>
      </w:r>
    </w:p>
    <w:p w14:paraId="0CD97D4A" w14:textId="77777777" w:rsidR="00997F4D" w:rsidRDefault="00000000">
      <w:pPr>
        <w:jc w:val="center"/>
      </w:pPr>
      <w:r>
        <w:rPr>
          <w:noProof/>
        </w:rPr>
        <w:drawing>
          <wp:inline distT="0" distB="0" distL="114300" distR="114300" wp14:anchorId="155CA375" wp14:editId="1DF78078">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2"/>
                    <a:stretch>
                      <a:fillRect/>
                    </a:stretch>
                  </pic:blipFill>
                  <pic:spPr>
                    <a:xfrm>
                      <a:off x="0" y="0"/>
                      <a:ext cx="5057775" cy="1991995"/>
                    </a:xfrm>
                    <a:prstGeom prst="rect">
                      <a:avLst/>
                    </a:prstGeom>
                    <a:noFill/>
                    <a:ln>
                      <a:noFill/>
                    </a:ln>
                  </pic:spPr>
                </pic:pic>
              </a:graphicData>
            </a:graphic>
          </wp:inline>
        </w:drawing>
      </w:r>
    </w:p>
    <w:p w14:paraId="0EA825F3" w14:textId="77777777" w:rsidR="00997F4D" w:rsidRDefault="00000000">
      <w:pPr>
        <w:pStyle w:val="aff0"/>
      </w:pPr>
      <w:r>
        <w:t>图</w:t>
      </w:r>
      <w:r>
        <w:rPr>
          <w:rFonts w:hint="eastAsia"/>
        </w:rPr>
        <w:t xml:space="preserve"> </w:t>
      </w:r>
      <w:r>
        <w:t>Eyeriss</w:t>
      </w:r>
      <w:r>
        <w:t>和</w:t>
      </w:r>
      <w:r>
        <w:rPr>
          <w:rFonts w:hint="eastAsia"/>
        </w:rPr>
        <w:t>E</w:t>
      </w:r>
      <w:r>
        <w:t>yeriss2</w:t>
      </w:r>
      <w:r>
        <w:t>架构的</w:t>
      </w:r>
      <w:r>
        <w:rPr>
          <w:rFonts w:hint="eastAsia"/>
        </w:rPr>
        <w:t>比较（图</w:t>
      </w:r>
      <w:r>
        <w:rPr>
          <w:rFonts w:hint="eastAsia"/>
        </w:rPr>
        <w:t>a</w:t>
      </w:r>
      <w:r>
        <w:rPr>
          <w:rFonts w:hint="eastAsia"/>
        </w:rPr>
        <w:t>为</w:t>
      </w:r>
      <w:r>
        <w:rPr>
          <w:rFonts w:hint="eastAsia"/>
        </w:rPr>
        <w:t>Ey</w:t>
      </w:r>
      <w:r>
        <w:t>eriss</w:t>
      </w:r>
      <w:r>
        <w:rPr>
          <w:rFonts w:hint="eastAsia"/>
        </w:rPr>
        <w:t>，图</w:t>
      </w:r>
      <w:r>
        <w:t>b</w:t>
      </w:r>
      <w:r>
        <w:rPr>
          <w:rFonts w:hint="eastAsia"/>
        </w:rPr>
        <w:t>为</w:t>
      </w:r>
      <w:r>
        <w:rPr>
          <w:rFonts w:hint="eastAsia"/>
        </w:rPr>
        <w:t>Ey</w:t>
      </w:r>
      <w:r>
        <w:t>eriss2</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14:paraId="63C4993E" w14:textId="77777777" w:rsidR="00997F4D" w:rsidRDefault="00000000">
      <w:r>
        <w:tab/>
      </w:r>
      <w:r>
        <w:rPr>
          <w:rFonts w:hint="eastAsia"/>
        </w:rPr>
        <w:t>近乎同时于麻省理工学院的</w:t>
      </w:r>
      <w:r>
        <w:rPr>
          <w:rFonts w:hint="eastAsia"/>
        </w:rPr>
        <w:t>Ey</w:t>
      </w:r>
      <w:r>
        <w:t>eriss</w:t>
      </w:r>
      <w:r>
        <w:rPr>
          <w:rFonts w:hint="eastAsia"/>
        </w:rPr>
        <w:t>系列，比利时天主教鲁汶大学分别在</w:t>
      </w:r>
      <w:r>
        <w:rPr>
          <w:rFonts w:hint="eastAsia"/>
        </w:rPr>
        <w:t>2016</w:t>
      </w:r>
      <w:r>
        <w:rPr>
          <w:rFonts w:hint="eastAsia"/>
        </w:rPr>
        <w:t>年和</w:t>
      </w:r>
      <w:r>
        <w:rPr>
          <w:rFonts w:hint="eastAsia"/>
        </w:rPr>
        <w:t>2017</w:t>
      </w:r>
      <w:r>
        <w:rPr>
          <w:rFonts w:hint="eastAsia"/>
        </w:rPr>
        <w:t>年推出了</w:t>
      </w:r>
      <w:r>
        <w:rPr>
          <w:rFonts w:hint="eastAsia"/>
        </w:rPr>
        <w:t>Env</w:t>
      </w:r>
      <w:r>
        <w:t>ision</w:t>
      </w:r>
      <w:r>
        <w:rPr>
          <w:rFonts w:hint="eastAsia"/>
        </w:rPr>
        <w:t>芯片的</w:t>
      </w:r>
      <w:r>
        <w:rPr>
          <w:rFonts w:hint="eastAsia"/>
        </w:rPr>
        <w:t>v</w:t>
      </w:r>
      <w:r>
        <w:t>1</w:t>
      </w:r>
      <w:r>
        <w:rPr>
          <w:rFonts w:hint="eastAsia"/>
        </w:rPr>
        <w:t>和</w:t>
      </w:r>
      <w:r>
        <w:rPr>
          <w:rFonts w:hint="eastAsia"/>
        </w:rPr>
        <w:t>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，这两款芯片采用了当时所有最先进的优化技术，如网络压缩、降低精度、网络稀疏性等。</w:t>
      </w:r>
      <w:r>
        <w:rPr>
          <w:rFonts w:hint="eastAsia"/>
        </w:rPr>
        <w:t>E</w:t>
      </w:r>
      <w:r>
        <w:t>nvision</w:t>
      </w:r>
      <w:r>
        <w:rPr>
          <w:rFonts w:hint="eastAsia"/>
        </w:rPr>
        <w:t>采用了</w:t>
      </w:r>
      <w:r>
        <w:rPr>
          <w:rFonts w:hint="eastAsia"/>
        </w:rPr>
        <w:t>2</w:t>
      </w:r>
      <w:r>
        <w:t>8</w:t>
      </w:r>
      <w:r>
        <w:rPr>
          <w:rFonts w:hint="eastAsia"/>
        </w:rPr>
        <w:t>nm</w:t>
      </w:r>
      <w:r>
        <w:t>FDSOI</w:t>
      </w:r>
      <w:r>
        <w:rPr>
          <w:rFonts w:hint="eastAsia"/>
        </w:rPr>
        <w:lastRenderedPageBreak/>
        <w:t>（具有体偏压技术）工艺技术，通过调节体偏压，再度提高了能效。与其他的</w:t>
      </w:r>
      <w:r>
        <w:rPr>
          <w:rFonts w:hint="eastAsia"/>
        </w:rPr>
        <w:t>A</w:t>
      </w:r>
      <w:r>
        <w:t>I</w:t>
      </w:r>
      <w:r>
        <w:rPr>
          <w:rFonts w:hint="eastAsia"/>
        </w:rPr>
        <w:t>芯片相比，</w:t>
      </w:r>
      <w:r>
        <w:rPr>
          <w:rFonts w:hint="eastAsia"/>
        </w:rPr>
        <w:t>Env</w:t>
      </w:r>
      <w:r>
        <w:t>ision</w:t>
      </w:r>
      <w:r>
        <w:rPr>
          <w:rFonts w:hint="eastAsia"/>
        </w:rPr>
        <w:t>的面积与成本非常具有吸引力，仅为</w:t>
      </w:r>
      <w:r>
        <w:rPr>
          <w:rFonts w:hint="eastAsia"/>
        </w:rPr>
        <w:t>1</w:t>
      </w:r>
      <w:r>
        <w:t>.87mm</w:t>
      </w:r>
      <w:r>
        <w:rPr>
          <w:vertAlign w:val="superscript"/>
        </w:rPr>
        <w:t>2</w:t>
      </w:r>
      <w:r>
        <w:rPr>
          <w:rFonts w:hint="eastAsia"/>
        </w:rPr>
        <w:t>，非常适合在物联网、带</w:t>
      </w:r>
      <w:r>
        <w:rPr>
          <w:rFonts w:hint="eastAsia"/>
        </w:rPr>
        <w:t>A</w:t>
      </w:r>
      <w:r>
        <w:t>R</w:t>
      </w:r>
      <w:r>
        <w:rPr>
          <w:rFonts w:hint="eastAsia"/>
        </w:rPr>
        <w:t>功能的可穿戴设备等方向中应用。该款芯片在</w:t>
      </w:r>
      <w:r>
        <w:rPr>
          <w:rFonts w:hint="eastAsia"/>
        </w:rPr>
        <w:t>1</w:t>
      </w:r>
      <w:r>
        <w:t>V</w:t>
      </w:r>
      <w:r>
        <w:rPr>
          <w:rFonts w:hint="eastAsia"/>
        </w:rPr>
        <w:t>电源电压下可以运行到</w:t>
      </w:r>
      <w:r>
        <w:rPr>
          <w:rFonts w:hint="eastAsia"/>
        </w:rPr>
        <w:t>200</w:t>
      </w:r>
      <w:r>
        <w:t>Mhz</w:t>
      </w:r>
      <w:r>
        <w:rPr>
          <w:rFonts w:hint="eastAsia"/>
        </w:rPr>
        <w:t>，性能可达</w:t>
      </w:r>
      <w:r>
        <w:rPr>
          <w:rFonts w:hint="eastAsia"/>
        </w:rPr>
        <w:t>7</w:t>
      </w:r>
      <w:r>
        <w:t>5GOPS</w:t>
      </w:r>
      <w:r>
        <w:rPr>
          <w:rFonts w:hint="eastAsia"/>
        </w:rPr>
        <w:t>，且最大限度地降低了卷积层的能耗，在人脸识别任务中功耗为</w:t>
      </w:r>
      <w:r>
        <w:rPr>
          <w:rFonts w:hint="eastAsia"/>
        </w:rPr>
        <w:t xml:space="preserve"> </w:t>
      </w:r>
      <w:r>
        <w:t>6.4</w:t>
      </w:r>
      <w:r>
        <w:rPr>
          <w:rFonts w:hint="eastAsia"/>
        </w:rPr>
        <w:t>mW</w:t>
      </w:r>
      <w:r>
        <w:rPr>
          <w:rFonts w:hint="eastAsia"/>
        </w:rPr>
        <w:t>的情况下，每帧图像耗能仅为</w:t>
      </w:r>
      <w:r>
        <w:rPr>
          <w:rFonts w:hint="eastAsia"/>
        </w:rPr>
        <w:t>6</w:t>
      </w:r>
      <w:r>
        <w:t>.2uJ</w:t>
      </w:r>
      <w:r>
        <w:rPr>
          <w:rFonts w:hint="eastAsia"/>
        </w:rPr>
        <w:t>，相比其他芯片，可节省</w:t>
      </w:r>
      <w:r>
        <w:rPr>
          <w:rFonts w:hint="eastAsia"/>
        </w:rPr>
        <w:t>97.5%</w:t>
      </w:r>
      <w:r>
        <w:rPr>
          <w:rFonts w:hint="eastAsia"/>
        </w:rPr>
        <w:t>的能耗。</w:t>
      </w:r>
    </w:p>
    <w:p w14:paraId="0837C1AF" w14:textId="77777777" w:rsidR="00997F4D" w:rsidRDefault="00000000">
      <w:pPr>
        <w:jc w:val="center"/>
      </w:pPr>
      <w:r>
        <w:rPr>
          <w:noProof/>
        </w:rPr>
        <w:drawing>
          <wp:inline distT="0" distB="0" distL="0" distR="0" wp14:anchorId="3B084194" wp14:editId="46C89744">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3"/>
                    <a:stretch>
                      <a:fillRect/>
                    </a:stretch>
                  </pic:blipFill>
                  <pic:spPr>
                    <a:xfrm>
                      <a:off x="0" y="0"/>
                      <a:ext cx="4236720" cy="3373120"/>
                    </a:xfrm>
                    <a:prstGeom prst="rect">
                      <a:avLst/>
                    </a:prstGeom>
                    <a:ln>
                      <a:solidFill>
                        <a:schemeClr val="bg2"/>
                      </a:solidFill>
                    </a:ln>
                  </pic:spPr>
                </pic:pic>
              </a:graphicData>
            </a:graphic>
          </wp:inline>
        </w:drawing>
      </w:r>
    </w:p>
    <w:p w14:paraId="5E0E081A" w14:textId="77777777" w:rsidR="00997F4D" w:rsidRDefault="00000000">
      <w:pPr>
        <w:pStyle w:val="aff2"/>
      </w:pPr>
      <w:r>
        <w:rPr>
          <w:rFonts w:hint="eastAsia"/>
        </w:rPr>
        <w:t>图</w:t>
      </w:r>
      <w:r>
        <w:rPr>
          <w:rFonts w:hint="eastAsia"/>
        </w:rPr>
        <w:t xml:space="preserve"> </w:t>
      </w:r>
      <w:r>
        <w:t>Envisi</w:t>
      </w:r>
      <w:r>
        <w:rPr>
          <w:rFonts w:hint="eastAsia"/>
        </w:rPr>
        <w:t>on</w:t>
      </w:r>
      <w:r>
        <w:rPr>
          <w:rFonts w:hint="eastAsia"/>
        </w:rPr>
        <w:t>的顶层框架</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14:paraId="5B59A9C1" w14:textId="77777777" w:rsidR="00997F4D" w:rsidRDefault="00000000">
      <w:pPr>
        <w:ind w:firstLine="420"/>
      </w:pPr>
      <w:r>
        <w:rPr>
          <w:rFonts w:hint="eastAsia"/>
        </w:rPr>
        <w:t>虽然利用稀疏性等技术可以提高速度，但是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计算耗时的两个数量级，因此斯坦福大学在</w:t>
      </w:r>
      <w:r>
        <w:rPr>
          <w:rFonts w:hint="eastAsia"/>
        </w:rPr>
        <w:t>2016</w:t>
      </w:r>
      <w:r>
        <w:rPr>
          <w:rFonts w:hint="eastAsia"/>
        </w:rPr>
        <w:t>年提出了“深度压缩”方法并研发了“高能效推理引擎”（</w:t>
      </w:r>
      <w:r>
        <w:rPr>
          <w:rFonts w:hint="eastAsia"/>
        </w:rPr>
        <w:t>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，通过修剪冗余连接和多个连接共享权重，使得大型</w:t>
      </w:r>
      <w:r>
        <w:rPr>
          <w:rFonts w:hint="eastAsia"/>
        </w:rPr>
        <w:t>D</w:t>
      </w:r>
      <w:r>
        <w:t>NN</w:t>
      </w:r>
      <w:r>
        <w:rPr>
          <w:rFonts w:hint="eastAsia"/>
        </w:rPr>
        <w:t>（如</w:t>
      </w:r>
      <w:r>
        <w:rPr>
          <w:rFonts w:hint="eastAsia"/>
        </w:rPr>
        <w:t>V</w:t>
      </w:r>
      <w:r>
        <w:t>GG</w:t>
      </w:r>
      <w:r>
        <w:rPr>
          <w:rFonts w:hint="eastAsia"/>
        </w:rPr>
        <w:t>和</w:t>
      </w:r>
      <w:r>
        <w:rPr>
          <w:rFonts w:hint="eastAsia"/>
        </w:rPr>
        <w:t>Ale</w:t>
      </w:r>
      <w:r>
        <w:t>xNet</w:t>
      </w:r>
      <w:r>
        <w:rPr>
          <w:rFonts w:hint="eastAsia"/>
        </w:rPr>
        <w:t>等）可以完全运行于片上</w:t>
      </w:r>
      <w:r>
        <w:rPr>
          <w:rFonts w:hint="eastAsia"/>
        </w:rPr>
        <w:t>S</w:t>
      </w:r>
      <w:r>
        <w:t>RAM</w:t>
      </w:r>
      <w:r>
        <w:rPr>
          <w:rFonts w:hint="eastAsia"/>
        </w:rPr>
        <w:t>，此举让功耗降低至原来的</w:t>
      </w:r>
      <w:r>
        <w:rPr>
          <w:rFonts w:hint="eastAsia"/>
        </w:rPr>
        <w:t>1/120</w:t>
      </w:r>
      <w:r>
        <w:rPr>
          <w:rFonts w:hint="eastAsia"/>
        </w:rPr>
        <w:t>，处理能力更是达到了</w:t>
      </w:r>
      <w:r>
        <w:rPr>
          <w:rFonts w:hint="eastAsia"/>
        </w:rPr>
        <w:t>102</w:t>
      </w:r>
      <w:r>
        <w:t>GOPS</w:t>
      </w:r>
      <w:r>
        <w:rPr>
          <w:rFonts w:hint="eastAsia"/>
        </w:rPr>
        <w:t>。</w:t>
      </w:r>
      <w:r>
        <w:rPr>
          <w:rFonts w:hint="eastAsia"/>
        </w:rPr>
        <w:t>E</w:t>
      </w:r>
      <w:r>
        <w:t>IE</w:t>
      </w:r>
      <w:r>
        <w:rPr>
          <w:rFonts w:hint="eastAsia"/>
        </w:rPr>
        <w:t>芯片目前主要应用于自动翻译，以每秒</w:t>
      </w:r>
      <w:r>
        <w:rPr>
          <w:rFonts w:hint="eastAsia"/>
        </w:rPr>
        <w:t>1.88</w:t>
      </w:r>
      <w:r>
        <w:t>x</w:t>
      </w:r>
      <w:r>
        <w:rPr>
          <w:rFonts w:hint="eastAsia"/>
        </w:rPr>
        <w:t>10</w:t>
      </w:r>
      <w:r>
        <w:rPr>
          <w:rFonts w:hint="eastAsia"/>
          <w:vertAlign w:val="superscript"/>
        </w:rPr>
        <w:t>4</w:t>
      </w:r>
      <w:r>
        <w:rPr>
          <w:rFonts w:hint="eastAsia"/>
        </w:rPr>
        <w:t>帧速度处理</w:t>
      </w:r>
      <w:r>
        <w:rPr>
          <w:rFonts w:hint="eastAsia"/>
        </w:rPr>
        <w:t>Ale</w:t>
      </w:r>
      <w:r>
        <w:t>xNet</w:t>
      </w:r>
      <w:r>
        <w:rPr>
          <w:rFonts w:hint="eastAsia"/>
        </w:rPr>
        <w:t>全连接层时，功率为</w:t>
      </w:r>
      <w:r>
        <w:rPr>
          <w:rFonts w:hint="eastAsia"/>
        </w:rPr>
        <w:t>600m</w:t>
      </w:r>
      <w:r>
        <w:t>W</w:t>
      </w:r>
      <w:r>
        <w:rPr>
          <w:rFonts w:hint="eastAsia"/>
        </w:rPr>
        <w:t>，仅为</w:t>
      </w:r>
      <w:r>
        <w:rPr>
          <w:rFonts w:hint="eastAsia"/>
        </w:rPr>
        <w:t>G</w:t>
      </w:r>
      <w:r>
        <w:t>PU</w:t>
      </w:r>
      <w:r>
        <w:rPr>
          <w:rFonts w:hint="eastAsia"/>
        </w:rPr>
        <w:t>的</w:t>
      </w:r>
      <w:r>
        <w:rPr>
          <w:rFonts w:hint="eastAsia"/>
        </w:rPr>
        <w:t>1/3400</w:t>
      </w:r>
      <w:r>
        <w:rPr>
          <w:rFonts w:hint="eastAsia"/>
        </w:rPr>
        <w:t>、</w:t>
      </w:r>
      <w:r>
        <w:rPr>
          <w:rFonts w:hint="eastAsia"/>
        </w:rPr>
        <w:t>C</w:t>
      </w:r>
      <w:r>
        <w:t>PU</w:t>
      </w:r>
      <w:r>
        <w:rPr>
          <w:rFonts w:hint="eastAsia"/>
        </w:rPr>
        <w:t>的</w:t>
      </w:r>
      <w:r>
        <w:rPr>
          <w:rFonts w:hint="eastAsia"/>
        </w:rPr>
        <w:t>1/24000</w:t>
      </w:r>
      <w:r>
        <w:rPr>
          <w:rFonts w:hint="eastAsia"/>
        </w:rPr>
        <w:t>。</w:t>
      </w:r>
    </w:p>
    <w:p w14:paraId="19D248ED" w14:textId="77777777" w:rsidR="00997F4D" w:rsidRDefault="00000000">
      <w:pPr>
        <w:jc w:val="center"/>
      </w:pPr>
      <w:r>
        <w:rPr>
          <w:noProof/>
        </w:rPr>
        <w:lastRenderedPageBreak/>
        <w:drawing>
          <wp:inline distT="0" distB="0" distL="0" distR="0" wp14:anchorId="185FF701" wp14:editId="34939909">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44"/>
                    <a:stretch>
                      <a:fillRect/>
                    </a:stretch>
                  </pic:blipFill>
                  <pic:spPr>
                    <a:xfrm>
                      <a:off x="0" y="0"/>
                      <a:ext cx="4622800" cy="1240790"/>
                    </a:xfrm>
                    <a:prstGeom prst="rect">
                      <a:avLst/>
                    </a:prstGeom>
                  </pic:spPr>
                </pic:pic>
              </a:graphicData>
            </a:graphic>
          </wp:inline>
        </w:drawing>
      </w:r>
    </w:p>
    <w:p w14:paraId="33447095" w14:textId="77777777" w:rsidR="00997F4D" w:rsidRDefault="00000000">
      <w:pPr>
        <w:pStyle w:val="aff2"/>
      </w:pPr>
      <w:r>
        <w:rPr>
          <w:rFonts w:hint="eastAsia"/>
        </w:rPr>
        <w:t>图</w:t>
      </w:r>
      <w:r>
        <w:rPr>
          <w:rFonts w:hint="eastAsia"/>
        </w:rPr>
        <w:t xml:space="preserve"> </w:t>
      </w:r>
      <w:r>
        <w:rPr>
          <w:rFonts w:hint="eastAsia"/>
        </w:rPr>
        <w:t>基于压缩</w:t>
      </w:r>
      <w:r>
        <w:rPr>
          <w:rFonts w:hint="eastAsia"/>
        </w:rPr>
        <w:t>D</w:t>
      </w:r>
      <w:r>
        <w:t>NN</w:t>
      </w:r>
      <w:r>
        <w:rPr>
          <w:rFonts w:hint="eastAsia"/>
        </w:rPr>
        <w:t>的高效推理引擎（</w:t>
      </w:r>
      <w:r>
        <w:rPr>
          <w:rFonts w:hint="eastAsia"/>
        </w:rPr>
        <w:t>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14:paraId="639FDEB7" w14:textId="77777777" w:rsidR="00997F4D" w:rsidRDefault="00000000">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，顾名思义，即采用高参数化、模块化的硬件生成器去实现满足需求的深度学习加速器，极大地缩短了研发周期，降低了成本。例如</w:t>
      </w:r>
      <w:r>
        <w:rPr>
          <w:rFonts w:hint="eastAsia"/>
        </w:rPr>
        <w:t>T</w:t>
      </w:r>
      <w:r>
        <w:t>VM</w:t>
      </w:r>
      <w:r>
        <w:rPr>
          <w:rFonts w:hint="eastAsia"/>
        </w:rPr>
        <w:t>团队研发的，被称之为“开源深度学习芯片</w:t>
      </w:r>
      <w:proofErr w:type="gramStart"/>
      <w:r>
        <w:rPr>
          <w:rFonts w:hint="eastAsia"/>
        </w:rPr>
        <w:t>栈</w:t>
      </w:r>
      <w:proofErr w:type="gramEnd"/>
      <w:r>
        <w:rPr>
          <w:rFonts w:hint="eastAsia"/>
        </w:rPr>
        <w:t>”的开源项目</w:t>
      </w:r>
      <w:r>
        <w:rPr>
          <w:rFonts w:hint="eastAsia"/>
        </w:rPr>
        <w:t>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w:t>
      </w:r>
      <w:r>
        <w:t xml:space="preserve"> R. Venkatesan</w:t>
      </w:r>
      <w:r>
        <w:rPr>
          <w:rFonts w:hint="eastAsia"/>
        </w:rPr>
        <w:t>等人在</w:t>
      </w:r>
      <w:r>
        <w:rPr>
          <w:rFonts w:hint="eastAsia"/>
        </w:rPr>
        <w:t>2019</w:t>
      </w:r>
      <w:r>
        <w:rPr>
          <w:rFonts w:hint="eastAsia"/>
        </w:rPr>
        <w:t>年提出的模块化的神经网络加速器生成器</w:t>
      </w:r>
      <w:r>
        <w:rPr>
          <w:rFonts w:hint="eastAsia"/>
        </w:rPr>
        <w:t>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w:t>
      </w:r>
      <w:r>
        <w:rPr>
          <w:rFonts w:hint="eastAsia"/>
        </w:rPr>
        <w:t xml:space="preserve"> </w:t>
      </w:r>
      <w:r>
        <w:rPr>
          <w:rFonts w:hint="eastAsia"/>
        </w:rPr>
        <w:t>以及美国伊利诺伊大学、</w:t>
      </w:r>
      <w:r>
        <w:rPr>
          <w:rFonts w:hint="eastAsia"/>
        </w:rPr>
        <w:t>IBM</w:t>
      </w:r>
      <w:r>
        <w:rPr>
          <w:rFonts w:hint="eastAsia"/>
        </w:rPr>
        <w:t>中国研究院等联合提出的基于</w:t>
      </w:r>
      <w:r>
        <w:rPr>
          <w:rFonts w:hint="eastAsia"/>
        </w:rPr>
        <w:t>F</w:t>
      </w:r>
      <w:r>
        <w:t>PGA</w:t>
      </w:r>
      <w:r>
        <w:rPr>
          <w:rFonts w:hint="eastAsia"/>
        </w:rPr>
        <w:t>的</w:t>
      </w:r>
      <w:r>
        <w:t>DNN</w:t>
      </w:r>
      <w:r>
        <w:rPr>
          <w:rFonts w:hint="eastAsia"/>
        </w:rPr>
        <w:t>推理加速器</w:t>
      </w:r>
      <w:r>
        <w:rPr>
          <w:rFonts w:hint="eastAsia"/>
        </w:rPr>
        <w:t>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Pr>
          <w:rFonts w:hint="eastAsia"/>
        </w:rPr>
        <w:t>。</w:t>
      </w:r>
      <w:r>
        <w:rPr>
          <w:rFonts w:hint="eastAsia"/>
        </w:rPr>
        <w:t>DNNBuilder</w:t>
      </w:r>
      <w:r>
        <w:rPr>
          <w:rFonts w:hint="eastAsia"/>
        </w:rPr>
        <w:t>项目只需要设计、生成、执行三步即可自动生成一款基于</w:t>
      </w:r>
      <w:r>
        <w:rPr>
          <w:rFonts w:hint="eastAsia"/>
        </w:rPr>
        <w:t>F</w:t>
      </w:r>
      <w:r>
        <w:t>PGA</w:t>
      </w:r>
      <w:r>
        <w:rPr>
          <w:rFonts w:hint="eastAsia"/>
        </w:rPr>
        <w:t>的高性能的</w:t>
      </w:r>
      <w:r>
        <w:rPr>
          <w:rFonts w:hint="eastAsia"/>
        </w:rPr>
        <w:t>D</w:t>
      </w:r>
      <w:r>
        <w:t>NN</w:t>
      </w:r>
      <w:r>
        <w:rPr>
          <w:rFonts w:hint="eastAsia"/>
        </w:rPr>
        <w:t>推理加速器，可以快捷地部署到云端或者边缘端的</w:t>
      </w:r>
      <w:r>
        <w:rPr>
          <w:rFonts w:hint="eastAsia"/>
        </w:rPr>
        <w:t>F</w:t>
      </w:r>
      <w:r>
        <w:t>PGA</w:t>
      </w:r>
      <w:r>
        <w:rPr>
          <w:rFonts w:hint="eastAsia"/>
        </w:rPr>
        <w:t>上。这类加速器生成器的研究还有很多，从结构上分析，总体来说可分为两类，一种是采用脉动阵列的计算方式（类似于谷歌的</w:t>
      </w:r>
      <w:r>
        <w:rPr>
          <w:rFonts w:hint="eastAsia"/>
        </w:rPr>
        <w:t>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w:t>
      </w:r>
      <w:r>
        <w:rPr>
          <w:rFonts w:hint="eastAsia"/>
        </w:rPr>
        <w:t>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w:t>
      </w:r>
      <w:r>
        <w:rPr>
          <w:rFonts w:hint="eastAsia"/>
        </w:rPr>
        <w:t>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14:paraId="0730037A" w14:textId="77777777" w:rsidR="00997F4D" w:rsidRDefault="00000000">
      <w:pPr>
        <w:ind w:firstLine="420"/>
      </w:pPr>
      <w:r>
        <w:rPr>
          <w:rFonts w:hint="eastAsia"/>
        </w:rPr>
        <w:t>上述众多的加速器生成器虽然都可以帮助用户轻松的例化生成一个</w:t>
      </w:r>
      <w:r>
        <w:rPr>
          <w:rFonts w:hint="eastAsia"/>
        </w:rPr>
        <w:t>D</w:t>
      </w:r>
      <w:r>
        <w:t>NN</w:t>
      </w:r>
      <w:r>
        <w:rPr>
          <w:rFonts w:hint="eastAsia"/>
        </w:rPr>
        <w:t>加速器，但是离广泛应用还有一定的距离，因为这些生成器只考虑到了加速模块本身，而没有从系统级去</w:t>
      </w:r>
      <w:proofErr w:type="gramStart"/>
      <w:r>
        <w:rPr>
          <w:rFonts w:hint="eastAsia"/>
        </w:rPr>
        <w:t>考量</w:t>
      </w:r>
      <w:proofErr w:type="gramEnd"/>
      <w:r>
        <w:rPr>
          <w:rFonts w:hint="eastAsia"/>
        </w:rPr>
        <w:t>，这就导致生成的硬件加速器缺乏一个全</w:t>
      </w:r>
      <w:proofErr w:type="gramStart"/>
      <w:r>
        <w:rPr>
          <w:rFonts w:hint="eastAsia"/>
        </w:rPr>
        <w:t>栈</w:t>
      </w:r>
      <w:proofErr w:type="gramEnd"/>
      <w:r>
        <w:rPr>
          <w:rFonts w:hint="eastAsia"/>
        </w:rPr>
        <w:t>式的编程接口来对加速器施加控制，在</w:t>
      </w:r>
      <w:r>
        <w:rPr>
          <w:rFonts w:hint="eastAsia"/>
        </w:rPr>
        <w:t>S</w:t>
      </w:r>
      <w:r>
        <w:t>oC</w:t>
      </w:r>
      <w:r>
        <w:rPr>
          <w:rFonts w:hint="eastAsia"/>
        </w:rPr>
        <w:t>集成过程也十分困难。为此伯克利大学的</w:t>
      </w:r>
      <w:r>
        <w:t>Hasan Genc</w:t>
      </w:r>
      <w:r>
        <w:rPr>
          <w:rFonts w:hint="eastAsia"/>
        </w:rPr>
        <w:t>等人推出一款“全栈式”软硬件协同的加速器生成器——</w:t>
      </w:r>
      <w:r>
        <w:rPr>
          <w:rFonts w:hint="eastAsia"/>
        </w:rPr>
        <w:t>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w:t>
      </w:r>
      <w:proofErr w:type="gramStart"/>
      <w:r>
        <w:rPr>
          <w:rFonts w:hint="eastAsia"/>
        </w:rPr>
        <w:t>栈</w:t>
      </w:r>
      <w:proofErr w:type="gramEnd"/>
      <w:r>
        <w:rPr>
          <w:rFonts w:hint="eastAsia"/>
        </w:rPr>
        <w:t>，还有一套完备的</w:t>
      </w:r>
      <w:r>
        <w:rPr>
          <w:rFonts w:hint="eastAsia"/>
        </w:rPr>
        <w:t>S</w:t>
      </w:r>
      <w:r>
        <w:t>oC</w:t>
      </w:r>
      <w:r>
        <w:rPr>
          <w:rFonts w:hint="eastAsia"/>
        </w:rPr>
        <w:t>集成环境，可以在</w:t>
      </w:r>
      <w:r>
        <w:rPr>
          <w:rFonts w:hint="eastAsia"/>
        </w:rPr>
        <w:t>F</w:t>
      </w:r>
      <w:r>
        <w:t>PGA</w:t>
      </w:r>
      <w:r>
        <w:rPr>
          <w:rFonts w:hint="eastAsia"/>
        </w:rPr>
        <w:t>或者</w:t>
      </w:r>
      <w:r>
        <w:rPr>
          <w:rFonts w:hint="eastAsia"/>
        </w:rPr>
        <w:t>A</w:t>
      </w:r>
      <w:r>
        <w:t>SIC</w:t>
      </w:r>
      <w:r>
        <w:rPr>
          <w:rFonts w:hint="eastAsia"/>
        </w:rPr>
        <w:t>上快速生成系统完备的</w:t>
      </w:r>
      <w:r>
        <w:rPr>
          <w:rFonts w:hint="eastAsia"/>
        </w:rPr>
        <w:t>D</w:t>
      </w:r>
      <w:r>
        <w:t>NN</w:t>
      </w:r>
      <w:r>
        <w:rPr>
          <w:rFonts w:hint="eastAsia"/>
        </w:rPr>
        <w:t>加速器电路。与其他的加速器相比，</w:t>
      </w:r>
      <w:r>
        <w:rPr>
          <w:rFonts w:hint="eastAsia"/>
        </w:rPr>
        <w:t>Ge</w:t>
      </w:r>
      <w:r>
        <w:t>mmini</w:t>
      </w:r>
      <w:r>
        <w:rPr>
          <w:rFonts w:hint="eastAsia"/>
        </w:rPr>
        <w:t>还支持多数据流可配、易于编程（保证加速器可应用</w:t>
      </w:r>
      <w:r>
        <w:rPr>
          <w:rFonts w:hint="eastAsia"/>
        </w:rPr>
        <w:lastRenderedPageBreak/>
        <w:t>与多类应用场景）、与</w:t>
      </w:r>
      <w:r>
        <w:rPr>
          <w:rFonts w:hint="eastAsia"/>
        </w:rPr>
        <w:t>R</w:t>
      </w:r>
      <w:r>
        <w:t>ISC-V</w:t>
      </w:r>
      <w:r>
        <w:rPr>
          <w:rFonts w:hint="eastAsia"/>
        </w:rPr>
        <w:t>环境完美兼容等众多优势。</w:t>
      </w:r>
      <w:r>
        <w:rPr>
          <w:rFonts w:hint="eastAsia"/>
        </w:rPr>
        <w:t>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w:t>
      </w:r>
      <w:r>
        <w:rPr>
          <w:rFonts w:hint="eastAsia"/>
        </w:rPr>
        <w:t>Ge</w:t>
      </w:r>
      <w:r>
        <w:t>mmini</w:t>
      </w:r>
      <w:r>
        <w:rPr>
          <w:rFonts w:hint="eastAsia"/>
        </w:rPr>
        <w:t>加速器在</w:t>
      </w:r>
      <w:r>
        <w:rPr>
          <w:rFonts w:hint="eastAsia"/>
        </w:rPr>
        <w:t>D</w:t>
      </w:r>
      <w:r>
        <w:t>NN</w:t>
      </w:r>
      <w:r>
        <w:rPr>
          <w:rFonts w:hint="eastAsia"/>
        </w:rPr>
        <w:t>加速任务中的速度可达到</w:t>
      </w:r>
      <w:r>
        <w:rPr>
          <w:rFonts w:hint="eastAsia"/>
        </w:rPr>
        <w:t>C</w:t>
      </w:r>
      <w:r>
        <w:t>PU</w:t>
      </w:r>
      <w:r>
        <w:rPr>
          <w:rFonts w:hint="eastAsia"/>
        </w:rPr>
        <w:t>的</w:t>
      </w:r>
      <w:r>
        <w:rPr>
          <w:rFonts w:hint="eastAsia"/>
        </w:rPr>
        <w:t>2670</w:t>
      </w:r>
      <w:r>
        <w:rPr>
          <w:rFonts w:hint="eastAsia"/>
        </w:rPr>
        <w:t>倍，与当下最先进的商用加速器已相差无几。下表</w:t>
      </w:r>
      <w:r>
        <w:rPr>
          <w:rFonts w:hint="eastAsia"/>
        </w:rPr>
        <w:t xml:space="preserve"> </w:t>
      </w:r>
      <w:r>
        <w:rPr>
          <w:rFonts w:hint="eastAsia"/>
        </w:rPr>
        <w:t>中从软硬件和系统支持等层面对当下最先进的几款深度学习加速器生成器的性能</w:t>
      </w:r>
      <w:proofErr w:type="gramStart"/>
      <w:r>
        <w:rPr>
          <w:rFonts w:hint="eastAsia"/>
        </w:rPr>
        <w:t>作出</w:t>
      </w:r>
      <w:proofErr w:type="gramEnd"/>
      <w:r>
        <w:rPr>
          <w:rFonts w:hint="eastAsia"/>
        </w:rPr>
        <w:t>对比。</w:t>
      </w:r>
    </w:p>
    <w:p w14:paraId="58020F80" w14:textId="77777777" w:rsidR="00997F4D" w:rsidRDefault="00000000">
      <w:pPr>
        <w:jc w:val="center"/>
      </w:pPr>
      <w:r>
        <w:rPr>
          <w:noProof/>
        </w:rPr>
        <w:drawing>
          <wp:inline distT="0" distB="0" distL="0" distR="0" wp14:anchorId="1D62C68A" wp14:editId="71674E8F">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14:paraId="62197378" w14:textId="77777777" w:rsidR="00997F4D" w:rsidRDefault="00000000">
      <w:pPr>
        <w:pStyle w:val="aff2"/>
      </w:pPr>
      <w:r>
        <w:rPr>
          <w:rFonts w:hint="eastAsia"/>
        </w:rPr>
        <w:t>图</w:t>
      </w:r>
      <w:r>
        <w:rPr>
          <w:rFonts w:hint="eastAsia"/>
        </w:rPr>
        <w:t xml:space="preserve">  </w:t>
      </w:r>
      <w:r>
        <w:t>VTA</w:t>
      </w:r>
      <w:r>
        <w:rPr>
          <w:rFonts w:hint="eastAsia"/>
        </w:rPr>
        <w:t>架构</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14:paraId="056FB7DC" w14:textId="77777777" w:rsidR="00997F4D" w:rsidRDefault="00000000">
      <w:pPr>
        <w:jc w:val="center"/>
      </w:pPr>
      <w:r>
        <w:rPr>
          <w:noProof/>
        </w:rPr>
        <w:drawing>
          <wp:inline distT="0" distB="0" distL="0" distR="0" wp14:anchorId="233DA728" wp14:editId="0F426FE4">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a:stretch>
                      <a:fillRect/>
                    </a:stretch>
                  </pic:blipFill>
                  <pic:spPr>
                    <a:xfrm>
                      <a:off x="0" y="0"/>
                      <a:ext cx="4658995" cy="3016250"/>
                    </a:xfrm>
                    <a:prstGeom prst="rect">
                      <a:avLst/>
                    </a:prstGeom>
                  </pic:spPr>
                </pic:pic>
              </a:graphicData>
            </a:graphic>
          </wp:inline>
        </w:drawing>
      </w:r>
    </w:p>
    <w:p w14:paraId="29ED30AA" w14:textId="77777777" w:rsidR="00997F4D" w:rsidRDefault="00000000">
      <w:pPr>
        <w:pStyle w:val="aff2"/>
      </w:pPr>
      <w:r>
        <w:rPr>
          <w:rFonts w:hint="eastAsia"/>
        </w:rPr>
        <w:t>图</w:t>
      </w:r>
      <w:r>
        <w:rPr>
          <w:rFonts w:hint="eastAsia"/>
        </w:rPr>
        <w:t xml:space="preserve">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0B70B703" w14:textId="77777777" w:rsidR="00997F4D" w:rsidRDefault="00997F4D"/>
    <w:tbl>
      <w:tblPr>
        <w:tblStyle w:val="af7"/>
        <w:tblW w:w="0" w:type="auto"/>
        <w:jc w:val="center"/>
        <w:tblLayout w:type="fixed"/>
        <w:tblLook w:val="04A0" w:firstRow="1" w:lastRow="0" w:firstColumn="1" w:lastColumn="0" w:noHBand="0" w:noVBand="1"/>
      </w:tblPr>
      <w:tblGrid>
        <w:gridCol w:w="808"/>
        <w:gridCol w:w="1234"/>
        <w:gridCol w:w="1308"/>
        <w:gridCol w:w="892"/>
        <w:gridCol w:w="1608"/>
        <w:gridCol w:w="1525"/>
        <w:gridCol w:w="1725"/>
      </w:tblGrid>
      <w:tr w:rsidR="00997F4D" w14:paraId="17A51443" w14:textId="77777777">
        <w:trPr>
          <w:jc w:val="center"/>
        </w:trPr>
        <w:tc>
          <w:tcPr>
            <w:tcW w:w="808" w:type="dxa"/>
            <w:shd w:val="clear" w:color="auto" w:fill="8EAADB" w:themeFill="accent5" w:themeFillTint="99"/>
            <w:vAlign w:val="center"/>
          </w:tcPr>
          <w:p w14:paraId="7E29ABFA" w14:textId="77777777" w:rsidR="00997F4D" w:rsidRDefault="00997F4D">
            <w:pPr>
              <w:spacing w:line="240" w:lineRule="auto"/>
              <w:jc w:val="center"/>
            </w:pPr>
          </w:p>
        </w:tc>
        <w:tc>
          <w:tcPr>
            <w:tcW w:w="1234" w:type="dxa"/>
            <w:shd w:val="clear" w:color="auto" w:fill="8EAADB" w:themeFill="accent5" w:themeFillTint="99"/>
            <w:vAlign w:val="center"/>
          </w:tcPr>
          <w:p w14:paraId="1FB79760" w14:textId="77777777" w:rsidR="00997F4D" w:rsidRDefault="00000000">
            <w:pPr>
              <w:spacing w:line="240" w:lineRule="auto"/>
              <w:jc w:val="center"/>
            </w:pPr>
            <w:r>
              <w:rPr>
                <w:rFonts w:hint="eastAsia"/>
              </w:rPr>
              <w:t>属性</w:t>
            </w:r>
          </w:p>
        </w:tc>
        <w:tc>
          <w:tcPr>
            <w:tcW w:w="1308" w:type="dxa"/>
            <w:shd w:val="clear" w:color="auto" w:fill="8EAADB" w:themeFill="accent5" w:themeFillTint="99"/>
            <w:vAlign w:val="center"/>
          </w:tcPr>
          <w:p w14:paraId="6136F399" w14:textId="77777777" w:rsidR="00997F4D" w:rsidRDefault="00000000">
            <w:pPr>
              <w:spacing w:line="240" w:lineRule="auto"/>
              <w:jc w:val="center"/>
            </w:pPr>
            <w:r>
              <w:rPr>
                <w:rFonts w:hint="eastAsia"/>
              </w:rPr>
              <w:t>NVDLA</w:t>
            </w:r>
          </w:p>
        </w:tc>
        <w:tc>
          <w:tcPr>
            <w:tcW w:w="892" w:type="dxa"/>
            <w:shd w:val="clear" w:color="auto" w:fill="8EAADB" w:themeFill="accent5" w:themeFillTint="99"/>
            <w:vAlign w:val="center"/>
          </w:tcPr>
          <w:p w14:paraId="142C177E" w14:textId="77777777" w:rsidR="00997F4D" w:rsidRDefault="00000000">
            <w:pPr>
              <w:spacing w:line="240" w:lineRule="auto"/>
              <w:jc w:val="center"/>
            </w:pPr>
            <w:r>
              <w:rPr>
                <w:rFonts w:hint="eastAsia"/>
              </w:rPr>
              <w:t>VTA</w:t>
            </w:r>
          </w:p>
        </w:tc>
        <w:tc>
          <w:tcPr>
            <w:tcW w:w="1608" w:type="dxa"/>
            <w:shd w:val="clear" w:color="auto" w:fill="8EAADB" w:themeFill="accent5" w:themeFillTint="99"/>
            <w:vAlign w:val="center"/>
          </w:tcPr>
          <w:p w14:paraId="7A8DE741" w14:textId="77777777" w:rsidR="00997F4D" w:rsidRDefault="00000000">
            <w:pPr>
              <w:spacing w:line="240" w:lineRule="auto"/>
              <w:jc w:val="center"/>
            </w:pPr>
            <w:r>
              <w:rPr>
                <w:rFonts w:hint="eastAsia"/>
              </w:rPr>
              <w:t>DNNBuilder</w:t>
            </w:r>
          </w:p>
        </w:tc>
        <w:tc>
          <w:tcPr>
            <w:tcW w:w="1525" w:type="dxa"/>
            <w:shd w:val="clear" w:color="auto" w:fill="8EAADB" w:themeFill="accent5" w:themeFillTint="99"/>
            <w:vAlign w:val="center"/>
          </w:tcPr>
          <w:p w14:paraId="30EDA871" w14:textId="77777777" w:rsidR="00997F4D" w:rsidRDefault="00000000">
            <w:pPr>
              <w:spacing w:line="240" w:lineRule="auto"/>
              <w:jc w:val="center"/>
            </w:pPr>
            <w:r>
              <w:rPr>
                <w:rFonts w:hint="eastAsia"/>
              </w:rPr>
              <w:t>DNNWeaver</w:t>
            </w:r>
          </w:p>
        </w:tc>
        <w:tc>
          <w:tcPr>
            <w:tcW w:w="1725" w:type="dxa"/>
            <w:shd w:val="clear" w:color="auto" w:fill="8EAADB" w:themeFill="accent5" w:themeFillTint="99"/>
            <w:vAlign w:val="center"/>
          </w:tcPr>
          <w:p w14:paraId="2863CC65" w14:textId="77777777" w:rsidR="00997F4D" w:rsidRDefault="00000000">
            <w:pPr>
              <w:spacing w:line="240" w:lineRule="auto"/>
              <w:jc w:val="center"/>
            </w:pPr>
            <w:r>
              <w:rPr>
                <w:rFonts w:hint="eastAsia"/>
              </w:rPr>
              <w:t>Gemmini</w:t>
            </w:r>
          </w:p>
        </w:tc>
      </w:tr>
      <w:tr w:rsidR="00997F4D" w14:paraId="1A71315F" w14:textId="77777777">
        <w:trPr>
          <w:jc w:val="center"/>
        </w:trPr>
        <w:tc>
          <w:tcPr>
            <w:tcW w:w="808" w:type="dxa"/>
            <w:vMerge w:val="restart"/>
            <w:vAlign w:val="center"/>
          </w:tcPr>
          <w:p w14:paraId="33071273" w14:textId="77777777" w:rsidR="00997F4D" w:rsidRDefault="00000000">
            <w:pPr>
              <w:spacing w:line="240" w:lineRule="auto"/>
              <w:jc w:val="center"/>
            </w:pPr>
            <w:r>
              <w:rPr>
                <w:rFonts w:hint="eastAsia"/>
              </w:rPr>
              <w:t>硬件架构支持</w:t>
            </w:r>
          </w:p>
        </w:tc>
        <w:tc>
          <w:tcPr>
            <w:tcW w:w="1234" w:type="dxa"/>
            <w:vAlign w:val="center"/>
          </w:tcPr>
          <w:p w14:paraId="315BA3E3" w14:textId="77777777" w:rsidR="00997F4D" w:rsidRDefault="00000000">
            <w:pPr>
              <w:spacing w:line="240" w:lineRule="auto"/>
              <w:jc w:val="center"/>
            </w:pPr>
            <w:r>
              <w:rPr>
                <w:rFonts w:hint="eastAsia"/>
              </w:rPr>
              <w:t>数据类型</w:t>
            </w:r>
          </w:p>
        </w:tc>
        <w:tc>
          <w:tcPr>
            <w:tcW w:w="1308" w:type="dxa"/>
            <w:vAlign w:val="center"/>
          </w:tcPr>
          <w:p w14:paraId="23AB1AB3" w14:textId="77777777" w:rsidR="00997F4D" w:rsidRDefault="00000000">
            <w:pPr>
              <w:spacing w:line="240" w:lineRule="auto"/>
              <w:jc w:val="center"/>
            </w:pPr>
            <w:r>
              <w:rPr>
                <w:rFonts w:hint="eastAsia"/>
              </w:rPr>
              <w:t>Int/Float</w:t>
            </w:r>
          </w:p>
        </w:tc>
        <w:tc>
          <w:tcPr>
            <w:tcW w:w="892" w:type="dxa"/>
            <w:vAlign w:val="center"/>
          </w:tcPr>
          <w:p w14:paraId="762C19B1" w14:textId="77777777" w:rsidR="00997F4D" w:rsidRDefault="00000000">
            <w:pPr>
              <w:spacing w:line="240" w:lineRule="auto"/>
              <w:jc w:val="center"/>
            </w:pPr>
            <w:r>
              <w:rPr>
                <w:rFonts w:hint="eastAsia"/>
              </w:rPr>
              <w:t>Int</w:t>
            </w:r>
          </w:p>
        </w:tc>
        <w:tc>
          <w:tcPr>
            <w:tcW w:w="1608" w:type="dxa"/>
            <w:vAlign w:val="center"/>
          </w:tcPr>
          <w:p w14:paraId="14E2A53F" w14:textId="77777777" w:rsidR="00997F4D" w:rsidRDefault="00000000">
            <w:pPr>
              <w:spacing w:line="240" w:lineRule="auto"/>
              <w:jc w:val="center"/>
            </w:pPr>
            <w:r>
              <w:rPr>
                <w:rFonts w:hint="eastAsia"/>
              </w:rPr>
              <w:t>Int</w:t>
            </w:r>
          </w:p>
        </w:tc>
        <w:tc>
          <w:tcPr>
            <w:tcW w:w="1525" w:type="dxa"/>
            <w:vAlign w:val="center"/>
          </w:tcPr>
          <w:p w14:paraId="55EA24CC" w14:textId="77777777" w:rsidR="00997F4D" w:rsidRDefault="00000000">
            <w:pPr>
              <w:spacing w:line="240" w:lineRule="auto"/>
              <w:jc w:val="center"/>
            </w:pPr>
            <w:r>
              <w:rPr>
                <w:rFonts w:hint="eastAsia"/>
              </w:rPr>
              <w:t>Int</w:t>
            </w:r>
          </w:p>
        </w:tc>
        <w:tc>
          <w:tcPr>
            <w:tcW w:w="1725" w:type="dxa"/>
            <w:vAlign w:val="center"/>
          </w:tcPr>
          <w:p w14:paraId="129287D2" w14:textId="77777777" w:rsidR="00997F4D" w:rsidRDefault="00000000">
            <w:pPr>
              <w:spacing w:line="240" w:lineRule="auto"/>
              <w:jc w:val="center"/>
            </w:pPr>
            <w:r>
              <w:rPr>
                <w:rFonts w:hint="eastAsia"/>
              </w:rPr>
              <w:t>Int/Float</w:t>
            </w:r>
          </w:p>
        </w:tc>
      </w:tr>
      <w:tr w:rsidR="00997F4D" w14:paraId="0330305C" w14:textId="77777777">
        <w:trPr>
          <w:jc w:val="center"/>
        </w:trPr>
        <w:tc>
          <w:tcPr>
            <w:tcW w:w="808" w:type="dxa"/>
            <w:vMerge/>
            <w:vAlign w:val="center"/>
          </w:tcPr>
          <w:p w14:paraId="037FD831" w14:textId="77777777" w:rsidR="00997F4D" w:rsidRDefault="00997F4D">
            <w:pPr>
              <w:spacing w:line="240" w:lineRule="auto"/>
              <w:jc w:val="center"/>
            </w:pPr>
          </w:p>
        </w:tc>
        <w:tc>
          <w:tcPr>
            <w:tcW w:w="1234" w:type="dxa"/>
            <w:vAlign w:val="center"/>
          </w:tcPr>
          <w:p w14:paraId="5A9578A3" w14:textId="77777777" w:rsidR="00997F4D" w:rsidRDefault="00000000">
            <w:pPr>
              <w:spacing w:line="240" w:lineRule="auto"/>
              <w:jc w:val="center"/>
            </w:pPr>
            <w:r>
              <w:rPr>
                <w:rFonts w:hint="eastAsia"/>
              </w:rPr>
              <w:t>数据流</w:t>
            </w:r>
          </w:p>
        </w:tc>
        <w:tc>
          <w:tcPr>
            <w:tcW w:w="1308" w:type="dxa"/>
            <w:vAlign w:val="center"/>
          </w:tcPr>
          <w:p w14:paraId="3341DED5" w14:textId="77777777" w:rsidR="00997F4D" w:rsidRDefault="00000000">
            <w:pPr>
              <w:spacing w:line="240" w:lineRule="auto"/>
              <w:jc w:val="center"/>
            </w:pPr>
            <w:r>
              <w:rPr>
                <w:rFonts w:ascii="Arial" w:hAnsi="Arial" w:cs="Arial"/>
              </w:rPr>
              <w:t>×</w:t>
            </w:r>
          </w:p>
        </w:tc>
        <w:tc>
          <w:tcPr>
            <w:tcW w:w="892" w:type="dxa"/>
            <w:vAlign w:val="center"/>
          </w:tcPr>
          <w:p w14:paraId="010E4E26" w14:textId="77777777" w:rsidR="00997F4D" w:rsidRDefault="00000000">
            <w:pPr>
              <w:spacing w:line="240" w:lineRule="auto"/>
              <w:jc w:val="center"/>
            </w:pPr>
            <w:r>
              <w:rPr>
                <w:rFonts w:ascii="Arial" w:hAnsi="Arial" w:cs="Arial"/>
              </w:rPr>
              <w:t>×</w:t>
            </w:r>
          </w:p>
        </w:tc>
        <w:tc>
          <w:tcPr>
            <w:tcW w:w="1608" w:type="dxa"/>
            <w:vAlign w:val="center"/>
          </w:tcPr>
          <w:p w14:paraId="1CD8C732" w14:textId="77777777" w:rsidR="00997F4D" w:rsidRDefault="00000000">
            <w:pPr>
              <w:spacing w:line="240" w:lineRule="auto"/>
              <w:jc w:val="center"/>
            </w:pPr>
            <w:r>
              <w:rPr>
                <w:rFonts w:ascii="Arial" w:hAnsi="Arial" w:cs="Arial"/>
              </w:rPr>
              <w:t>√</w:t>
            </w:r>
          </w:p>
        </w:tc>
        <w:tc>
          <w:tcPr>
            <w:tcW w:w="1525" w:type="dxa"/>
            <w:vAlign w:val="center"/>
          </w:tcPr>
          <w:p w14:paraId="435E9644" w14:textId="77777777" w:rsidR="00997F4D" w:rsidRDefault="00000000">
            <w:pPr>
              <w:spacing w:line="240" w:lineRule="auto"/>
              <w:jc w:val="center"/>
            </w:pPr>
            <w:r>
              <w:rPr>
                <w:rFonts w:ascii="Arial" w:hAnsi="Arial" w:cs="Arial"/>
              </w:rPr>
              <w:t>√</w:t>
            </w:r>
          </w:p>
        </w:tc>
        <w:tc>
          <w:tcPr>
            <w:tcW w:w="1725" w:type="dxa"/>
            <w:vAlign w:val="center"/>
          </w:tcPr>
          <w:p w14:paraId="1EB79086" w14:textId="77777777" w:rsidR="00997F4D" w:rsidRDefault="00000000">
            <w:pPr>
              <w:spacing w:line="240" w:lineRule="auto"/>
              <w:jc w:val="center"/>
            </w:pPr>
            <w:r>
              <w:rPr>
                <w:rFonts w:ascii="Arial" w:hAnsi="Arial" w:cs="Arial"/>
              </w:rPr>
              <w:t>√</w:t>
            </w:r>
          </w:p>
        </w:tc>
      </w:tr>
      <w:tr w:rsidR="00997F4D" w14:paraId="54B832C2" w14:textId="77777777">
        <w:trPr>
          <w:jc w:val="center"/>
        </w:trPr>
        <w:tc>
          <w:tcPr>
            <w:tcW w:w="808" w:type="dxa"/>
            <w:vMerge/>
            <w:vAlign w:val="center"/>
          </w:tcPr>
          <w:p w14:paraId="6ABBFE6E" w14:textId="77777777" w:rsidR="00997F4D" w:rsidRDefault="00997F4D">
            <w:pPr>
              <w:spacing w:line="240" w:lineRule="auto"/>
              <w:jc w:val="center"/>
            </w:pPr>
          </w:p>
        </w:tc>
        <w:tc>
          <w:tcPr>
            <w:tcW w:w="1234" w:type="dxa"/>
            <w:vAlign w:val="center"/>
          </w:tcPr>
          <w:p w14:paraId="491CA6F7" w14:textId="77777777" w:rsidR="00997F4D" w:rsidRDefault="00000000">
            <w:pPr>
              <w:spacing w:line="240" w:lineRule="auto"/>
              <w:jc w:val="center"/>
            </w:pPr>
            <w:r>
              <w:rPr>
                <w:rFonts w:hint="eastAsia"/>
              </w:rPr>
              <w:t>空间阵列</w:t>
            </w:r>
          </w:p>
        </w:tc>
        <w:tc>
          <w:tcPr>
            <w:tcW w:w="1308" w:type="dxa"/>
            <w:vAlign w:val="center"/>
          </w:tcPr>
          <w:p w14:paraId="6B3E3CE0" w14:textId="77777777" w:rsidR="00997F4D" w:rsidRDefault="00000000">
            <w:pPr>
              <w:spacing w:line="240" w:lineRule="auto"/>
              <w:jc w:val="center"/>
            </w:pPr>
            <w:r>
              <w:rPr>
                <w:rFonts w:hint="eastAsia"/>
              </w:rPr>
              <w:t>vector</w:t>
            </w:r>
          </w:p>
        </w:tc>
        <w:tc>
          <w:tcPr>
            <w:tcW w:w="892" w:type="dxa"/>
            <w:vAlign w:val="center"/>
          </w:tcPr>
          <w:p w14:paraId="4DB253D6" w14:textId="77777777" w:rsidR="00997F4D" w:rsidRDefault="00000000">
            <w:pPr>
              <w:spacing w:line="240" w:lineRule="auto"/>
              <w:jc w:val="center"/>
            </w:pPr>
            <w:r>
              <w:rPr>
                <w:rFonts w:hint="eastAsia"/>
              </w:rPr>
              <w:t>vector</w:t>
            </w:r>
          </w:p>
        </w:tc>
        <w:tc>
          <w:tcPr>
            <w:tcW w:w="1608" w:type="dxa"/>
            <w:vAlign w:val="center"/>
          </w:tcPr>
          <w:p w14:paraId="4D471953" w14:textId="77777777" w:rsidR="00997F4D" w:rsidRDefault="00000000">
            <w:pPr>
              <w:spacing w:line="240" w:lineRule="auto"/>
              <w:jc w:val="center"/>
            </w:pPr>
            <w:r>
              <w:rPr>
                <w:rFonts w:hint="eastAsia"/>
              </w:rPr>
              <w:t>systolic</w:t>
            </w:r>
          </w:p>
        </w:tc>
        <w:tc>
          <w:tcPr>
            <w:tcW w:w="1525" w:type="dxa"/>
            <w:vAlign w:val="center"/>
          </w:tcPr>
          <w:p w14:paraId="3BA36429" w14:textId="77777777" w:rsidR="00997F4D" w:rsidRDefault="00000000">
            <w:pPr>
              <w:spacing w:line="240" w:lineRule="auto"/>
              <w:jc w:val="center"/>
            </w:pPr>
            <w:r>
              <w:rPr>
                <w:rFonts w:hint="eastAsia"/>
              </w:rPr>
              <w:t>vector</w:t>
            </w:r>
          </w:p>
        </w:tc>
        <w:tc>
          <w:tcPr>
            <w:tcW w:w="1725" w:type="dxa"/>
            <w:vAlign w:val="center"/>
          </w:tcPr>
          <w:p w14:paraId="06465F07" w14:textId="77777777" w:rsidR="00997F4D" w:rsidRDefault="00000000">
            <w:pPr>
              <w:spacing w:line="240" w:lineRule="auto"/>
              <w:jc w:val="center"/>
            </w:pPr>
            <w:r>
              <w:rPr>
                <w:rFonts w:hint="eastAsia"/>
              </w:rPr>
              <w:t>Vector/systolic</w:t>
            </w:r>
          </w:p>
        </w:tc>
      </w:tr>
      <w:tr w:rsidR="00997F4D" w14:paraId="6F775870" w14:textId="77777777">
        <w:trPr>
          <w:jc w:val="center"/>
        </w:trPr>
        <w:tc>
          <w:tcPr>
            <w:tcW w:w="808" w:type="dxa"/>
            <w:vMerge/>
            <w:vAlign w:val="center"/>
          </w:tcPr>
          <w:p w14:paraId="3980248D" w14:textId="77777777" w:rsidR="00997F4D" w:rsidRDefault="00997F4D">
            <w:pPr>
              <w:spacing w:line="240" w:lineRule="auto"/>
              <w:jc w:val="center"/>
            </w:pPr>
          </w:p>
        </w:tc>
        <w:tc>
          <w:tcPr>
            <w:tcW w:w="1234" w:type="dxa"/>
            <w:vAlign w:val="center"/>
          </w:tcPr>
          <w:p w14:paraId="04071A88" w14:textId="77777777" w:rsidR="00997F4D" w:rsidRDefault="00000000">
            <w:pPr>
              <w:spacing w:line="240" w:lineRule="auto"/>
              <w:jc w:val="center"/>
            </w:pPr>
            <w:r>
              <w:rPr>
                <w:rFonts w:hint="eastAsia"/>
              </w:rPr>
              <w:t>直接卷积</w:t>
            </w:r>
          </w:p>
        </w:tc>
        <w:tc>
          <w:tcPr>
            <w:tcW w:w="1308" w:type="dxa"/>
            <w:vAlign w:val="center"/>
          </w:tcPr>
          <w:p w14:paraId="1F9176B3" w14:textId="77777777" w:rsidR="00997F4D" w:rsidRDefault="00000000">
            <w:pPr>
              <w:spacing w:line="240" w:lineRule="auto"/>
              <w:jc w:val="center"/>
            </w:pPr>
            <w:r>
              <w:rPr>
                <w:rFonts w:ascii="Arial" w:hAnsi="Arial" w:cs="Arial"/>
              </w:rPr>
              <w:t>√</w:t>
            </w:r>
          </w:p>
        </w:tc>
        <w:tc>
          <w:tcPr>
            <w:tcW w:w="892" w:type="dxa"/>
            <w:vAlign w:val="center"/>
          </w:tcPr>
          <w:p w14:paraId="2A8379B6" w14:textId="77777777" w:rsidR="00997F4D" w:rsidRDefault="00000000">
            <w:pPr>
              <w:spacing w:line="240" w:lineRule="auto"/>
              <w:jc w:val="center"/>
            </w:pPr>
            <w:r>
              <w:rPr>
                <w:rFonts w:ascii="Arial" w:hAnsi="Arial" w:cs="Arial"/>
              </w:rPr>
              <w:t>×</w:t>
            </w:r>
          </w:p>
        </w:tc>
        <w:tc>
          <w:tcPr>
            <w:tcW w:w="1608" w:type="dxa"/>
            <w:vAlign w:val="center"/>
          </w:tcPr>
          <w:p w14:paraId="10E0F5F0" w14:textId="77777777" w:rsidR="00997F4D" w:rsidRDefault="00000000">
            <w:pPr>
              <w:spacing w:line="240" w:lineRule="auto"/>
              <w:jc w:val="center"/>
            </w:pPr>
            <w:r>
              <w:rPr>
                <w:rFonts w:ascii="Arial" w:hAnsi="Arial" w:cs="Arial"/>
              </w:rPr>
              <w:t>√</w:t>
            </w:r>
          </w:p>
        </w:tc>
        <w:tc>
          <w:tcPr>
            <w:tcW w:w="1525" w:type="dxa"/>
            <w:vAlign w:val="center"/>
          </w:tcPr>
          <w:p w14:paraId="2147C238" w14:textId="77777777" w:rsidR="00997F4D" w:rsidRDefault="00000000">
            <w:pPr>
              <w:spacing w:line="240" w:lineRule="auto"/>
              <w:jc w:val="center"/>
            </w:pPr>
            <w:r>
              <w:rPr>
                <w:rFonts w:ascii="Arial" w:hAnsi="Arial" w:cs="Arial"/>
              </w:rPr>
              <w:t>√</w:t>
            </w:r>
          </w:p>
        </w:tc>
        <w:tc>
          <w:tcPr>
            <w:tcW w:w="1725" w:type="dxa"/>
            <w:vAlign w:val="center"/>
          </w:tcPr>
          <w:p w14:paraId="58F2A380" w14:textId="77777777" w:rsidR="00997F4D" w:rsidRDefault="00000000">
            <w:pPr>
              <w:spacing w:line="240" w:lineRule="auto"/>
              <w:jc w:val="center"/>
            </w:pPr>
            <w:r>
              <w:rPr>
                <w:rFonts w:ascii="Arial" w:hAnsi="Arial" w:cs="Arial"/>
              </w:rPr>
              <w:t>√</w:t>
            </w:r>
          </w:p>
        </w:tc>
      </w:tr>
      <w:tr w:rsidR="00997F4D" w14:paraId="6CEC4C58" w14:textId="77777777">
        <w:trPr>
          <w:trHeight w:val="317"/>
          <w:jc w:val="center"/>
        </w:trPr>
        <w:tc>
          <w:tcPr>
            <w:tcW w:w="808" w:type="dxa"/>
            <w:vMerge w:val="restart"/>
            <w:vAlign w:val="center"/>
          </w:tcPr>
          <w:p w14:paraId="5088B2F4" w14:textId="77777777" w:rsidR="00997F4D" w:rsidRDefault="00000000">
            <w:pPr>
              <w:spacing w:line="240" w:lineRule="auto"/>
              <w:jc w:val="center"/>
            </w:pPr>
            <w:r>
              <w:rPr>
                <w:rFonts w:hint="eastAsia"/>
              </w:rPr>
              <w:t>编程支持</w:t>
            </w:r>
          </w:p>
        </w:tc>
        <w:tc>
          <w:tcPr>
            <w:tcW w:w="1234" w:type="dxa"/>
            <w:vAlign w:val="center"/>
          </w:tcPr>
          <w:p w14:paraId="274614A2" w14:textId="77777777" w:rsidR="00997F4D" w:rsidRDefault="00000000">
            <w:pPr>
              <w:spacing w:line="240" w:lineRule="auto"/>
              <w:jc w:val="center"/>
            </w:pPr>
            <w:r>
              <w:rPr>
                <w:rFonts w:hint="eastAsia"/>
              </w:rPr>
              <w:t>软件生态</w:t>
            </w:r>
          </w:p>
        </w:tc>
        <w:tc>
          <w:tcPr>
            <w:tcW w:w="1308" w:type="dxa"/>
            <w:vAlign w:val="center"/>
          </w:tcPr>
          <w:p w14:paraId="46924419" w14:textId="77777777" w:rsidR="00997F4D" w:rsidRDefault="00000000">
            <w:pPr>
              <w:spacing w:line="240" w:lineRule="auto"/>
              <w:jc w:val="center"/>
            </w:pPr>
            <w:r>
              <w:rPr>
                <w:rFonts w:hint="eastAsia"/>
              </w:rPr>
              <w:t>Complier</w:t>
            </w:r>
          </w:p>
        </w:tc>
        <w:tc>
          <w:tcPr>
            <w:tcW w:w="892" w:type="dxa"/>
            <w:vAlign w:val="center"/>
          </w:tcPr>
          <w:p w14:paraId="744B443A" w14:textId="77777777" w:rsidR="00997F4D" w:rsidRDefault="00000000">
            <w:pPr>
              <w:spacing w:line="240" w:lineRule="auto"/>
              <w:jc w:val="center"/>
            </w:pPr>
            <w:r>
              <w:rPr>
                <w:rFonts w:hint="eastAsia"/>
              </w:rPr>
              <w:t>TVM</w:t>
            </w:r>
          </w:p>
        </w:tc>
        <w:tc>
          <w:tcPr>
            <w:tcW w:w="1608" w:type="dxa"/>
            <w:vAlign w:val="center"/>
          </w:tcPr>
          <w:p w14:paraId="06855A69" w14:textId="77777777" w:rsidR="00997F4D" w:rsidRDefault="00000000">
            <w:pPr>
              <w:spacing w:line="240" w:lineRule="auto"/>
              <w:jc w:val="center"/>
            </w:pPr>
            <w:r>
              <w:rPr>
                <w:rFonts w:hint="eastAsia"/>
              </w:rPr>
              <w:t>Caffe</w:t>
            </w:r>
          </w:p>
        </w:tc>
        <w:tc>
          <w:tcPr>
            <w:tcW w:w="1525" w:type="dxa"/>
            <w:vAlign w:val="center"/>
          </w:tcPr>
          <w:p w14:paraId="44EA3301" w14:textId="77777777" w:rsidR="00997F4D" w:rsidRDefault="00000000">
            <w:pPr>
              <w:spacing w:line="240" w:lineRule="auto"/>
              <w:jc w:val="center"/>
            </w:pPr>
            <w:r>
              <w:rPr>
                <w:rFonts w:hint="eastAsia"/>
              </w:rPr>
              <w:t>Caffe</w:t>
            </w:r>
          </w:p>
        </w:tc>
        <w:tc>
          <w:tcPr>
            <w:tcW w:w="1725" w:type="dxa"/>
            <w:vAlign w:val="center"/>
          </w:tcPr>
          <w:p w14:paraId="67B3846E" w14:textId="77777777" w:rsidR="00997F4D" w:rsidRDefault="00000000">
            <w:pPr>
              <w:spacing w:line="240" w:lineRule="auto"/>
              <w:jc w:val="center"/>
            </w:pPr>
            <w:r>
              <w:rPr>
                <w:rFonts w:hint="eastAsia"/>
              </w:rPr>
              <w:t>ONNX/C</w:t>
            </w:r>
          </w:p>
        </w:tc>
      </w:tr>
      <w:tr w:rsidR="00997F4D" w14:paraId="07D1FBAF" w14:textId="77777777">
        <w:trPr>
          <w:trHeight w:val="282"/>
          <w:jc w:val="center"/>
        </w:trPr>
        <w:tc>
          <w:tcPr>
            <w:tcW w:w="808" w:type="dxa"/>
            <w:vMerge/>
            <w:vAlign w:val="center"/>
          </w:tcPr>
          <w:p w14:paraId="4039CABF" w14:textId="77777777" w:rsidR="00997F4D" w:rsidRDefault="00997F4D">
            <w:pPr>
              <w:spacing w:line="240" w:lineRule="auto"/>
              <w:jc w:val="center"/>
            </w:pPr>
          </w:p>
        </w:tc>
        <w:tc>
          <w:tcPr>
            <w:tcW w:w="1234" w:type="dxa"/>
            <w:vAlign w:val="center"/>
          </w:tcPr>
          <w:p w14:paraId="0423E81E" w14:textId="77777777" w:rsidR="00997F4D" w:rsidRDefault="00000000">
            <w:pPr>
              <w:spacing w:line="240" w:lineRule="auto"/>
              <w:jc w:val="center"/>
            </w:pPr>
            <w:r>
              <w:rPr>
                <w:rFonts w:hint="eastAsia"/>
              </w:rPr>
              <w:t>虚拟内存</w:t>
            </w:r>
          </w:p>
        </w:tc>
        <w:tc>
          <w:tcPr>
            <w:tcW w:w="1308" w:type="dxa"/>
            <w:vAlign w:val="center"/>
          </w:tcPr>
          <w:p w14:paraId="708C7B7F" w14:textId="77777777" w:rsidR="00997F4D" w:rsidRDefault="00000000">
            <w:pPr>
              <w:spacing w:line="240" w:lineRule="auto"/>
              <w:jc w:val="center"/>
            </w:pPr>
            <w:r>
              <w:rPr>
                <w:rFonts w:ascii="Arial" w:hAnsi="Arial" w:cs="Arial"/>
              </w:rPr>
              <w:t>×</w:t>
            </w:r>
          </w:p>
        </w:tc>
        <w:tc>
          <w:tcPr>
            <w:tcW w:w="892" w:type="dxa"/>
            <w:vAlign w:val="center"/>
          </w:tcPr>
          <w:p w14:paraId="586AA49B" w14:textId="77777777" w:rsidR="00997F4D" w:rsidRDefault="00000000">
            <w:pPr>
              <w:spacing w:line="240" w:lineRule="auto"/>
              <w:jc w:val="center"/>
            </w:pPr>
            <w:r>
              <w:rPr>
                <w:rFonts w:ascii="Arial" w:hAnsi="Arial" w:cs="Arial"/>
              </w:rPr>
              <w:t>×</w:t>
            </w:r>
          </w:p>
        </w:tc>
        <w:tc>
          <w:tcPr>
            <w:tcW w:w="1608" w:type="dxa"/>
            <w:vAlign w:val="center"/>
          </w:tcPr>
          <w:p w14:paraId="0E39B6B0" w14:textId="77777777" w:rsidR="00997F4D" w:rsidRDefault="00000000">
            <w:pPr>
              <w:spacing w:line="240" w:lineRule="auto"/>
              <w:jc w:val="center"/>
            </w:pPr>
            <w:r>
              <w:rPr>
                <w:rFonts w:ascii="Arial" w:hAnsi="Arial" w:cs="Arial"/>
              </w:rPr>
              <w:t>√</w:t>
            </w:r>
          </w:p>
        </w:tc>
        <w:tc>
          <w:tcPr>
            <w:tcW w:w="1525" w:type="dxa"/>
            <w:vAlign w:val="center"/>
          </w:tcPr>
          <w:p w14:paraId="57223263" w14:textId="77777777" w:rsidR="00997F4D" w:rsidRDefault="00000000">
            <w:pPr>
              <w:spacing w:line="240" w:lineRule="auto"/>
              <w:jc w:val="center"/>
            </w:pPr>
            <w:r>
              <w:rPr>
                <w:rFonts w:ascii="Arial" w:hAnsi="Arial" w:cs="Arial"/>
              </w:rPr>
              <w:t>×</w:t>
            </w:r>
          </w:p>
        </w:tc>
        <w:tc>
          <w:tcPr>
            <w:tcW w:w="1725" w:type="dxa"/>
            <w:vAlign w:val="center"/>
          </w:tcPr>
          <w:p w14:paraId="55F3DF7F" w14:textId="77777777" w:rsidR="00997F4D" w:rsidRDefault="00000000">
            <w:pPr>
              <w:spacing w:line="240" w:lineRule="auto"/>
              <w:jc w:val="center"/>
            </w:pPr>
            <w:r>
              <w:rPr>
                <w:rFonts w:ascii="Arial" w:hAnsi="Arial" w:cs="Arial"/>
              </w:rPr>
              <w:t>√</w:t>
            </w:r>
          </w:p>
        </w:tc>
      </w:tr>
      <w:tr w:rsidR="00997F4D" w14:paraId="291CB265" w14:textId="77777777">
        <w:trPr>
          <w:jc w:val="center"/>
        </w:trPr>
        <w:tc>
          <w:tcPr>
            <w:tcW w:w="808" w:type="dxa"/>
            <w:vMerge w:val="restart"/>
            <w:vAlign w:val="center"/>
          </w:tcPr>
          <w:p w14:paraId="1DB1154F" w14:textId="77777777" w:rsidR="00997F4D" w:rsidRDefault="00000000">
            <w:pPr>
              <w:spacing w:line="240" w:lineRule="auto"/>
              <w:jc w:val="center"/>
            </w:pPr>
            <w:r>
              <w:rPr>
                <w:rFonts w:hint="eastAsia"/>
              </w:rPr>
              <w:t>系统支持</w:t>
            </w:r>
          </w:p>
        </w:tc>
        <w:tc>
          <w:tcPr>
            <w:tcW w:w="1234" w:type="dxa"/>
            <w:vAlign w:val="center"/>
          </w:tcPr>
          <w:p w14:paraId="2D8B3C09" w14:textId="77777777" w:rsidR="00997F4D" w:rsidRDefault="00000000">
            <w:pPr>
              <w:spacing w:line="240" w:lineRule="auto"/>
              <w:jc w:val="center"/>
            </w:pPr>
            <w:r>
              <w:rPr>
                <w:rFonts w:hint="eastAsia"/>
              </w:rPr>
              <w:t>全</w:t>
            </w:r>
            <w:r>
              <w:rPr>
                <w:rFonts w:hint="eastAsia"/>
              </w:rPr>
              <w:t>SoC</w:t>
            </w:r>
          </w:p>
        </w:tc>
        <w:tc>
          <w:tcPr>
            <w:tcW w:w="1308" w:type="dxa"/>
            <w:vAlign w:val="center"/>
          </w:tcPr>
          <w:p w14:paraId="518AF1EC" w14:textId="77777777" w:rsidR="00997F4D" w:rsidRDefault="00000000">
            <w:pPr>
              <w:spacing w:line="240" w:lineRule="auto"/>
              <w:jc w:val="center"/>
            </w:pPr>
            <w:r>
              <w:rPr>
                <w:rFonts w:ascii="Arial" w:hAnsi="Arial" w:cs="Arial"/>
              </w:rPr>
              <w:t>×</w:t>
            </w:r>
          </w:p>
        </w:tc>
        <w:tc>
          <w:tcPr>
            <w:tcW w:w="892" w:type="dxa"/>
            <w:vAlign w:val="center"/>
          </w:tcPr>
          <w:p w14:paraId="5A6FBD9B" w14:textId="77777777" w:rsidR="00997F4D" w:rsidRDefault="00000000">
            <w:pPr>
              <w:spacing w:line="240" w:lineRule="auto"/>
              <w:jc w:val="center"/>
            </w:pPr>
            <w:r>
              <w:rPr>
                <w:rFonts w:ascii="Arial" w:hAnsi="Arial" w:cs="Arial"/>
              </w:rPr>
              <w:t>×</w:t>
            </w:r>
          </w:p>
        </w:tc>
        <w:tc>
          <w:tcPr>
            <w:tcW w:w="1608" w:type="dxa"/>
            <w:vAlign w:val="center"/>
          </w:tcPr>
          <w:p w14:paraId="0BC9B91B" w14:textId="77777777" w:rsidR="00997F4D" w:rsidRDefault="00000000">
            <w:pPr>
              <w:spacing w:line="240" w:lineRule="auto"/>
              <w:jc w:val="center"/>
            </w:pPr>
            <w:r>
              <w:rPr>
                <w:rFonts w:ascii="Arial" w:hAnsi="Arial" w:cs="Arial"/>
              </w:rPr>
              <w:t>×</w:t>
            </w:r>
          </w:p>
        </w:tc>
        <w:tc>
          <w:tcPr>
            <w:tcW w:w="1525" w:type="dxa"/>
            <w:vAlign w:val="center"/>
          </w:tcPr>
          <w:p w14:paraId="54CEF376" w14:textId="77777777" w:rsidR="00997F4D" w:rsidRDefault="00000000">
            <w:pPr>
              <w:spacing w:line="240" w:lineRule="auto"/>
              <w:jc w:val="center"/>
            </w:pPr>
            <w:r>
              <w:rPr>
                <w:rFonts w:ascii="Arial" w:hAnsi="Arial" w:cs="Arial"/>
              </w:rPr>
              <w:t>×</w:t>
            </w:r>
          </w:p>
        </w:tc>
        <w:tc>
          <w:tcPr>
            <w:tcW w:w="1725" w:type="dxa"/>
            <w:vAlign w:val="center"/>
          </w:tcPr>
          <w:p w14:paraId="225EC79E" w14:textId="77777777" w:rsidR="00997F4D" w:rsidRDefault="00000000">
            <w:pPr>
              <w:spacing w:line="240" w:lineRule="auto"/>
              <w:jc w:val="center"/>
            </w:pPr>
            <w:r>
              <w:rPr>
                <w:rFonts w:ascii="Arial" w:hAnsi="Arial" w:cs="Arial"/>
              </w:rPr>
              <w:t>√</w:t>
            </w:r>
          </w:p>
        </w:tc>
      </w:tr>
      <w:tr w:rsidR="00997F4D" w14:paraId="2289F4B6" w14:textId="77777777">
        <w:trPr>
          <w:jc w:val="center"/>
        </w:trPr>
        <w:tc>
          <w:tcPr>
            <w:tcW w:w="808" w:type="dxa"/>
            <w:vMerge/>
            <w:vAlign w:val="center"/>
          </w:tcPr>
          <w:p w14:paraId="4CF496CC" w14:textId="77777777" w:rsidR="00997F4D" w:rsidRDefault="00997F4D">
            <w:pPr>
              <w:spacing w:line="240" w:lineRule="auto"/>
              <w:jc w:val="center"/>
            </w:pPr>
          </w:p>
        </w:tc>
        <w:tc>
          <w:tcPr>
            <w:tcW w:w="1234" w:type="dxa"/>
            <w:vAlign w:val="center"/>
          </w:tcPr>
          <w:p w14:paraId="5E49DC3C" w14:textId="77777777" w:rsidR="00997F4D" w:rsidRDefault="00000000">
            <w:pPr>
              <w:spacing w:line="240" w:lineRule="auto"/>
              <w:jc w:val="center"/>
            </w:pPr>
            <w:r>
              <w:rPr>
                <w:rFonts w:hint="eastAsia"/>
              </w:rPr>
              <w:t>OS</w:t>
            </w:r>
            <w:r>
              <w:rPr>
                <w:rFonts w:hint="eastAsia"/>
              </w:rPr>
              <w:t>支持</w:t>
            </w:r>
          </w:p>
        </w:tc>
        <w:tc>
          <w:tcPr>
            <w:tcW w:w="1308" w:type="dxa"/>
            <w:vAlign w:val="center"/>
          </w:tcPr>
          <w:p w14:paraId="5292D89D" w14:textId="77777777" w:rsidR="00997F4D" w:rsidRDefault="00000000">
            <w:pPr>
              <w:spacing w:line="240" w:lineRule="auto"/>
              <w:jc w:val="center"/>
            </w:pPr>
            <w:r>
              <w:rPr>
                <w:rFonts w:ascii="Arial" w:hAnsi="Arial" w:cs="Arial"/>
              </w:rPr>
              <w:t>√</w:t>
            </w:r>
          </w:p>
        </w:tc>
        <w:tc>
          <w:tcPr>
            <w:tcW w:w="892" w:type="dxa"/>
            <w:vAlign w:val="center"/>
          </w:tcPr>
          <w:p w14:paraId="668CF1AC" w14:textId="77777777" w:rsidR="00997F4D" w:rsidRDefault="00000000">
            <w:pPr>
              <w:spacing w:line="240" w:lineRule="auto"/>
              <w:jc w:val="center"/>
            </w:pPr>
            <w:r>
              <w:rPr>
                <w:rFonts w:ascii="Arial" w:hAnsi="Arial" w:cs="Arial"/>
              </w:rPr>
              <w:t>√</w:t>
            </w:r>
          </w:p>
        </w:tc>
        <w:tc>
          <w:tcPr>
            <w:tcW w:w="1608" w:type="dxa"/>
            <w:vAlign w:val="center"/>
          </w:tcPr>
          <w:p w14:paraId="4820503D" w14:textId="77777777" w:rsidR="00997F4D" w:rsidRDefault="00000000">
            <w:pPr>
              <w:spacing w:line="240" w:lineRule="auto"/>
              <w:jc w:val="center"/>
            </w:pPr>
            <w:r>
              <w:rPr>
                <w:rFonts w:ascii="Arial" w:hAnsi="Arial" w:cs="Arial"/>
              </w:rPr>
              <w:t>×</w:t>
            </w:r>
          </w:p>
        </w:tc>
        <w:tc>
          <w:tcPr>
            <w:tcW w:w="1525" w:type="dxa"/>
            <w:vAlign w:val="center"/>
          </w:tcPr>
          <w:p w14:paraId="1AB31E90" w14:textId="77777777" w:rsidR="00997F4D" w:rsidRDefault="00000000">
            <w:pPr>
              <w:spacing w:line="240" w:lineRule="auto"/>
              <w:jc w:val="center"/>
            </w:pPr>
            <w:r>
              <w:rPr>
                <w:rFonts w:ascii="Arial" w:hAnsi="Arial" w:cs="Arial"/>
              </w:rPr>
              <w:t>×</w:t>
            </w:r>
          </w:p>
        </w:tc>
        <w:tc>
          <w:tcPr>
            <w:tcW w:w="1725" w:type="dxa"/>
            <w:vAlign w:val="center"/>
          </w:tcPr>
          <w:p w14:paraId="64A82B17" w14:textId="77777777" w:rsidR="00997F4D" w:rsidRDefault="00000000">
            <w:pPr>
              <w:spacing w:line="240" w:lineRule="auto"/>
              <w:jc w:val="center"/>
            </w:pPr>
            <w:r>
              <w:rPr>
                <w:rFonts w:ascii="Arial" w:hAnsi="Arial" w:cs="Arial"/>
              </w:rPr>
              <w:t>√</w:t>
            </w:r>
          </w:p>
        </w:tc>
      </w:tr>
    </w:tbl>
    <w:p w14:paraId="217DBE6A" w14:textId="77777777" w:rsidR="00997F4D" w:rsidRDefault="00000000">
      <w:pPr>
        <w:pStyle w:val="aff2"/>
      </w:pPr>
      <w:r>
        <w:rPr>
          <w:rFonts w:hint="eastAsia"/>
        </w:rPr>
        <w:t>表</w:t>
      </w:r>
      <w:r>
        <w:rPr>
          <w:rFonts w:hint="eastAsia"/>
        </w:rPr>
        <w:t xml:space="preserve"> </w:t>
      </w:r>
      <w:r>
        <w:rPr>
          <w:rFonts w:hint="eastAsia"/>
        </w:rPr>
        <w:t>各类加速器生成器性能对比表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6FFEA93E" w14:textId="77777777" w:rsidR="00997F4D" w:rsidRDefault="00000000">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14:paraId="17AFAD55" w14:textId="77777777" w:rsidR="00997F4D" w:rsidRDefault="00000000">
      <w:pPr>
        <w:pStyle w:val="2"/>
      </w:pPr>
      <w:bookmarkStart w:id="132" w:name="_Toc31398"/>
      <w:r>
        <w:rPr>
          <w:rFonts w:hint="eastAsia"/>
        </w:rPr>
        <w:t>本文主要研究内容</w:t>
      </w:r>
      <w:commentRangeStart w:id="133"/>
      <w:commentRangeEnd w:id="133"/>
      <w:r>
        <w:commentReference w:id="133"/>
      </w:r>
      <w:bookmarkEnd w:id="132"/>
    </w:p>
    <w:p w14:paraId="187D7B49" w14:textId="77777777" w:rsidR="00997F4D" w:rsidRDefault="00000000">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w:t>
      </w:r>
      <w:r>
        <w:rPr>
          <w:rFonts w:hint="eastAsia"/>
        </w:rPr>
        <w:t>So</w:t>
      </w:r>
      <w:r>
        <w:t>C</w:t>
      </w:r>
      <w:r>
        <w:rPr>
          <w:rFonts w:hint="eastAsia"/>
        </w:rPr>
        <w:t>中（其中包含</w:t>
      </w:r>
      <w:r>
        <w:rPr>
          <w:rFonts w:hint="eastAsia"/>
        </w:rPr>
        <w:t>R</w:t>
      </w:r>
      <w:r>
        <w:t>ISC-V</w:t>
      </w:r>
      <w:r>
        <w:rPr>
          <w:rFonts w:hint="eastAsia"/>
        </w:rPr>
        <w:t>核</w:t>
      </w:r>
      <w:r>
        <w:rPr>
          <w:rFonts w:hint="eastAsia"/>
        </w:rPr>
        <w:t>Rock</w:t>
      </w:r>
      <w:r>
        <w:t>et</w:t>
      </w:r>
      <w:r>
        <w:rPr>
          <w:rFonts w:hint="eastAsia"/>
        </w:rPr>
        <w:t>,</w:t>
      </w:r>
      <w:r>
        <w:t>DRAM</w:t>
      </w:r>
      <w:r>
        <w:rPr>
          <w:rFonts w:hint="eastAsia"/>
        </w:rPr>
        <w:t>以及数据</w:t>
      </w:r>
      <w:r>
        <w:rPr>
          <w:rFonts w:hint="eastAsia"/>
        </w:rPr>
        <w:t>Ca</w:t>
      </w:r>
      <w:r>
        <w:t>che</w:t>
      </w:r>
      <w:r>
        <w:rPr>
          <w:rFonts w:hint="eastAsia"/>
        </w:rPr>
        <w:t>等），并在此基础上实现了专用于协处理器的扩展指令，实现了“全栈式”的软硬件协同。</w:t>
      </w:r>
    </w:p>
    <w:p w14:paraId="20EF5DA3" w14:textId="77777777" w:rsidR="00997F4D" w:rsidRDefault="00000000">
      <w:pPr>
        <w:ind w:firstLine="480"/>
      </w:pPr>
      <w:r>
        <w:rPr>
          <w:rFonts w:hint="eastAsia"/>
        </w:rPr>
        <w:t>后续章节首先从卷积神经网络层面进行分析，研究卷积神经网络的相关概念，并以“权重固定型”（</w:t>
      </w:r>
      <w:r>
        <w:rPr>
          <w:rFonts w:hint="eastAsia"/>
        </w:rPr>
        <w:t>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）数据流的脉动阵列为例说明如何从硬件角度实现卷积神经网络的加速。之后从二值复数神经网络的算法层面着手分析，研究算法本身的并行结构、数据特点，以及二值复数的计算、象限二值化、复数批标准化、</w:t>
      </w:r>
      <w:proofErr w:type="gramStart"/>
      <w:r>
        <w:rPr>
          <w:rFonts w:hint="eastAsia"/>
        </w:rPr>
        <w:t>二值化等</w:t>
      </w:r>
      <w:proofErr w:type="gramEnd"/>
      <w:r>
        <w:rPr>
          <w:rFonts w:hint="eastAsia"/>
        </w:rPr>
        <w:t>概念，其中首要在于分析二值复数神经网络的具体模型以及各层功能与具体实现，</w:t>
      </w:r>
      <w:r>
        <w:rPr>
          <w:rFonts w:hint="eastAsia"/>
        </w:rPr>
        <w:lastRenderedPageBreak/>
        <w:t>并基于“软硬件协同”设计理念分别提出硬件实现方案。</w:t>
      </w:r>
    </w:p>
    <w:p w14:paraId="19E7FFF2" w14:textId="77777777" w:rsidR="00997F4D" w:rsidRDefault="00000000">
      <w:pPr>
        <w:ind w:firstLine="480"/>
      </w:pPr>
      <w:r>
        <w:rPr>
          <w:rFonts w:hint="eastAsia"/>
        </w:rPr>
        <w:t>在有了上述算法研究的基础上，我们将设计出适用于</w:t>
      </w:r>
      <w:proofErr w:type="gramStart"/>
      <w:r>
        <w:rPr>
          <w:rFonts w:hint="eastAsia"/>
        </w:rPr>
        <w:t>各类二值</w:t>
      </w:r>
      <w:proofErr w:type="gramEnd"/>
      <w:r>
        <w:rPr>
          <w:rFonts w:hint="eastAsia"/>
        </w:rPr>
        <w:t>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w:t>
      </w:r>
      <w:r>
        <w:rPr>
          <w:rFonts w:hint="eastAsia"/>
        </w:rPr>
        <w:t>NHWC</w:t>
      </w:r>
      <w:r>
        <w:rPr>
          <w:rFonts w:hint="eastAsia"/>
        </w:rPr>
        <w:t>并行存储方式，极大地减少了数据访问次数和提升了数据计算的并行性；紧接着是针对计算核心脉动阵列的设计，</w:t>
      </w:r>
      <w:proofErr w:type="gramStart"/>
      <w:r>
        <w:rPr>
          <w:rFonts w:hint="eastAsia"/>
        </w:rPr>
        <w:t>基于谷歌</w:t>
      </w:r>
      <w:proofErr w:type="gramEnd"/>
      <w:r>
        <w:rPr>
          <w:rFonts w:hint="eastAsia"/>
        </w:rPr>
        <w:t>TPU</w:t>
      </w:r>
      <w:r>
        <w:rPr>
          <w:rFonts w:hint="eastAsia"/>
        </w:rPr>
        <w:t>中的脉动阵列和上述的存储方式，我们提出了</w:t>
      </w:r>
      <w:r>
        <w:rPr>
          <w:rFonts w:hint="eastAsia"/>
        </w:rPr>
        <w:t>SATU</w:t>
      </w:r>
      <w:r>
        <w:rPr>
          <w:rFonts w:hint="eastAsia"/>
        </w:rPr>
        <w:t>，</w:t>
      </w:r>
      <w:r>
        <w:rPr>
          <w:rFonts w:hint="eastAsia"/>
        </w:rPr>
        <w:t>SATU</w:t>
      </w:r>
      <w:r>
        <w:rPr>
          <w:rFonts w:hint="eastAsia"/>
        </w:rPr>
        <w:t>的设计借鉴了</w:t>
      </w:r>
      <w:r>
        <w:rPr>
          <w:rFonts w:hint="eastAsia"/>
        </w:rPr>
        <w:t>Yaman Umuroglu</w:t>
      </w:r>
      <w:r>
        <w:rPr>
          <w:rFonts w:hint="eastAsia"/>
        </w:rPr>
        <w:t>等人提出</w:t>
      </w:r>
      <w:r>
        <w:rPr>
          <w:rFonts w:hint="eastAsia"/>
        </w:rPr>
        <w:t>FINN</w:t>
      </w:r>
      <w:r>
        <w:rPr>
          <w:rFonts w:hint="eastAsia"/>
        </w:rPr>
        <w:t>框架中的“矩阵向量阈值单元（</w:t>
      </w:r>
      <w:r>
        <w:rPr>
          <w:rFonts w:hint="eastAsia"/>
        </w:rPr>
        <w:t>Matrix</w:t>
      </w:r>
      <w:r>
        <w:rPr>
          <w:rFonts w:hint="eastAsia"/>
        </w:rPr>
        <w:t>–</w:t>
      </w:r>
      <w:r>
        <w:rPr>
          <w:rFonts w:hint="eastAsia"/>
        </w:rPr>
        <w:t>Vector</w:t>
      </w:r>
      <w:r>
        <w:rPr>
          <w:rFonts w:hint="eastAsia"/>
        </w:rPr>
        <w:t>–</w:t>
      </w:r>
      <w:r>
        <w:rPr>
          <w:rFonts w:hint="eastAsia"/>
        </w:rPr>
        <w:t>Threshold Unit</w:t>
      </w:r>
      <w:r>
        <w:rPr>
          <w:rFonts w:hint="eastAsia"/>
        </w:rPr>
        <w:t>，</w:t>
      </w:r>
      <w:r>
        <w:rPr>
          <w:rFonts w:hint="eastAsia"/>
        </w:rPr>
        <w:t>MVTU</w:t>
      </w:r>
      <w:r>
        <w:rPr>
          <w:rFonts w:hint="eastAsia"/>
        </w:rPr>
        <w:t>）”，不仅将整数或浮点数的乘加运算同步为多比特并行的二值复数的</w:t>
      </w:r>
      <w:del w:id="134" w:author="GYJ" w:date="2022-11-11T15:19:00Z">
        <w:r>
          <w:rPr>
            <w:rFonts w:hint="eastAsia"/>
          </w:rPr>
          <w:delText>xor-</w:delText>
        </w:r>
      </w:del>
      <w:r>
        <w:rPr>
          <w:rFonts w:hint="eastAsia"/>
        </w:rPr>
        <w:t>popcount</w:t>
      </w:r>
      <w:ins w:id="135" w:author="GYJ" w:date="2022-11-11T15:19:00Z">
        <w:r>
          <w:rPr>
            <w:rFonts w:hint="eastAsia"/>
          </w:rPr>
          <w:t>(xnor)</w:t>
        </w:r>
      </w:ins>
      <w:r>
        <w:rPr>
          <w:rFonts w:hint="eastAsia"/>
        </w:rPr>
        <w:t>运算，避免了复杂的乘法运算，最大限度的降低了硬件开销，且利用多比特并行特性，可在单次运算中完成</w:t>
      </w:r>
      <w:r>
        <w:rPr>
          <w:rFonts w:hint="eastAsia"/>
        </w:rPr>
        <w:t>32</w:t>
      </w:r>
      <w:r>
        <w:rPr>
          <w:rFonts w:hint="eastAsia"/>
        </w:rPr>
        <w:t>个通道（其中</w:t>
      </w:r>
      <w:r>
        <w:rPr>
          <w:rFonts w:hint="eastAsia"/>
        </w:rPr>
        <w:t>16</w:t>
      </w:r>
      <w:r>
        <w:rPr>
          <w:rFonts w:hint="eastAsia"/>
        </w:rPr>
        <w:t>个为复数的实部通道，另外</w:t>
      </w:r>
      <w:r>
        <w:rPr>
          <w:rFonts w:hint="eastAsia"/>
        </w:rPr>
        <w:t>16</w:t>
      </w:r>
      <w:r>
        <w:rPr>
          <w:rFonts w:hint="eastAsia"/>
        </w:rPr>
        <w:t>个为复数的虚部通道），最大化提高了设计的能效；而且在精度损失可忽略的条件下，使用多个比较器替代了复杂的</w:t>
      </w:r>
      <w:r>
        <w:rPr>
          <w:rFonts w:hint="eastAsia"/>
        </w:rPr>
        <w:t>batch normalizatio</w:t>
      </w:r>
      <w:r>
        <w:rPr>
          <w:rFonts w:hint="eastAsia"/>
        </w:rPr>
        <w:t>计算，解决了二值复数神经网络中</w:t>
      </w:r>
      <w:r>
        <w:rPr>
          <w:rFonts w:hint="eastAsia"/>
        </w:rPr>
        <w:t>BN</w:t>
      </w:r>
      <w:proofErr w:type="gramStart"/>
      <w:r>
        <w:rPr>
          <w:rFonts w:hint="eastAsia"/>
        </w:rPr>
        <w:t>层计算</w:t>
      </w:r>
      <w:proofErr w:type="gramEnd"/>
      <w:r>
        <w:rPr>
          <w:rFonts w:hint="eastAsia"/>
        </w:rPr>
        <w:t>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w:t>
      </w:r>
      <w:r>
        <w:rPr>
          <w:rFonts w:hint="eastAsia"/>
        </w:rPr>
        <w:t>s</w:t>
      </w:r>
    </w:p>
    <w:p w14:paraId="7452B68F" w14:textId="77777777" w:rsidR="00997F4D" w:rsidRDefault="00000000">
      <w:pPr>
        <w:ind w:firstLine="480"/>
      </w:pPr>
      <w:r>
        <w:rPr>
          <w:rFonts w:hint="eastAsia"/>
        </w:rPr>
        <w:t>与其他神经网络加速器设计不同，在完成上述的协处理器设计后，我们又将协处理器与主处理器在</w:t>
      </w:r>
      <w:r>
        <w:rPr>
          <w:rFonts w:hint="eastAsia"/>
        </w:rPr>
        <w:t>RISC-V</w:t>
      </w:r>
      <w:r>
        <w:rPr>
          <w:rFonts w:hint="eastAsia"/>
        </w:rPr>
        <w:t>环境下进行集成，并提出了面向二值复数神经网络的加速器的系统硬件整体架构，而后针对完成的</w:t>
      </w:r>
      <w:r>
        <w:rPr>
          <w:rFonts w:hint="eastAsia"/>
        </w:rPr>
        <w:t>S</w:t>
      </w:r>
      <w:r>
        <w:t>OC</w:t>
      </w:r>
      <w:r>
        <w:rPr>
          <w:rFonts w:hint="eastAsia"/>
        </w:rPr>
        <w:t>系统进行软件设计，即开发相应的</w:t>
      </w:r>
      <w:r>
        <w:rPr>
          <w:rFonts w:hint="eastAsia"/>
        </w:rPr>
        <w:t>C</w:t>
      </w:r>
      <w:r>
        <w:rPr>
          <w:rFonts w:hint="eastAsia"/>
        </w:rPr>
        <w:t>函数库，在此函数库的基础上我们进而完成了一个二值复数的低光增强网络的</w:t>
      </w:r>
      <w:proofErr w:type="gramStart"/>
      <w:r>
        <w:rPr>
          <w:rFonts w:hint="eastAsia"/>
        </w:rPr>
        <w:t>的</w:t>
      </w:r>
      <w:proofErr w:type="gramEnd"/>
      <w:r>
        <w:rPr>
          <w:rFonts w:hint="eastAsia"/>
        </w:rPr>
        <w:t>软件实现。</w:t>
      </w:r>
    </w:p>
    <w:p w14:paraId="24328F60" w14:textId="77777777" w:rsidR="00997F4D" w:rsidRDefault="00000000">
      <w:pPr>
        <w:ind w:firstLine="480"/>
      </w:pPr>
      <w:r>
        <w:rPr>
          <w:rFonts w:hint="eastAsia"/>
        </w:rPr>
        <w:t>将上一步使用</w:t>
      </w:r>
      <w:r>
        <w:rPr>
          <w:rFonts w:hint="eastAsia"/>
        </w:rPr>
        <w:t>C</w:t>
      </w:r>
      <w:r>
        <w:rPr>
          <w:rFonts w:hint="eastAsia"/>
        </w:rPr>
        <w:t>语言完成的软件算法编译并在我们设计的专用加速器上运行，这一步也相当于完成了加速器的功能仿真验证。完成相应的功能仿真后，在</w:t>
      </w:r>
      <w:r>
        <w:rPr>
          <w:rFonts w:hint="eastAsia"/>
        </w:rPr>
        <w:t>F</w:t>
      </w:r>
      <w:r>
        <w:t>PGA</w:t>
      </w:r>
      <w:r>
        <w:rPr>
          <w:rFonts w:hint="eastAsia"/>
        </w:rPr>
        <w:t>板上实现加速器硬件电路，并进行资源评估。</w:t>
      </w:r>
    </w:p>
    <w:p w14:paraId="42B3206E" w14:textId="77777777" w:rsidR="00997F4D" w:rsidRDefault="00000000">
      <w:pPr>
        <w:pStyle w:val="2"/>
      </w:pPr>
      <w:bookmarkStart w:id="136" w:name="_Toc57189226"/>
      <w:bookmarkStart w:id="137" w:name="_Toc46962955"/>
      <w:bookmarkStart w:id="138" w:name="_Toc30951"/>
      <w:bookmarkEnd w:id="116"/>
      <w:bookmarkEnd w:id="117"/>
      <w:bookmarkEnd w:id="118"/>
      <w:bookmarkEnd w:id="119"/>
      <w:bookmarkEnd w:id="120"/>
      <w:r>
        <w:t>本文</w:t>
      </w:r>
      <w:bookmarkEnd w:id="136"/>
      <w:bookmarkEnd w:id="137"/>
      <w:r>
        <w:rPr>
          <w:rFonts w:hint="eastAsia"/>
        </w:rPr>
        <w:t>的章节安排</w:t>
      </w:r>
      <w:bookmarkEnd w:id="138"/>
    </w:p>
    <w:p w14:paraId="6CEFEB88" w14:textId="77777777" w:rsidR="00997F4D" w:rsidRDefault="00000000">
      <w:pPr>
        <w:ind w:firstLineChars="200" w:firstLine="480"/>
      </w:pPr>
      <w:bookmarkStart w:id="139" w:name="_Hlk89173058"/>
      <w:r>
        <w:rPr>
          <w:rFonts w:hint="eastAsia"/>
        </w:rPr>
        <w:t>本论文</w:t>
      </w:r>
      <w:bookmarkEnd w:id="139"/>
      <w:r>
        <w:rPr>
          <w:rFonts w:hint="eastAsia"/>
        </w:rPr>
        <w:t>利用“软硬件协同”设计思想，设计了面向二值复数神经网络的专用加速器系统电路和底层函数库，在软硬件的基础上实现了二值复数的低光增强网络算法。</w:t>
      </w:r>
    </w:p>
    <w:p w14:paraId="4B2BBCDD" w14:textId="77777777" w:rsidR="00997F4D" w:rsidRDefault="00000000">
      <w:r>
        <w:rPr>
          <w:rFonts w:hint="eastAsia"/>
        </w:rPr>
        <w:lastRenderedPageBreak/>
        <w:t>以下是本文的章节结构安排：</w:t>
      </w:r>
    </w:p>
    <w:p w14:paraId="67F938E2" w14:textId="77777777" w:rsidR="00997F4D" w:rsidRDefault="00000000">
      <w:pPr>
        <w:pStyle w:val="aff1"/>
        <w:numPr>
          <w:ilvl w:val="0"/>
          <w:numId w:val="6"/>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14:paraId="5F0824B2" w14:textId="77777777" w:rsidR="00997F4D" w:rsidRDefault="00000000">
      <w:pPr>
        <w:pStyle w:val="aff1"/>
        <w:numPr>
          <w:ilvl w:val="0"/>
          <w:numId w:val="6"/>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w:t>
      </w:r>
      <w:proofErr w:type="gramStart"/>
      <w:r>
        <w:rPr>
          <w:rFonts w:hint="eastAsia"/>
        </w:rPr>
        <w:t>二值化原理</w:t>
      </w:r>
      <w:proofErr w:type="gramEnd"/>
      <w:r>
        <w:rPr>
          <w:rFonts w:hint="eastAsia"/>
        </w:rPr>
        <w:t>和二值复数计算原理，并介绍了矩阵向量阈值单元，为后面的硬件设计铺垫。</w:t>
      </w:r>
    </w:p>
    <w:p w14:paraId="56749E66" w14:textId="77777777" w:rsidR="00997F4D" w:rsidRDefault="00000000">
      <w:pPr>
        <w:pStyle w:val="aff1"/>
        <w:numPr>
          <w:ilvl w:val="0"/>
          <w:numId w:val="6"/>
        </w:numPr>
        <w:ind w:firstLineChars="0"/>
      </w:pPr>
      <w:r>
        <w:rPr>
          <w:rFonts w:hint="eastAsia"/>
        </w:rPr>
        <w:t>本章主要针对二值复数神经网络设计了专用的协处理器，我们首先提出了本次协处理器设计架构，并基于</w:t>
      </w:r>
      <w:r>
        <w:rPr>
          <w:rFonts w:hint="eastAsia"/>
        </w:rPr>
        <w:t>RISC-V</w:t>
      </w:r>
      <w:r>
        <w:rPr>
          <w:rFonts w:hint="eastAsia"/>
        </w:rPr>
        <w:t>扩展指令设计了协处理器指令集，之后结合了脉动阵列和</w:t>
      </w:r>
      <w:r>
        <w:rPr>
          <w:rFonts w:hint="eastAsia"/>
        </w:rPr>
        <w:t>MVTU</w:t>
      </w:r>
      <w:r>
        <w:rPr>
          <w:rFonts w:hint="eastAsia"/>
        </w:rPr>
        <w:t>设计了面向二值复数神经网络计算的</w:t>
      </w:r>
      <w:r>
        <w:rPr>
          <w:rFonts w:hint="eastAsia"/>
        </w:rPr>
        <w:t>SATU</w:t>
      </w:r>
      <w:r>
        <w:rPr>
          <w:rFonts w:hint="eastAsia"/>
        </w:rPr>
        <w:t>（脉动阵列阈值计算单元），之后针对二值复数的数据特点，我们提出并设计了“</w:t>
      </w:r>
      <w:r>
        <w:rPr>
          <w:rFonts w:hint="eastAsia"/>
        </w:rPr>
        <w:t>row-addressed</w:t>
      </w:r>
      <w:r>
        <w:rPr>
          <w:rFonts w:hint="eastAsia"/>
        </w:rPr>
        <w:t>”型片上存储系统和新型的类</w:t>
      </w:r>
      <w:r>
        <w:rPr>
          <w:rFonts w:hint="eastAsia"/>
        </w:rPr>
        <w:t>NHWC</w:t>
      </w:r>
      <w:r>
        <w:rPr>
          <w:rFonts w:hint="eastAsia"/>
        </w:rPr>
        <w:t>存储方式。</w:t>
      </w:r>
    </w:p>
    <w:p w14:paraId="52ED91CF" w14:textId="77777777" w:rsidR="00997F4D" w:rsidRDefault="00000000">
      <w:pPr>
        <w:pStyle w:val="aff1"/>
        <w:numPr>
          <w:ilvl w:val="0"/>
          <w:numId w:val="6"/>
        </w:numPr>
        <w:ind w:firstLineChars="0"/>
      </w:pPr>
      <w:r>
        <w:rPr>
          <w:rFonts w:hint="eastAsia"/>
        </w:rPr>
        <w:t>在第三章协处理器设计的基础上，本章进一步实现了二值复数神经网络的专用加速器的系统设计。为此，我们首先介绍了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等；之后我们介绍了专用加速器的系统硬件架构设计，并介绍了系统的多级分布式存储系统和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LLIE-cBNN</w:t>
      </w:r>
      <w:r>
        <w:rPr>
          <w:rFonts w:hint="eastAsia"/>
        </w:rPr>
        <w:t>算法的二值复数卷积运算部分。</w:t>
      </w:r>
    </w:p>
    <w:p w14:paraId="7EFF9B78" w14:textId="77777777" w:rsidR="00997F4D" w:rsidRDefault="00000000">
      <w:pPr>
        <w:pStyle w:val="aff1"/>
        <w:numPr>
          <w:ilvl w:val="0"/>
          <w:numId w:val="6"/>
        </w:numPr>
        <w:ind w:firstLineChars="0"/>
      </w:pPr>
      <w:r>
        <w:rPr>
          <w:rFonts w:hint="eastAsia"/>
        </w:rPr>
        <w:t>本章主要是对前面实现的专用加速器进行功能仿真与性能评估。为此我们搭建了专用加速器系统级的</w:t>
      </w:r>
      <w:r>
        <w:rPr>
          <w:rFonts w:hint="eastAsia"/>
        </w:rPr>
        <w:t>RTL</w:t>
      </w:r>
      <w:r>
        <w:rPr>
          <w:rFonts w:hint="eastAsia"/>
        </w:rPr>
        <w:t>验证平台，首先从指令集层面验证了加速器协处理器的功能，之后又从系统层面上实现</w:t>
      </w:r>
      <w:r>
        <w:rPr>
          <w:rFonts w:hint="eastAsia"/>
        </w:rPr>
        <w:t>LLIE-cBNN</w:t>
      </w:r>
      <w:r>
        <w:rPr>
          <w:rFonts w:hint="eastAsia"/>
        </w:rPr>
        <w:t>算法，并与</w:t>
      </w:r>
      <w:r>
        <w:rPr>
          <w:rFonts w:hint="eastAsia"/>
        </w:rPr>
        <w:t>GPU</w:t>
      </w:r>
      <w:r>
        <w:rPr>
          <w:rFonts w:hint="eastAsia"/>
        </w:rPr>
        <w:t>中运行结果对比，证明了本次设计的专用加速器可以准确的完成二值复数神经网络的加速任务；之后在</w:t>
      </w:r>
      <w:r>
        <w:rPr>
          <w:rFonts w:hint="eastAsia"/>
        </w:rPr>
        <w:t>FPGA</w:t>
      </w:r>
      <w:r>
        <w:rPr>
          <w:rFonts w:hint="eastAsia"/>
        </w:rPr>
        <w:t>板上实现本次设计，并进行性能与资源评估。</w:t>
      </w:r>
    </w:p>
    <w:p w14:paraId="2EFC52AA" w14:textId="77777777" w:rsidR="00997F4D" w:rsidRDefault="00000000">
      <w:pPr>
        <w:pStyle w:val="aff1"/>
        <w:numPr>
          <w:ilvl w:val="0"/>
          <w:numId w:val="6"/>
        </w:numPr>
        <w:ind w:firstLineChars="0"/>
      </w:pPr>
      <w:r>
        <w:rPr>
          <w:rFonts w:hint="eastAsia"/>
        </w:rPr>
        <w:t>本章中我们总结了本次工作的研究内容和创新点，回顾了工作的研究意义，并对后续设计的完善与迭代做出了展望。</w:t>
      </w:r>
    </w:p>
    <w:p w14:paraId="20FC1834" w14:textId="77777777" w:rsidR="00997F4D" w:rsidRDefault="00000000">
      <w:pPr>
        <w:pStyle w:val="1"/>
        <w:ind w:left="576" w:hanging="576"/>
        <w:rPr>
          <w:b w:val="0"/>
        </w:rPr>
      </w:pPr>
      <w:bookmarkStart w:id="140" w:name="_Toc30949"/>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140"/>
    </w:p>
    <w:p w14:paraId="02395192" w14:textId="77777777" w:rsidR="00997F4D" w:rsidRDefault="00000000">
      <w:pPr>
        <w:pStyle w:val="2"/>
      </w:pPr>
      <w:bookmarkStart w:id="141" w:name="_Toc57189228"/>
      <w:bookmarkStart w:id="142" w:name="_Toc30299"/>
      <w:bookmarkStart w:id="143" w:name="_Toc46962957"/>
      <w:r>
        <w:t>引言</w:t>
      </w:r>
      <w:bookmarkEnd w:id="141"/>
      <w:bookmarkEnd w:id="142"/>
      <w:bookmarkEnd w:id="143"/>
    </w:p>
    <w:p w14:paraId="6BFAF6DF" w14:textId="77777777" w:rsidR="00997F4D" w:rsidRDefault="00000000">
      <w:pPr>
        <w:ind w:firstLine="480"/>
      </w:pPr>
      <w:r>
        <w:rPr>
          <w:rFonts w:hint="eastAsia"/>
        </w:rPr>
        <w:t>卷积神经网络（</w:t>
      </w:r>
      <w:r>
        <w:rPr>
          <w:rFonts w:hint="eastAsia"/>
        </w:rPr>
        <w:t>Convolutional Neural Network, CNN</w:t>
      </w:r>
      <w:r>
        <w:rPr>
          <w:rFonts w:hint="eastAsia"/>
        </w:rPr>
        <w:t>）作为深度学习领域最具代表性的网络模型，由于其较强的特征提取和分类识别的能力，在图像处理领域应用极其广泛。</w:t>
      </w:r>
      <w:r>
        <w:rPr>
          <w:rFonts w:hint="eastAsia"/>
        </w:rPr>
        <w:t>1998</w:t>
      </w:r>
      <w:r>
        <w:rPr>
          <w:rFonts w:hint="eastAsia"/>
        </w:rPr>
        <w:t>年，</w:t>
      </w:r>
      <w:proofErr w:type="gramStart"/>
      <w:r>
        <w:rPr>
          <w:rFonts w:hint="eastAsia"/>
        </w:rPr>
        <w:t>杨立昆在</w:t>
      </w:r>
      <w:proofErr w:type="gramEnd"/>
      <w:r>
        <w:rPr>
          <w:rFonts w:hint="eastAsia"/>
        </w:rPr>
        <w:t>其</w:t>
      </w:r>
      <w:r>
        <w:rPr>
          <w:rFonts w:hint="eastAsia"/>
        </w:rPr>
        <w:t>LeNet5</w:t>
      </w:r>
      <w:r>
        <w:rPr>
          <w:rFonts w:hint="eastAsia"/>
        </w:rPr>
        <w:t>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w:t>
      </w:r>
      <w:r>
        <w:rPr>
          <w:rFonts w:hint="eastAsia"/>
        </w:rPr>
        <w:t>CNN</w:t>
      </w:r>
      <w:r>
        <w:rPr>
          <w:rFonts w:hint="eastAsia"/>
        </w:rPr>
        <w:t>概念，但是受限于当时</w:t>
      </w:r>
      <w:proofErr w:type="gramStart"/>
      <w:r>
        <w:rPr>
          <w:rFonts w:hint="eastAsia"/>
        </w:rPr>
        <w:t>硬件算力的</w:t>
      </w:r>
      <w:proofErr w:type="gramEnd"/>
      <w:r>
        <w:rPr>
          <w:rFonts w:hint="eastAsia"/>
        </w:rPr>
        <w:t>不足和神经网络无法实现稳定训练等问题，直至</w:t>
      </w:r>
      <w:r>
        <w:rPr>
          <w:rFonts w:hint="eastAsia"/>
        </w:rPr>
        <w:t>2012</w:t>
      </w:r>
      <w:r>
        <w:rPr>
          <w:rFonts w:hint="eastAsia"/>
        </w:rPr>
        <w:t>年之后才逐步推广。而目前现有的大型数据中心虽然基本可以满足当下最复杂的</w:t>
      </w:r>
      <w:r>
        <w:rPr>
          <w:rFonts w:hint="eastAsia"/>
        </w:rPr>
        <w:t>CNN</w:t>
      </w:r>
      <w:r>
        <w:rPr>
          <w:rFonts w:hint="eastAsia"/>
        </w:rPr>
        <w:t>的计算任务，但是</w:t>
      </w:r>
      <w:proofErr w:type="gramStart"/>
      <w:r>
        <w:rPr>
          <w:rFonts w:hint="eastAsia"/>
        </w:rPr>
        <w:t>当应用</w:t>
      </w:r>
      <w:proofErr w:type="gramEnd"/>
      <w:r>
        <w:rPr>
          <w:rFonts w:hint="eastAsia"/>
        </w:rPr>
        <w:t>场景推向边缘端时，</w:t>
      </w:r>
      <w:proofErr w:type="gramStart"/>
      <w:r>
        <w:rPr>
          <w:rFonts w:hint="eastAsia"/>
        </w:rPr>
        <w:t>算力就</w:t>
      </w:r>
      <w:proofErr w:type="gramEnd"/>
      <w:r>
        <w:rPr>
          <w:rFonts w:hint="eastAsia"/>
        </w:rPr>
        <w:t>明显不足了。</w:t>
      </w:r>
    </w:p>
    <w:p w14:paraId="15DDC8FF" w14:textId="77777777" w:rsidR="00997F4D" w:rsidRDefault="00000000">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w:t>
      </w:r>
      <w:r>
        <w:rPr>
          <w:rFonts w:hint="eastAsia"/>
        </w:rPr>
        <w:t>BNN</w:t>
      </w:r>
      <w:r>
        <w:rPr>
          <w:rFonts w:hint="eastAsia"/>
        </w:rPr>
        <w:t>，通过将激活值、权重值都压缩到</w:t>
      </w:r>
      <w:r>
        <w:rPr>
          <w:rFonts w:hint="eastAsia"/>
        </w:rPr>
        <w:t>1</w:t>
      </w:r>
      <w:r>
        <w:rPr>
          <w:rFonts w:hint="eastAsia"/>
        </w:rPr>
        <w:t>比特，并提出相应的</w:t>
      </w:r>
      <w:r>
        <w:rPr>
          <w:rFonts w:hint="eastAsia"/>
        </w:rPr>
        <w:t>popcount(xnor)</w:t>
      </w:r>
      <w:r>
        <w:rPr>
          <w:rFonts w:hint="eastAsia"/>
        </w:rPr>
        <w:t>计算方式替代全精度浮点数的乘加运算来实现卷积运算，大大降低了内存</w:t>
      </w:r>
      <w:proofErr w:type="gramStart"/>
      <w:r>
        <w:rPr>
          <w:rFonts w:hint="eastAsia"/>
        </w:rPr>
        <w:t>和算力的</w:t>
      </w:r>
      <w:proofErr w:type="gramEnd"/>
      <w:r>
        <w:rPr>
          <w:rFonts w:hint="eastAsia"/>
        </w:rPr>
        <w:t>需求，且具有极高的硬件友好性，方便了神经网络模型在资源受限的边缘设备上部署，但</w:t>
      </w:r>
      <w:r>
        <w:rPr>
          <w:rFonts w:hint="eastAsia"/>
        </w:rPr>
        <w:t>BNN</w:t>
      </w:r>
      <w:r>
        <w:rPr>
          <w:rFonts w:hint="eastAsia"/>
        </w:rPr>
        <w:t>因其精度损失也常为人们所诟病。而后</w:t>
      </w:r>
      <w:r>
        <w:rPr>
          <w:rFonts w:hint="eastAsia"/>
        </w:rPr>
        <w:t>Yanfei Li</w:t>
      </w:r>
      <w:r>
        <w:rPr>
          <w:rFonts w:hint="eastAsia"/>
        </w:rPr>
        <w:t>等人在</w:t>
      </w:r>
      <w:r>
        <w:rPr>
          <w:rFonts w:hint="eastAsia"/>
        </w:rPr>
        <w:t>DCN</w:t>
      </w:r>
      <w:r>
        <w:rPr>
          <w:rFonts w:hint="eastAsia"/>
        </w:rPr>
        <w:t>和</w:t>
      </w:r>
      <w:r>
        <w:rPr>
          <w:rFonts w:hint="eastAsia"/>
        </w:rPr>
        <w:t>BNN</w:t>
      </w:r>
      <w:r>
        <w:rPr>
          <w:rFonts w:hint="eastAsia"/>
        </w:rPr>
        <w:t>工作的启发下，系统的结合了</w:t>
      </w:r>
      <w:r>
        <w:rPr>
          <w:rFonts w:hint="eastAsia"/>
        </w:rPr>
        <w:t>DCN</w:t>
      </w:r>
      <w:r>
        <w:rPr>
          <w:rFonts w:hint="eastAsia"/>
        </w:rPr>
        <w:t>和</w:t>
      </w:r>
      <w:r>
        <w:rPr>
          <w:rFonts w:hint="eastAsia"/>
        </w:rPr>
        <w:t>BNN</w:t>
      </w:r>
      <w:r>
        <w:rPr>
          <w:rFonts w:hint="eastAsia"/>
        </w:rPr>
        <w:t>的优势，进而提出了</w:t>
      </w:r>
      <w:r>
        <w:rPr>
          <w:rFonts w:hint="eastAsia"/>
        </w:rPr>
        <w:t>BCNN</w:t>
      </w:r>
      <w:r>
        <w:rPr>
          <w:rFonts w:hint="eastAsia"/>
        </w:rPr>
        <w:t>。</w:t>
      </w:r>
      <w:r>
        <w:rPr>
          <w:rFonts w:hint="eastAsia"/>
        </w:rPr>
        <w:t>BCNN</w:t>
      </w:r>
      <w:r>
        <w:rPr>
          <w:rFonts w:hint="eastAsia"/>
        </w:rPr>
        <w:t>将</w:t>
      </w:r>
      <w:proofErr w:type="gramStart"/>
      <w:r>
        <w:rPr>
          <w:rFonts w:hint="eastAsia"/>
        </w:rPr>
        <w:t>激活值</w:t>
      </w:r>
      <w:proofErr w:type="gramEnd"/>
      <w:r>
        <w:rPr>
          <w:rFonts w:hint="eastAsia"/>
        </w:rPr>
        <w:t>和权重值都使用二值复数来表示，利用复数的更强的表达能力降低了二</w:t>
      </w:r>
      <w:proofErr w:type="gramStart"/>
      <w:r>
        <w:rPr>
          <w:rFonts w:hint="eastAsia"/>
        </w:rPr>
        <w:t>值网络</w:t>
      </w:r>
      <w:proofErr w:type="gramEnd"/>
      <w:r>
        <w:rPr>
          <w:rFonts w:hint="eastAsia"/>
        </w:rPr>
        <w:t>的精度损失，还保留了</w:t>
      </w:r>
      <w:r>
        <w:rPr>
          <w:rFonts w:hint="eastAsia"/>
        </w:rPr>
        <w:t>BNN</w:t>
      </w:r>
      <w:r>
        <w:rPr>
          <w:rFonts w:hint="eastAsia"/>
        </w:rPr>
        <w:t>网络低硬件开销、低功耗、实时性和硬件友好性，对于边缘智能设备来说，非常具有吸引力。</w:t>
      </w:r>
    </w:p>
    <w:p w14:paraId="78748C1D" w14:textId="77777777" w:rsidR="00997F4D" w:rsidRDefault="00000000">
      <w:pPr>
        <w:ind w:firstLine="480"/>
      </w:pPr>
      <w:r>
        <w:rPr>
          <w:rFonts w:hint="eastAsia"/>
        </w:rPr>
        <w:t>面向上述简介，本章主要介绍了卷积神经网络的概念及其硬件加速原理、</w:t>
      </w:r>
      <w:r>
        <w:rPr>
          <w:rFonts w:hint="eastAsia"/>
        </w:rPr>
        <w:t>BCNN</w:t>
      </w:r>
      <w:r>
        <w:rPr>
          <w:rFonts w:hint="eastAsia"/>
        </w:rPr>
        <w:t>算法及其计算原理，为后续的工作奠定理论基础和设计依据。</w:t>
      </w:r>
    </w:p>
    <w:p w14:paraId="2A303E8E" w14:textId="77777777" w:rsidR="00997F4D" w:rsidRDefault="00000000">
      <w:pPr>
        <w:pStyle w:val="2"/>
      </w:pPr>
      <w:bookmarkStart w:id="144" w:name="_Toc31894"/>
      <w:r>
        <w:rPr>
          <w:rFonts w:hint="eastAsia"/>
        </w:rPr>
        <w:t>卷积神经网络及其硬件加速原理</w:t>
      </w:r>
      <w:bookmarkEnd w:id="144"/>
    </w:p>
    <w:p w14:paraId="17DC978B" w14:textId="77777777" w:rsidR="00997F4D" w:rsidRDefault="00000000">
      <w:pPr>
        <w:ind w:firstLine="480"/>
      </w:pPr>
      <w:r>
        <w:rPr>
          <w:rFonts w:hint="eastAsia"/>
        </w:rPr>
        <w:t>本小节首先对卷积神经网络的原理进行概述，介绍了卷积神经网络的主要结构组成，并详细的说明了其中</w:t>
      </w:r>
      <w:proofErr w:type="gramStart"/>
      <w:r>
        <w:rPr>
          <w:rFonts w:hint="eastAsia"/>
        </w:rPr>
        <w:t>最</w:t>
      </w:r>
      <w:proofErr w:type="gramEnd"/>
      <w:r>
        <w:rPr>
          <w:rFonts w:hint="eastAsia"/>
        </w:rPr>
        <w:t>核心的卷积层；紧接着我们又以</w:t>
      </w:r>
      <w:proofErr w:type="gramStart"/>
      <w:r>
        <w:rPr>
          <w:rFonts w:hint="eastAsia"/>
        </w:rPr>
        <w:t>”</w:t>
      </w:r>
      <w:proofErr w:type="gramEnd"/>
      <w:r>
        <w:rPr>
          <w:rFonts w:hint="eastAsia"/>
        </w:rPr>
        <w:t>权重固定“型脉动阵列为例详细说明卷积神经网络的硬件加速原理。</w:t>
      </w:r>
    </w:p>
    <w:p w14:paraId="04AE6DB1" w14:textId="77777777" w:rsidR="00997F4D" w:rsidRDefault="00000000">
      <w:pPr>
        <w:pStyle w:val="3"/>
      </w:pPr>
      <w:r>
        <w:rPr>
          <w:rFonts w:hint="eastAsia"/>
        </w:rPr>
        <w:lastRenderedPageBreak/>
        <w:t>卷积神经网络原理概述</w:t>
      </w:r>
    </w:p>
    <w:p w14:paraId="32B2C9A3" w14:textId="77777777" w:rsidR="00997F4D" w:rsidRDefault="00000000">
      <w:pPr>
        <w:ind w:firstLine="480"/>
      </w:pPr>
      <w:r>
        <w:rPr>
          <w:rFonts w:hint="eastAsia"/>
        </w:rPr>
        <w:t>针对特定的应用场景提出一个</w:t>
      </w:r>
      <w:r>
        <w:rPr>
          <w:rFonts w:hint="eastAsia"/>
        </w:rPr>
        <w:t>CNN</w:t>
      </w:r>
      <w:r>
        <w:rPr>
          <w:rFonts w:hint="eastAsia"/>
        </w:rPr>
        <w:t>一般需要三个步骤：层次结构定义、网络模型训练、推理。其中</w:t>
      </w:r>
      <w:r>
        <w:rPr>
          <w:rFonts w:hint="eastAsia"/>
        </w:rPr>
        <w:t>CNN</w:t>
      </w:r>
      <w:r>
        <w:rPr>
          <w:rFonts w:hint="eastAsia"/>
        </w:rPr>
        <w:t>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14:paraId="0FEE3DBF" w14:textId="77777777" w:rsidR="00997F4D" w:rsidRDefault="00000000">
      <w:pPr>
        <w:ind w:firstLine="480"/>
        <w:rPr>
          <w:color w:val="0000FF"/>
        </w:rPr>
      </w:pPr>
      <w:r>
        <w:rPr>
          <w:rFonts w:hint="eastAsia"/>
        </w:rPr>
        <w:t>如图所示，以</w:t>
      </w:r>
      <w:proofErr w:type="gramStart"/>
      <w:r>
        <w:rPr>
          <w:rFonts w:hint="eastAsia"/>
        </w:rPr>
        <w:t>最</w:t>
      </w:r>
      <w:proofErr w:type="gramEnd"/>
      <w:r>
        <w:rPr>
          <w:rFonts w:hint="eastAsia"/>
        </w:rPr>
        <w:t>经典的</w:t>
      </w:r>
      <w:r>
        <w:rPr>
          <w:rFonts w:hint="eastAsia"/>
        </w:rPr>
        <w:t>LeNet5</w:t>
      </w:r>
      <w:r>
        <w:rPr>
          <w:rFonts w:hint="eastAsia"/>
        </w:rPr>
        <w:t>为例介绍</w:t>
      </w:r>
      <w:r>
        <w:rPr>
          <w:rFonts w:hint="eastAsia"/>
        </w:rPr>
        <w:t>CNN</w:t>
      </w:r>
      <w:r>
        <w:rPr>
          <w:rFonts w:hint="eastAsia"/>
        </w:rPr>
        <w:t>的网络结构。</w:t>
      </w:r>
      <w:r>
        <w:rPr>
          <w:rFonts w:hint="eastAsia"/>
        </w:rPr>
        <w:t>LeNet5</w:t>
      </w:r>
      <w:r>
        <w:rPr>
          <w:rFonts w:hint="eastAsia"/>
        </w:rPr>
        <w:t>的网络结构很精简，仅有一个输入层、两个卷积层、两个池化层、两个全连接层和一个输出层，结构顺序如下：输入层</w:t>
      </w:r>
      <w:r>
        <w:rPr>
          <w:rFonts w:ascii="Arial" w:hAnsi="Arial" w:cs="Arial"/>
        </w:rPr>
        <w:t>→</w:t>
      </w:r>
      <w:r>
        <w:rPr>
          <w:rFonts w:ascii="Arial" w:hAnsi="Arial" w:cs="Arial" w:hint="eastAsia"/>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w:t>
      </w:r>
      <w:r>
        <w:rPr>
          <w:rFonts w:hint="eastAsia"/>
        </w:rPr>
        <w:t>LeNet5</w:t>
      </w:r>
      <w:r>
        <w:rPr>
          <w:rFonts w:hint="eastAsia"/>
        </w:rPr>
        <w:t>是典型的前馈神经网络，每个功能层（如池化层、卷积层等）都有一个输入特征图和输出特征图，输入数据在通过输入层进行预处理后依次通过各层进行处理，最后经全连接</w:t>
      </w:r>
      <w:proofErr w:type="gramStart"/>
      <w:r>
        <w:rPr>
          <w:rFonts w:hint="eastAsia"/>
        </w:rPr>
        <w:t>层计算</w:t>
      </w:r>
      <w:proofErr w:type="gramEnd"/>
      <w:r>
        <w:rPr>
          <w:rFonts w:hint="eastAsia"/>
        </w:rPr>
        <w:t>并将结果给到输出层，在此之后发展的各类</w:t>
      </w:r>
      <w:r>
        <w:rPr>
          <w:rFonts w:hint="eastAsia"/>
        </w:rPr>
        <w:t>CNN</w:t>
      </w:r>
      <w:r>
        <w:rPr>
          <w:rFonts w:hint="eastAsia"/>
        </w:rPr>
        <w:t>也大都在此基础上衍生的。下面主要介绍一下卷积层和激活函数层。</w:t>
      </w:r>
    </w:p>
    <w:p w14:paraId="41C37F76" w14:textId="77777777" w:rsidR="00997F4D" w:rsidRDefault="00000000">
      <w:pPr>
        <w:jc w:val="center"/>
        <w:rPr>
          <w:rFonts w:ascii="宋体" w:hAnsi="宋体" w:cs="宋体"/>
        </w:rPr>
      </w:pPr>
      <w:r>
        <w:rPr>
          <w:rFonts w:ascii="宋体" w:hAnsi="宋体" w:cs="宋体"/>
          <w:noProof/>
        </w:rPr>
        <w:drawing>
          <wp:inline distT="0" distB="0" distL="114300" distR="114300" wp14:anchorId="02CB46D0" wp14:editId="4B6849E4">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7"/>
                    <a:stretch>
                      <a:fillRect/>
                    </a:stretch>
                  </pic:blipFill>
                  <pic:spPr>
                    <a:xfrm>
                      <a:off x="0" y="0"/>
                      <a:ext cx="5533390" cy="2037080"/>
                    </a:xfrm>
                    <a:prstGeom prst="rect">
                      <a:avLst/>
                    </a:prstGeom>
                    <a:noFill/>
                    <a:ln w="9525">
                      <a:noFill/>
                    </a:ln>
                  </pic:spPr>
                </pic:pic>
              </a:graphicData>
            </a:graphic>
          </wp:inline>
        </w:drawing>
      </w:r>
    </w:p>
    <w:p w14:paraId="03FD98C1" w14:textId="77777777" w:rsidR="00997F4D" w:rsidRDefault="00000000">
      <w:pPr>
        <w:pStyle w:val="aff2"/>
      </w:pPr>
      <w:r>
        <w:rPr>
          <w:rFonts w:hint="eastAsia"/>
        </w:rPr>
        <w:t>图</w:t>
      </w:r>
      <w:r>
        <w:rPr>
          <w:rFonts w:hint="eastAsia"/>
        </w:rPr>
        <w:t xml:space="preserve"> LeNet5</w:t>
      </w:r>
      <w:r>
        <w:rPr>
          <w:rFonts w:hint="eastAsia"/>
        </w:rPr>
        <w:t>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14:paraId="32D9D125" w14:textId="77777777" w:rsidR="00997F4D" w:rsidRDefault="00000000">
      <w:pPr>
        <w:numPr>
          <w:ilvl w:val="0"/>
          <w:numId w:val="7"/>
        </w:numPr>
      </w:pPr>
      <w:r>
        <w:rPr>
          <w:rFonts w:hint="eastAsia"/>
        </w:rPr>
        <w:t>卷积层处理</w:t>
      </w:r>
    </w:p>
    <w:p w14:paraId="693958A6" w14:textId="77777777" w:rsidR="00997F4D" w:rsidRDefault="00000000">
      <w:pPr>
        <w:ind w:firstLine="480"/>
      </w:pPr>
      <w:r>
        <w:rPr>
          <w:rFonts w:hint="eastAsia"/>
        </w:rPr>
        <w:t>卷积层作为卷积神经网络中运算的核心层，通过多次卷积计算来提取输入特征图的关键特征，并生成输出特征图。如下图所示，卷积层通常采用二维卷积计算，以每</w:t>
      </w:r>
      <w:r>
        <w:rPr>
          <w:rFonts w:hint="eastAsia"/>
        </w:rPr>
        <w:lastRenderedPageBreak/>
        <w:t>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w:t>
      </w:r>
      <w:r>
        <w:rPr>
          <w:rFonts w:hint="eastAsia"/>
        </w:rPr>
        <w:t>CNN</w:t>
      </w:r>
      <w:r>
        <w:rPr>
          <w:rFonts w:hint="eastAsia"/>
        </w:rPr>
        <w:t>中通常包含多个卷积核。</w:t>
      </w:r>
    </w:p>
    <w:p w14:paraId="580ABAD6" w14:textId="77777777" w:rsidR="00997F4D" w:rsidRDefault="00000000">
      <w:pPr>
        <w:ind w:firstLine="480"/>
        <w:rPr>
          <w:rFonts w:ascii="Arial" w:hAnsi="Arial" w:cs="Arial"/>
        </w:rPr>
      </w:pPr>
      <w:r>
        <w:rPr>
          <w:rFonts w:hint="eastAsia"/>
        </w:rPr>
        <w:t>卷积计算就是对输入特征图进行补零（</w:t>
      </w:r>
      <w:r>
        <w:rPr>
          <w:rFonts w:hint="eastAsia"/>
        </w:rPr>
        <w:t>Padding</w:t>
      </w:r>
      <w:r>
        <w:rPr>
          <w:rFonts w:hint="eastAsia"/>
        </w:rPr>
        <w:t>）后，让卷积核的权重矩阵在输入特征图中滑动，每次取一个与权重矩阵相同尺寸的子矩阵与其对应的元素</w:t>
      </w:r>
      <w:proofErr w:type="gramStart"/>
      <w:r>
        <w:rPr>
          <w:rFonts w:hint="eastAsia"/>
        </w:rPr>
        <w:t>进行点积计算</w:t>
      </w:r>
      <w:proofErr w:type="gramEnd"/>
      <w:r>
        <w:rPr>
          <w:rFonts w:hint="eastAsia"/>
        </w:rPr>
        <w:t>（相乘并累加）。如下图所示，首先对输入特征图进行补零操作，然后在补零后的特征图上的“左上角”取一个尺寸</w:t>
      </w:r>
      <w:r>
        <w:rPr>
          <w:rFonts w:hint="eastAsia"/>
        </w:rPr>
        <w:t>3</w:t>
      </w:r>
      <w:r>
        <w:rPr>
          <w:rFonts w:ascii="Arial" w:hAnsi="Arial" w:cs="Arial"/>
        </w:rPr>
        <w:t>×</w:t>
      </w:r>
      <w:r>
        <w:rPr>
          <w:rFonts w:hint="eastAsia"/>
        </w:rPr>
        <w:t>3</w:t>
      </w:r>
      <w:r>
        <w:rPr>
          <w:rFonts w:hint="eastAsia"/>
        </w:rPr>
        <w:t>的特征子矩阵（与卷积核尺寸相同），并与卷积核对应的元素</w:t>
      </w:r>
      <w:proofErr w:type="gramStart"/>
      <w:r>
        <w:rPr>
          <w:rFonts w:hint="eastAsia"/>
        </w:rPr>
        <w:t>进行点积运算</w:t>
      </w:r>
      <w:proofErr w:type="gramEnd"/>
      <w:r>
        <w:rPr>
          <w:rFonts w:hint="eastAsia"/>
        </w:rPr>
        <w:t>，即</w:t>
      </w:r>
      <m:oMath>
        <m:r>
          <m:rPr>
            <m:sty m:val="p"/>
          </m:rPr>
          <w:rPr>
            <w:rFonts w:ascii="Cambria Math" w:hAnsi="Cambria Math"/>
          </w:rPr>
          <m:t>0×1+0×0+0×1+0×0+1×0+1×(-1)+0×0+1×0+1×(-1)= -2</m:t>
        </m:r>
      </m:oMath>
      <w:r>
        <w:rPr>
          <w:rFonts w:hint="eastAsia"/>
        </w:rPr>
        <w:t>，</w:t>
      </w:r>
      <w:r>
        <w:rPr>
          <w:rFonts w:ascii="Arial" w:hAnsi="Arial" w:cs="Arial" w:hint="eastAsia"/>
        </w:rPr>
        <w:t>在加上偏置即可得到输入特征图的第一个元素为</w:t>
      </w:r>
      <w:r>
        <w:rPr>
          <w:rFonts w:hint="eastAsia"/>
        </w:rPr>
        <w:t>-2</w:t>
      </w:r>
      <w:r>
        <w:rPr>
          <w:rFonts w:ascii="Arial" w:hAnsi="Arial" w:cs="Arial" w:hint="eastAsia"/>
        </w:rPr>
        <w:t>。之后进行行滑动，即在输入特征图中右移两个步长，取另一个特征子矩阵并</w:t>
      </w:r>
      <w:proofErr w:type="gramStart"/>
      <w:r>
        <w:rPr>
          <w:rFonts w:ascii="Arial" w:hAnsi="Arial" w:cs="Arial" w:hint="eastAsia"/>
        </w:rPr>
        <w:t>进行点积运算</w:t>
      </w:r>
      <w:proofErr w:type="gramEnd"/>
      <w:r>
        <w:rPr>
          <w:rFonts w:ascii="Arial" w:hAnsi="Arial" w:cs="Arial" w:hint="eastAsia"/>
        </w:rPr>
        <w:t>得到第二个元素值</w:t>
      </w:r>
      <w:r>
        <w:rPr>
          <w:rFonts w:hint="eastAsia"/>
        </w:rPr>
        <w:t>-2</w:t>
      </w:r>
      <w:r>
        <w:rPr>
          <w:rFonts w:ascii="Arial" w:hAnsi="Arial" w:cs="Arial" w:hint="eastAsia"/>
        </w:rPr>
        <w:t>，依次类推完成一行的数据计算后再计算下一行的数据，直至一面特征</w:t>
      </w:r>
      <w:proofErr w:type="gramStart"/>
      <w:r>
        <w:rPr>
          <w:rFonts w:ascii="Arial" w:hAnsi="Arial" w:cs="Arial" w:hint="eastAsia"/>
        </w:rPr>
        <w:t>图计算</w:t>
      </w:r>
      <w:proofErr w:type="gramEnd"/>
      <w:r>
        <w:rPr>
          <w:rFonts w:ascii="Arial" w:hAnsi="Arial" w:cs="Arial" w:hint="eastAsia"/>
        </w:rPr>
        <w:t>完成。特别指出对输入特征图进行补零后不仅可以保证输出特征图和输入特征</w:t>
      </w:r>
      <w:proofErr w:type="gramStart"/>
      <w:r>
        <w:rPr>
          <w:rFonts w:ascii="Arial" w:hAnsi="Arial" w:cs="Arial" w:hint="eastAsia"/>
        </w:rPr>
        <w:t>图大小</w:t>
      </w:r>
      <w:proofErr w:type="gramEnd"/>
      <w:r>
        <w:rPr>
          <w:rFonts w:ascii="Arial" w:hAnsi="Arial" w:cs="Arial" w:hint="eastAsia"/>
        </w:rPr>
        <w:t>一致，还可以有效地保护特征图的边缘特征信息。</w:t>
      </w:r>
    </w:p>
    <w:p w14:paraId="2EAE781D" w14:textId="77777777" w:rsidR="00997F4D" w:rsidRDefault="00000000">
      <w:pPr>
        <w:jc w:val="center"/>
        <w:rPr>
          <w:rFonts w:ascii="宋体" w:hAnsi="宋体" w:cs="宋体"/>
        </w:rPr>
      </w:pPr>
      <w:r>
        <w:rPr>
          <w:rFonts w:ascii="宋体" w:hAnsi="宋体" w:cs="宋体"/>
          <w:noProof/>
        </w:rPr>
        <w:drawing>
          <wp:inline distT="0" distB="0" distL="0" distR="0" wp14:anchorId="7AE78FBC" wp14:editId="20822353">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48"/>
                    <a:srcRect/>
                    <a:stretch>
                      <a:fillRect/>
                    </a:stretch>
                  </pic:blipFill>
                  <pic:spPr>
                    <a:xfrm>
                      <a:off x="0" y="0"/>
                      <a:ext cx="5584825" cy="2200275"/>
                    </a:xfrm>
                    <a:prstGeom prst="rect">
                      <a:avLst/>
                    </a:prstGeom>
                    <a:ln>
                      <a:solidFill>
                        <a:schemeClr val="bg2"/>
                      </a:solidFill>
                    </a:ln>
                  </pic:spPr>
                </pic:pic>
              </a:graphicData>
            </a:graphic>
          </wp:inline>
        </w:drawing>
      </w:r>
    </w:p>
    <w:p w14:paraId="7642B83D" w14:textId="77777777" w:rsidR="00997F4D" w:rsidRDefault="00000000">
      <w:pPr>
        <w:pStyle w:val="aff2"/>
      </w:pPr>
      <w:r>
        <w:rPr>
          <w:rFonts w:hint="eastAsia"/>
        </w:rPr>
        <w:t>图</w:t>
      </w:r>
      <w:r>
        <w:rPr>
          <w:rFonts w:hint="eastAsia"/>
        </w:rPr>
        <w:t xml:space="preserve"> </w:t>
      </w:r>
      <w:r>
        <w:rPr>
          <w:rFonts w:hint="eastAsia"/>
        </w:rPr>
        <w:t>卷积计算示意图</w:t>
      </w:r>
    </w:p>
    <w:p w14:paraId="78A2F5D7" w14:textId="77777777" w:rsidR="00997F4D" w:rsidRDefault="00000000">
      <w:pPr>
        <w:ind w:firstLine="480"/>
      </w:pPr>
      <w:r>
        <w:rPr>
          <w:rFonts w:hint="eastAsia"/>
        </w:rPr>
        <w:t>而整个卷积层的计算中包括对所有的输入特征图（激活）、卷积核（权重）和输出特征图（输出）等</w:t>
      </w:r>
      <w:proofErr w:type="gramStart"/>
      <w:r>
        <w:rPr>
          <w:rFonts w:hint="eastAsia"/>
        </w:rPr>
        <w:t>的点积计算</w:t>
      </w:r>
      <w:proofErr w:type="gramEnd"/>
      <w:r>
        <w:rPr>
          <w:rFonts w:hint="eastAsia"/>
        </w:rPr>
        <w:t>，不单单是上图</w:t>
      </w:r>
      <w:r>
        <w:rPr>
          <w:rFonts w:hint="eastAsia"/>
        </w:rPr>
        <w:t xml:space="preserve"> </w:t>
      </w:r>
      <w:r>
        <w:rPr>
          <w:rFonts w:hint="eastAsia"/>
        </w:rPr>
        <w:t>中所示的</w:t>
      </w:r>
      <w:r>
        <w:rPr>
          <w:rFonts w:hint="eastAsia"/>
        </w:rPr>
        <w:t>2</w:t>
      </w:r>
      <w:r>
        <w:rPr>
          <w:rFonts w:hint="eastAsia"/>
        </w:rPr>
        <w:t>维计算，而是达到了</w:t>
      </w:r>
      <w:r>
        <w:rPr>
          <w:rFonts w:hint="eastAsia"/>
        </w:rPr>
        <w:t>7</w:t>
      </w:r>
      <w:r>
        <w:rPr>
          <w:rFonts w:hint="eastAsia"/>
        </w:rPr>
        <w:t>个维度的计算空间，且卷积层还需要为卷积核数据重用提供平移不变性，如下图</w:t>
      </w:r>
      <w:r>
        <w:rPr>
          <w:rFonts w:hint="eastAsia"/>
        </w:rPr>
        <w:t xml:space="preserve"> </w:t>
      </w:r>
      <w:r>
        <w:rPr>
          <w:rFonts w:hint="eastAsia"/>
        </w:rPr>
        <w:t>所示，图中</w:t>
      </w:r>
      <w:r>
        <w:rPr>
          <w:rFonts w:hint="eastAsia"/>
        </w:rPr>
        <w:t>R</w:t>
      </w:r>
      <w:r>
        <w:rPr>
          <w:rFonts w:hint="eastAsia"/>
        </w:rPr>
        <w:t>和</w:t>
      </w:r>
      <w:r>
        <w:rPr>
          <w:rFonts w:hint="eastAsia"/>
        </w:rPr>
        <w:t>S</w:t>
      </w:r>
      <w:r>
        <w:rPr>
          <w:rFonts w:hint="eastAsia"/>
        </w:rPr>
        <w:t>表示卷积核的高和宽；</w:t>
      </w:r>
      <w:r>
        <w:rPr>
          <w:rFonts w:hint="eastAsia"/>
        </w:rPr>
        <w:t>C</w:t>
      </w:r>
      <w:r>
        <w:rPr>
          <w:rFonts w:hint="eastAsia"/>
        </w:rPr>
        <w:t>表示卷积</w:t>
      </w:r>
      <w:proofErr w:type="gramStart"/>
      <w:r>
        <w:rPr>
          <w:rFonts w:hint="eastAsia"/>
        </w:rPr>
        <w:t>核或者</w:t>
      </w:r>
      <w:proofErr w:type="gramEnd"/>
      <w:r>
        <w:rPr>
          <w:rFonts w:hint="eastAsia"/>
        </w:rPr>
        <w:t>输入特征图的通道数；</w:t>
      </w:r>
      <w:r>
        <w:rPr>
          <w:rFonts w:hint="eastAsia"/>
        </w:rPr>
        <w:t>X</w:t>
      </w:r>
      <w:r>
        <w:rPr>
          <w:rFonts w:hint="eastAsia"/>
        </w:rPr>
        <w:t>和</w:t>
      </w:r>
      <w:r>
        <w:rPr>
          <w:rFonts w:hint="eastAsia"/>
        </w:rPr>
        <w:t>Y</w:t>
      </w:r>
      <w:r>
        <w:rPr>
          <w:rFonts w:hint="eastAsia"/>
        </w:rPr>
        <w:t>以</w:t>
      </w:r>
      <w:r>
        <w:rPr>
          <w:rFonts w:hint="eastAsia"/>
        </w:rPr>
        <w:lastRenderedPageBreak/>
        <w:t>及</w:t>
      </w:r>
      <w:r>
        <w:rPr>
          <w:rFonts w:hint="eastAsia"/>
        </w:rPr>
        <w:t>X</w:t>
      </w:r>
      <w:proofErr w:type="gramStart"/>
      <w:r>
        <w:rPr>
          <w:rFonts w:hint="eastAsia"/>
        </w:rPr>
        <w:t>’</w:t>
      </w:r>
      <w:proofErr w:type="gramEnd"/>
      <w:r>
        <w:rPr>
          <w:rFonts w:hint="eastAsia"/>
        </w:rPr>
        <w:t>和</w:t>
      </w:r>
      <w:r>
        <w:rPr>
          <w:rFonts w:hint="eastAsia"/>
        </w:rPr>
        <w:t>Y</w:t>
      </w:r>
      <w:proofErr w:type="gramStart"/>
      <w:r>
        <w:rPr>
          <w:rFonts w:hint="eastAsia"/>
        </w:rPr>
        <w:t>’</w:t>
      </w:r>
      <w:proofErr w:type="gramEnd"/>
      <w:r>
        <w:rPr>
          <w:rFonts w:hint="eastAsia"/>
        </w:rPr>
        <w:t>分别表示输入和输出特征图的宽和高；</w:t>
      </w:r>
      <w:r>
        <w:rPr>
          <w:rFonts w:hint="eastAsia"/>
        </w:rPr>
        <w:t>K</w:t>
      </w:r>
      <w:r>
        <w:rPr>
          <w:rFonts w:hint="eastAsia"/>
        </w:rPr>
        <w:t>表示卷积</w:t>
      </w:r>
      <w:proofErr w:type="gramStart"/>
      <w:r>
        <w:rPr>
          <w:rFonts w:hint="eastAsia"/>
        </w:rPr>
        <w:t>核数量</w:t>
      </w:r>
      <w:proofErr w:type="gramEnd"/>
      <w:r>
        <w:rPr>
          <w:rFonts w:hint="eastAsia"/>
        </w:rPr>
        <w:t>或者输出特征图的通道数；</w:t>
      </w:r>
      <w:r>
        <w:rPr>
          <w:rFonts w:hint="eastAsia"/>
        </w:rPr>
        <w:t>B</w:t>
      </w:r>
      <w:r>
        <w:rPr>
          <w:rFonts w:hint="eastAsia"/>
        </w:rPr>
        <w:t>表示批量大小。。</w:t>
      </w:r>
    </w:p>
    <w:p w14:paraId="1EBE38B6" w14:textId="77777777" w:rsidR="00997F4D" w:rsidRDefault="00000000">
      <w:pPr>
        <w:jc w:val="center"/>
      </w:pPr>
      <w:r>
        <w:rPr>
          <w:noProof/>
        </w:rPr>
        <w:drawing>
          <wp:inline distT="0" distB="0" distL="114300" distR="114300" wp14:anchorId="3B91DCBA" wp14:editId="65CDA089">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9"/>
                    <a:stretch>
                      <a:fillRect/>
                    </a:stretch>
                  </pic:blipFill>
                  <pic:spPr>
                    <a:xfrm>
                      <a:off x="0" y="0"/>
                      <a:ext cx="4565650" cy="1651000"/>
                    </a:xfrm>
                    <a:prstGeom prst="rect">
                      <a:avLst/>
                    </a:prstGeom>
                  </pic:spPr>
                </pic:pic>
              </a:graphicData>
            </a:graphic>
          </wp:inline>
        </w:drawing>
      </w:r>
    </w:p>
    <w:p w14:paraId="02925E7C" w14:textId="77777777" w:rsidR="00997F4D" w:rsidRDefault="00000000">
      <w:pPr>
        <w:pStyle w:val="aff2"/>
      </w:pPr>
      <w:r>
        <w:rPr>
          <w:rFonts w:hint="eastAsia"/>
        </w:rPr>
        <w:t>图</w:t>
      </w:r>
      <w:r>
        <w:rPr>
          <w:rFonts w:hint="eastAsia"/>
        </w:rPr>
        <w:t xml:space="preserve"> </w:t>
      </w:r>
      <w:r>
        <w:rPr>
          <w:rFonts w:hint="eastAsia"/>
        </w:rPr>
        <w:t>卷积</w:t>
      </w:r>
      <w:proofErr w:type="gramStart"/>
      <w:r>
        <w:rPr>
          <w:rFonts w:hint="eastAsia"/>
        </w:rPr>
        <w:t>层计算</w:t>
      </w:r>
      <w:proofErr w:type="gramEnd"/>
      <w:r>
        <w:rPr>
          <w:rFonts w:hint="eastAsia"/>
        </w:rPr>
        <w:t>示意图（</w:t>
      </w:r>
      <w:r>
        <w:rPr>
          <w:rFonts w:hint="eastAsia"/>
        </w:rPr>
        <w:t>7</w:t>
      </w:r>
      <w:r>
        <w:rPr>
          <w:rFonts w:hint="eastAsia"/>
        </w:rPr>
        <w:t>维计算空间：</w:t>
      </w:r>
      <w:r>
        <w:rPr>
          <w:rFonts w:hint="eastAsia"/>
        </w:rPr>
        <w:t>R</w:t>
      </w:r>
      <w:r>
        <w:rPr>
          <w:rFonts w:ascii="Arial" w:hAnsi="Arial" w:cs="Arial"/>
        </w:rPr>
        <w:t>×</w:t>
      </w:r>
      <w:r>
        <w:rPr>
          <w:rFonts w:hint="eastAsia"/>
        </w:rPr>
        <w:t>S</w:t>
      </w:r>
      <w:r>
        <w:rPr>
          <w:rFonts w:ascii="Arial" w:hAnsi="Arial" w:cs="Arial"/>
        </w:rPr>
        <w:t>×</w:t>
      </w:r>
      <w:r>
        <w:rPr>
          <w:rFonts w:ascii="Arial" w:hAnsi="Arial" w:cs="Arial" w:hint="eastAsia"/>
        </w:rPr>
        <w:t>X</w:t>
      </w:r>
      <w:r>
        <w:rPr>
          <w:rFonts w:ascii="Arial" w:hAnsi="Arial" w:cs="Arial"/>
        </w:rPr>
        <w:t>×</w:t>
      </w:r>
      <w:r>
        <w:rPr>
          <w:rFonts w:ascii="Arial" w:hAnsi="Arial" w:cs="Arial" w:hint="eastAsia"/>
        </w:rPr>
        <w:t>Y</w:t>
      </w:r>
      <w:r>
        <w:rPr>
          <w:rFonts w:ascii="Arial" w:hAnsi="Arial" w:cs="Arial"/>
        </w:rPr>
        <w:t>×</w:t>
      </w:r>
      <w:r>
        <w:rPr>
          <w:rFonts w:ascii="Arial" w:hAnsi="Arial" w:cs="Arial" w:hint="eastAsia"/>
        </w:rPr>
        <w:t>C</w:t>
      </w:r>
      <w:r>
        <w:rPr>
          <w:rFonts w:ascii="Arial" w:hAnsi="Arial" w:cs="Arial"/>
        </w:rPr>
        <w:t>×</w:t>
      </w:r>
      <w:r>
        <w:rPr>
          <w:rFonts w:ascii="Arial" w:hAnsi="Arial" w:cs="Arial" w:hint="eastAsia"/>
        </w:rPr>
        <w:t>K</w:t>
      </w:r>
      <w:r>
        <w:rPr>
          <w:rFonts w:ascii="Arial" w:hAnsi="Arial" w:cs="Arial"/>
        </w:rPr>
        <w:t>×</w:t>
      </w:r>
      <w:r>
        <w:rPr>
          <w:rFonts w:ascii="Arial" w:hAnsi="Arial" w:cs="Arial" w:hint="eastAsia"/>
        </w:rPr>
        <w:t>N</w:t>
      </w:r>
      <w:r>
        <w:rPr>
          <w:rFonts w:hint="eastAsia"/>
        </w:rPr>
        <w:t>）</w:t>
      </w:r>
    </w:p>
    <w:p w14:paraId="443F6FA6" w14:textId="77777777" w:rsidR="00997F4D" w:rsidRDefault="00000000">
      <w:pPr>
        <w:numPr>
          <w:ilvl w:val="0"/>
          <w:numId w:val="7"/>
        </w:numPr>
      </w:pPr>
      <w:r>
        <w:rPr>
          <w:rFonts w:hint="eastAsia"/>
        </w:rPr>
        <w:t>激活函数层。</w:t>
      </w:r>
    </w:p>
    <w:p w14:paraId="50AAFA6A" w14:textId="77777777" w:rsidR="00997F4D" w:rsidRDefault="00000000">
      <w:pPr>
        <w:ind w:firstLine="480"/>
      </w:pPr>
      <w:r>
        <w:rPr>
          <w:rFonts w:hint="eastAsia"/>
        </w:rPr>
        <w:t>在完成卷积计算并</w:t>
      </w:r>
      <w:proofErr w:type="gramStart"/>
      <w:r>
        <w:rPr>
          <w:rFonts w:hint="eastAsia"/>
        </w:rPr>
        <w:t>输出输出</w:t>
      </w:r>
      <w:proofErr w:type="gramEnd"/>
      <w:r>
        <w:rPr>
          <w:rFonts w:hint="eastAsia"/>
        </w:rPr>
        <w:t>特征图后，此时的输出特征图的特征值还需要进行激活处理，理想情况下是通过阶跃函数完成，但由于其不光滑且不连续，现实中很难实现，所以一般通过</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tanh</w:t>
      </w:r>
      <w:r>
        <w:rPr>
          <w:rFonts w:hint="eastAsia"/>
        </w:rPr>
        <w:t>函数等激活函数来近似阶跃函数。激活函数可以对输出特征值进行过滤，保证信息的有效性，并且在神经网络中引入了非线性因素，增强了</w:t>
      </w:r>
      <w:r>
        <w:rPr>
          <w:rFonts w:hint="eastAsia"/>
        </w:rPr>
        <w:t>CNN</w:t>
      </w:r>
      <w:r>
        <w:rPr>
          <w:rFonts w:hint="eastAsia"/>
        </w:rPr>
        <w:t>对非线性特征的拟合能力。</w:t>
      </w:r>
    </w:p>
    <w:p w14:paraId="4A558D73" w14:textId="77777777" w:rsidR="00997F4D" w:rsidRDefault="00000000">
      <w:pPr>
        <w:pStyle w:val="3"/>
      </w:pPr>
      <w:r>
        <w:rPr>
          <w:rFonts w:hint="eastAsia"/>
        </w:rPr>
        <w:t>脉动阵列加速神经网络原理</w:t>
      </w:r>
    </w:p>
    <w:p w14:paraId="4F203F8E" w14:textId="77777777" w:rsidR="00997F4D" w:rsidRDefault="00000000">
      <w:pPr>
        <w:ind w:firstLine="480"/>
      </w:pPr>
      <w:r>
        <w:rPr>
          <w:rFonts w:hint="eastAsia"/>
        </w:rPr>
        <w:t>本段主要通过</w:t>
      </w:r>
      <w:proofErr w:type="gramStart"/>
      <w:r>
        <w:rPr>
          <w:rFonts w:hint="eastAsia"/>
        </w:rPr>
        <w:t>介绍谷歌公司</w:t>
      </w:r>
      <w:proofErr w:type="gramEnd"/>
      <w:r>
        <w:rPr>
          <w:rFonts w:hint="eastAsia"/>
        </w:rPr>
        <w:t>的张量处理器（</w:t>
      </w:r>
      <w:r>
        <w:rPr>
          <w:rFonts w:hint="eastAsia"/>
        </w:rPr>
        <w:t>TPU</w:t>
      </w:r>
      <w:r>
        <w:rPr>
          <w:rFonts w:hint="eastAsia"/>
        </w:rPr>
        <w:t>）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w:t>
      </w:r>
      <w:r>
        <w:rPr>
          <w:rFonts w:hint="eastAsia"/>
        </w:rPr>
        <w:t>3</w:t>
      </w:r>
      <w:r>
        <w:rPr>
          <w:rFonts w:ascii="Arial" w:hAnsi="Arial" w:cs="Arial"/>
        </w:rPr>
        <w:t>×</w:t>
      </w:r>
      <w:r>
        <w:rPr>
          <w:rFonts w:hint="eastAsia"/>
        </w:rPr>
        <w:t>3</w:t>
      </w:r>
      <w:r>
        <w:rPr>
          <w:rFonts w:hint="eastAsia"/>
        </w:rPr>
        <w:t>的计算单元（</w:t>
      </w:r>
      <w:r>
        <w:rPr>
          <w:rFonts w:ascii="Helvetica" w:eastAsia="Helvetica" w:hAnsi="Helvetica" w:cs="Helvetica"/>
          <w:color w:val="333333"/>
          <w:shd w:val="clear" w:color="auto" w:fill="FFFFFF"/>
        </w:rPr>
        <w:t>processing elements</w:t>
      </w:r>
      <w:r>
        <w:rPr>
          <w:rFonts w:ascii="Helvetica" w:hAnsi="Helvetica" w:cs="Helvetica" w:hint="eastAsia"/>
          <w:color w:val="333333"/>
          <w:shd w:val="clear" w:color="auto" w:fill="FFFFFF"/>
        </w:rPr>
        <w:t>，</w:t>
      </w:r>
      <w:r>
        <w:rPr>
          <w:rFonts w:hint="eastAsia"/>
        </w:rPr>
        <w:t>PE</w:t>
      </w:r>
      <w:r>
        <w:rPr>
          <w:rFonts w:hint="eastAsia"/>
        </w:rPr>
        <w:t>）阵列，其中每一个</w:t>
      </w:r>
      <w:r>
        <w:rPr>
          <w:rFonts w:hint="eastAsia"/>
        </w:rPr>
        <w:t>PE</w:t>
      </w:r>
      <w:r>
        <w:rPr>
          <w:rFonts w:hint="eastAsia"/>
        </w:rPr>
        <w:t>都可以在一个内完成一次乘加运算，且每个</w:t>
      </w:r>
      <w:r>
        <w:rPr>
          <w:rFonts w:hint="eastAsia"/>
        </w:rPr>
        <w:t>PE</w:t>
      </w:r>
      <w:r>
        <w:rPr>
          <w:rFonts w:hint="eastAsia"/>
        </w:rPr>
        <w:t>仅与相邻的</w:t>
      </w:r>
      <w:r>
        <w:rPr>
          <w:rFonts w:hint="eastAsia"/>
        </w:rPr>
        <w:t>PE</w:t>
      </w:r>
      <w:r>
        <w:rPr>
          <w:rFonts w:hint="eastAsia"/>
        </w:rPr>
        <w:t>通过横向或者纵向的数据通路实现数据传递。</w:t>
      </w:r>
    </w:p>
    <w:p w14:paraId="23330F11" w14:textId="77777777" w:rsidR="00997F4D" w:rsidRDefault="00000000">
      <w:pPr>
        <w:ind w:firstLine="480"/>
      </w:pPr>
      <w:r>
        <w:rPr>
          <w:rFonts w:hint="eastAsia"/>
        </w:rPr>
        <w:t>以图</w:t>
      </w:r>
      <w:r>
        <w:rPr>
          <w:rFonts w:hint="eastAsia"/>
        </w:rPr>
        <w:t xml:space="preserve"> </w:t>
      </w:r>
      <w:r>
        <w:rPr>
          <w:rFonts w:hint="eastAsia"/>
        </w:rPr>
        <w:t>中卷积计算为例，下面采用卷积核权重固定，输入特征值横向传播，部分和纵向传播的方式为例，来解释脉动阵列实现卷积加速的原理。如图所示，首先将卷积核的权重矩阵静态地存储在脉动阵列的</w:t>
      </w:r>
      <w:r>
        <w:rPr>
          <w:rFonts w:hint="eastAsia"/>
        </w:rPr>
        <w:t>PE</w:t>
      </w:r>
      <w:r>
        <w:rPr>
          <w:rFonts w:hint="eastAsia"/>
        </w:rPr>
        <w:t>中，然后将输入特征图子矩阵按行展开，每一行都错开一个时钟周期，并等待依次进入脉动阵列。</w:t>
      </w:r>
    </w:p>
    <w:p w14:paraId="78D5C8E7" w14:textId="77777777" w:rsidR="00997F4D" w:rsidRDefault="00000000">
      <w:pPr>
        <w:pStyle w:val="aff5"/>
        <w:ind w:firstLine="480"/>
      </w:pPr>
      <w:r>
        <w:rPr>
          <w:noProof/>
        </w:rPr>
        <w:lastRenderedPageBreak/>
        <w:drawing>
          <wp:inline distT="0" distB="0" distL="114300" distR="114300" wp14:anchorId="1C94A73A" wp14:editId="0DE00E6D">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0"/>
                    <a:stretch>
                      <a:fillRect/>
                    </a:stretch>
                  </pic:blipFill>
                  <pic:spPr>
                    <a:xfrm>
                      <a:off x="0" y="0"/>
                      <a:ext cx="3038475" cy="2975610"/>
                    </a:xfrm>
                    <a:prstGeom prst="rect">
                      <a:avLst/>
                    </a:prstGeom>
                    <a:noFill/>
                    <a:ln>
                      <a:noFill/>
                    </a:ln>
                  </pic:spPr>
                </pic:pic>
              </a:graphicData>
            </a:graphic>
          </wp:inline>
        </w:drawing>
      </w:r>
    </w:p>
    <w:p w14:paraId="3C893BEE" w14:textId="77777777" w:rsidR="00997F4D" w:rsidRDefault="00000000">
      <w:pPr>
        <w:pStyle w:val="aff2"/>
      </w:pPr>
      <w:r>
        <w:rPr>
          <w:rFonts w:hint="eastAsia"/>
        </w:rPr>
        <w:t>图</w:t>
      </w:r>
      <w:r>
        <w:rPr>
          <w:rFonts w:hint="eastAsia"/>
        </w:rPr>
        <w:t xml:space="preserve"> 3</w:t>
      </w:r>
      <w:r>
        <w:rPr>
          <w:rFonts w:ascii="Arial" w:hAnsi="Arial" w:cs="Arial"/>
        </w:rPr>
        <w:t>×</w:t>
      </w:r>
      <w:r>
        <w:rPr>
          <w:rFonts w:hint="eastAsia"/>
        </w:rPr>
        <w:t>3</w:t>
      </w:r>
      <w:r>
        <w:rPr>
          <w:rFonts w:hint="eastAsia"/>
        </w:rPr>
        <w:t>脉动阵列结构示意图</w:t>
      </w:r>
    </w:p>
    <w:p w14:paraId="77CCF698" w14:textId="77777777" w:rsidR="00997F4D" w:rsidRDefault="00000000">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ascii="Cambria Math" w:hAnsi="Cambria Math" w:hint="eastAsia"/>
          </w:rPr>
          <m:t>0</m:t>
        </m:r>
        <m:r>
          <m:rPr>
            <m:sty m:val="p"/>
          </m:rPr>
          <w:rPr>
            <w:rFonts w:ascii="Cambria Math" w:hAnsi="Cambria Math"/>
          </w:rPr>
          <m:t>×</m:t>
        </m:r>
        <m:r>
          <m:rPr>
            <m:sty m:val="p"/>
          </m:rPr>
          <w:rPr>
            <w:rFonts w:ascii="Cambria Math" w:hAnsi="Cambria Math" w:hint="eastAsia"/>
          </w:rPr>
          <m:t>1</m:t>
        </m:r>
        <m:r>
          <m:rPr>
            <m:sty m:val="p"/>
          </m:rPr>
          <w:rPr>
            <w:rFonts w:ascii="Cambria Math" w:hAnsi="Cambria Math"/>
          </w:rPr>
          <m:t>=0</m:t>
        </m:r>
      </m:oMath>
      <w:r>
        <w:rPr>
          <w:rFonts w:ascii="Arial" w:hAnsi="Arial" w:cs="Arial" w:hint="eastAsia"/>
        </w:rPr>
        <w:t>；</w:t>
      </w:r>
      <w:r>
        <w:rPr>
          <w:rFonts w:hint="eastAsia"/>
        </w:rPr>
        <w:t>继续第二个周期子矩阵元素向右滑动，部分和向下滑动，计算得到第二个部分和</w:t>
      </w:r>
      <m:oMath>
        <m:r>
          <m:rPr>
            <m:sty m:val="p"/>
          </m:rPr>
          <w:rPr>
            <w:rFonts w:ascii="Cambria Math" w:hAnsi="Cambria Math" w:hint="eastAsia"/>
          </w:rPr>
          <m:t>1+0</m:t>
        </m:r>
        <m:r>
          <m:rPr>
            <m:sty m:val="p"/>
          </m:rPr>
          <w:rPr>
            <w:rFonts w:ascii="Cambria Math" w:hAnsi="Cambria Math"/>
          </w:rPr>
          <m:t>×</m:t>
        </m:r>
        <m:r>
          <m:rPr>
            <m:sty m:val="p"/>
          </m:rPr>
          <w:rPr>
            <w:rFonts w:ascii="Cambria Math" w:hAnsi="Cambria Math" w:hint="eastAsia"/>
          </w:rPr>
          <m:t>0=1</m:t>
        </m:r>
      </m:oMath>
      <w:r>
        <w:rPr>
          <w:rFonts w:ascii="Arial" w:hAnsi="Arial" w:cs="Arial" w:hint="eastAsia"/>
        </w:rPr>
        <w:t>。以此类推，输入的输入特征图子矩阵沿着脉动阵列的行方向水平移动，不断开始与不同卷积核</w:t>
      </w:r>
      <w:proofErr w:type="gramStart"/>
      <w:r>
        <w:rPr>
          <w:rFonts w:ascii="Arial" w:hAnsi="Arial" w:cs="Arial" w:hint="eastAsia"/>
        </w:rPr>
        <w:t>的点积运算</w:t>
      </w:r>
      <w:proofErr w:type="gramEnd"/>
      <w:r>
        <w:rPr>
          <w:rFonts w:ascii="Arial" w:hAnsi="Arial" w:cs="Arial" w:hint="eastAsia"/>
        </w:rPr>
        <w:t>，并得到对应的部分和；而每个</w:t>
      </w:r>
      <w:r>
        <w:t>PE</w:t>
      </w:r>
      <w:r>
        <w:rPr>
          <w:rFonts w:ascii="Arial" w:hAnsi="Arial" w:cs="Arial" w:hint="eastAsia"/>
        </w:rPr>
        <w:t>得到部分和都沿着脉动阵列的列反向垂直移动，并于下一个</w:t>
      </w:r>
      <w:r>
        <w:t>PE</w:t>
      </w:r>
      <w:r>
        <w:rPr>
          <w:rFonts w:ascii="Arial" w:hAnsi="Arial" w:cs="Arial" w:hint="eastAsia"/>
        </w:rPr>
        <w:t>在下一周期计算的部分和累加，直至完成一个卷积核的运算得到一个输出特征图的元素。如下图脉动阵列计算的第</w:t>
      </w:r>
      <w:r>
        <w:rPr>
          <w:rFonts w:hint="eastAsia"/>
        </w:rPr>
        <w:t>9</w:t>
      </w:r>
      <w:r>
        <w:rPr>
          <w:rFonts w:hint="eastAsia"/>
        </w:rPr>
        <w:t>个</w:t>
      </w:r>
      <w:r>
        <w:rPr>
          <w:rFonts w:ascii="Arial" w:hAnsi="Arial" w:cs="Arial" w:hint="eastAsia"/>
        </w:rPr>
        <w:t>周期，得到这一个卷积结果后，会将该结果送往存储单元中，等待下一次的计算处理。</w:t>
      </w:r>
    </w:p>
    <w:p w14:paraId="0D1D1CF5" w14:textId="77777777" w:rsidR="00997F4D" w:rsidRDefault="00997F4D">
      <w:pPr>
        <w:ind w:firstLine="480"/>
        <w:rPr>
          <w:rFonts w:ascii="Arial" w:hAnsi="Arial" w:cs="Arial"/>
        </w:rPr>
      </w:pPr>
    </w:p>
    <w:p w14:paraId="30ECA0AC" w14:textId="77777777" w:rsidR="00997F4D" w:rsidRDefault="00997F4D">
      <w:pPr>
        <w:ind w:firstLine="480"/>
        <w:rPr>
          <w:rFonts w:ascii="Arial" w:hAnsi="Arial" w:cs="Arial"/>
        </w:rPr>
      </w:pPr>
    </w:p>
    <w:p w14:paraId="00DCACC5" w14:textId="77777777" w:rsidR="00997F4D" w:rsidRDefault="00997F4D">
      <w:pPr>
        <w:ind w:firstLine="480"/>
      </w:pPr>
    </w:p>
    <w:p w14:paraId="2CDCC394" w14:textId="77777777" w:rsidR="00997F4D" w:rsidRDefault="00000000">
      <w:pPr>
        <w:pStyle w:val="aff5"/>
        <w:ind w:firstLineChars="0" w:firstLine="0"/>
      </w:pPr>
      <w:r>
        <w:rPr>
          <w:rFonts w:hint="eastAsia"/>
          <w:noProof/>
        </w:rPr>
        <w:lastRenderedPageBreak/>
        <w:drawing>
          <wp:inline distT="0" distB="0" distL="114300" distR="114300" wp14:anchorId="67962178" wp14:editId="058EE971">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51"/>
                    <a:stretch>
                      <a:fillRect/>
                    </a:stretch>
                  </pic:blipFill>
                  <pic:spPr>
                    <a:xfrm>
                      <a:off x="0" y="0"/>
                      <a:ext cx="4319905" cy="3576955"/>
                    </a:xfrm>
                    <a:prstGeom prst="rect">
                      <a:avLst/>
                    </a:prstGeom>
                  </pic:spPr>
                </pic:pic>
              </a:graphicData>
            </a:graphic>
          </wp:inline>
        </w:drawing>
      </w:r>
    </w:p>
    <w:p w14:paraId="2C47DF95" w14:textId="77777777" w:rsidR="00997F4D" w:rsidRDefault="00000000">
      <w:pPr>
        <w:pStyle w:val="aff2"/>
      </w:pPr>
      <w:r>
        <w:rPr>
          <w:rFonts w:hint="eastAsia"/>
        </w:rPr>
        <w:t>图</w:t>
      </w:r>
      <w:r>
        <w:rPr>
          <w:rFonts w:hint="eastAsia"/>
        </w:rPr>
        <w:t xml:space="preserve"> </w:t>
      </w:r>
      <w:r>
        <w:rPr>
          <w:rFonts w:hint="eastAsia"/>
        </w:rPr>
        <w:t>脉动阵列计算第</w:t>
      </w:r>
      <w:r>
        <w:rPr>
          <w:rFonts w:hint="eastAsia"/>
        </w:rPr>
        <w:t>0</w:t>
      </w:r>
      <w:r>
        <w:rPr>
          <w:rFonts w:hint="eastAsia"/>
        </w:rPr>
        <w:t>个周期</w:t>
      </w:r>
    </w:p>
    <w:p w14:paraId="5C591BCD" w14:textId="77777777" w:rsidR="00997F4D" w:rsidRDefault="00000000">
      <w:pPr>
        <w:jc w:val="center"/>
      </w:pPr>
      <w:r>
        <w:rPr>
          <w:rFonts w:hint="eastAsia"/>
          <w:noProof/>
        </w:rPr>
        <w:drawing>
          <wp:inline distT="0" distB="0" distL="114300" distR="114300" wp14:anchorId="569E364B" wp14:editId="0E95B577">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52"/>
                    <a:stretch>
                      <a:fillRect/>
                    </a:stretch>
                  </pic:blipFill>
                  <pic:spPr>
                    <a:xfrm>
                      <a:off x="0" y="0"/>
                      <a:ext cx="4319905" cy="3576955"/>
                    </a:xfrm>
                    <a:prstGeom prst="rect">
                      <a:avLst/>
                    </a:prstGeom>
                  </pic:spPr>
                </pic:pic>
              </a:graphicData>
            </a:graphic>
          </wp:inline>
        </w:drawing>
      </w:r>
    </w:p>
    <w:p w14:paraId="618C604C" w14:textId="77777777" w:rsidR="00997F4D" w:rsidRDefault="00000000">
      <w:pPr>
        <w:pStyle w:val="aff2"/>
      </w:pPr>
      <w:r>
        <w:rPr>
          <w:rFonts w:hint="eastAsia"/>
        </w:rPr>
        <w:t>图</w:t>
      </w:r>
      <w:r>
        <w:rPr>
          <w:rFonts w:hint="eastAsia"/>
        </w:rPr>
        <w:t xml:space="preserve"> </w:t>
      </w:r>
      <w:r>
        <w:rPr>
          <w:rFonts w:hint="eastAsia"/>
        </w:rPr>
        <w:t>脉动阵列计算第</w:t>
      </w:r>
      <w:r>
        <w:rPr>
          <w:rFonts w:hint="eastAsia"/>
        </w:rPr>
        <w:t>1</w:t>
      </w:r>
      <w:r>
        <w:rPr>
          <w:rFonts w:hint="eastAsia"/>
        </w:rPr>
        <w:t>个周期</w:t>
      </w:r>
    </w:p>
    <w:p w14:paraId="61573D71" w14:textId="77777777" w:rsidR="00997F4D" w:rsidRDefault="00000000">
      <w:pPr>
        <w:jc w:val="center"/>
      </w:pPr>
      <w:r>
        <w:rPr>
          <w:rFonts w:hint="eastAsia"/>
          <w:noProof/>
        </w:rPr>
        <w:lastRenderedPageBreak/>
        <w:drawing>
          <wp:inline distT="0" distB="0" distL="114300" distR="114300" wp14:anchorId="205F3E05" wp14:editId="00DB0A9B">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53"/>
                    <a:stretch>
                      <a:fillRect/>
                    </a:stretch>
                  </pic:blipFill>
                  <pic:spPr>
                    <a:xfrm>
                      <a:off x="0" y="0"/>
                      <a:ext cx="4319905" cy="3576955"/>
                    </a:xfrm>
                    <a:prstGeom prst="rect">
                      <a:avLst/>
                    </a:prstGeom>
                  </pic:spPr>
                </pic:pic>
              </a:graphicData>
            </a:graphic>
          </wp:inline>
        </w:drawing>
      </w:r>
    </w:p>
    <w:p w14:paraId="6ADCFF3A" w14:textId="77777777" w:rsidR="00997F4D" w:rsidRDefault="00000000">
      <w:pPr>
        <w:pStyle w:val="aff2"/>
      </w:pPr>
      <w:r>
        <w:rPr>
          <w:rFonts w:hint="eastAsia"/>
        </w:rPr>
        <w:t>图</w:t>
      </w:r>
      <w:r>
        <w:rPr>
          <w:rFonts w:hint="eastAsia"/>
        </w:rPr>
        <w:t xml:space="preserve"> </w:t>
      </w:r>
      <w:r>
        <w:rPr>
          <w:rFonts w:hint="eastAsia"/>
        </w:rPr>
        <w:t>脉动阵列计算第</w:t>
      </w:r>
      <w:r>
        <w:rPr>
          <w:rFonts w:hint="eastAsia"/>
        </w:rPr>
        <w:t>2</w:t>
      </w:r>
      <w:r>
        <w:rPr>
          <w:rFonts w:hint="eastAsia"/>
        </w:rPr>
        <w:t>个周期</w:t>
      </w:r>
    </w:p>
    <w:p w14:paraId="3B38327B" w14:textId="77777777" w:rsidR="00997F4D" w:rsidRDefault="00000000">
      <w:pPr>
        <w:jc w:val="center"/>
      </w:pPr>
      <w:r>
        <w:rPr>
          <w:rFonts w:hint="eastAsia"/>
          <w:noProof/>
        </w:rPr>
        <w:drawing>
          <wp:inline distT="0" distB="0" distL="114300" distR="114300" wp14:anchorId="6E32860B" wp14:editId="234D3482">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54"/>
                    <a:stretch>
                      <a:fillRect/>
                    </a:stretch>
                  </pic:blipFill>
                  <pic:spPr>
                    <a:xfrm>
                      <a:off x="0" y="0"/>
                      <a:ext cx="4319905" cy="3785870"/>
                    </a:xfrm>
                    <a:prstGeom prst="rect">
                      <a:avLst/>
                    </a:prstGeom>
                  </pic:spPr>
                </pic:pic>
              </a:graphicData>
            </a:graphic>
          </wp:inline>
        </w:drawing>
      </w:r>
    </w:p>
    <w:p w14:paraId="75F56D6D" w14:textId="77777777" w:rsidR="00997F4D" w:rsidRDefault="00000000">
      <w:pPr>
        <w:pStyle w:val="aff2"/>
      </w:pPr>
      <w:r>
        <w:rPr>
          <w:rFonts w:hint="eastAsia"/>
        </w:rPr>
        <w:t>图</w:t>
      </w:r>
      <w:r>
        <w:rPr>
          <w:rFonts w:hint="eastAsia"/>
        </w:rPr>
        <w:t xml:space="preserve"> </w:t>
      </w:r>
      <w:r>
        <w:rPr>
          <w:rFonts w:hint="eastAsia"/>
        </w:rPr>
        <w:t>脉动阵列计算第</w:t>
      </w:r>
      <w:r>
        <w:rPr>
          <w:rFonts w:hint="eastAsia"/>
        </w:rPr>
        <w:t>9</w:t>
      </w:r>
      <w:r>
        <w:rPr>
          <w:rFonts w:hint="eastAsia"/>
        </w:rPr>
        <w:t>个周期</w:t>
      </w:r>
    </w:p>
    <w:p w14:paraId="6373D925" w14:textId="77777777" w:rsidR="00997F4D" w:rsidRDefault="00000000">
      <w:pPr>
        <w:pStyle w:val="2"/>
      </w:pPr>
      <w:bookmarkStart w:id="145" w:name="_Toc18750"/>
      <w:r>
        <w:rPr>
          <w:rFonts w:hint="eastAsia"/>
        </w:rPr>
        <w:lastRenderedPageBreak/>
        <w:t>B</w:t>
      </w:r>
      <w:r>
        <w:t>CNN</w:t>
      </w:r>
      <w:r>
        <w:rPr>
          <w:rFonts w:hint="eastAsia"/>
        </w:rPr>
        <w:t>算法概述</w:t>
      </w:r>
      <w:bookmarkEnd w:id="145"/>
    </w:p>
    <w:p w14:paraId="6E5E45AB" w14:textId="77777777" w:rsidR="00997F4D" w:rsidRDefault="00000000">
      <w:pPr>
        <w:ind w:firstLine="480"/>
      </w:pPr>
      <w:r>
        <w:rPr>
          <w:rFonts w:hint="eastAsia"/>
        </w:rPr>
        <w:t>本节主要介绍</w:t>
      </w:r>
      <w:r>
        <w:rPr>
          <w:rFonts w:hint="eastAsia"/>
        </w:rPr>
        <w:t>BCNN</w:t>
      </w:r>
      <w:r>
        <w:rPr>
          <w:rFonts w:hint="eastAsia"/>
        </w:rPr>
        <w:t>算法结构及其相关基础理论，首先我们对二值复数进行定义，并讨论了二值复数如何</w:t>
      </w:r>
      <w:proofErr w:type="gramStart"/>
      <w:r>
        <w:rPr>
          <w:rFonts w:hint="eastAsia"/>
        </w:rPr>
        <w:t>进行点积计算</w:t>
      </w:r>
      <w:proofErr w:type="gramEnd"/>
      <w:r>
        <w:rPr>
          <w:rFonts w:hint="eastAsia"/>
        </w:rPr>
        <w:t>；其次我们又说明了复数的</w:t>
      </w:r>
      <w:proofErr w:type="gramStart"/>
      <w:r>
        <w:rPr>
          <w:rFonts w:hint="eastAsia"/>
        </w:rPr>
        <w:t>二值化过程</w:t>
      </w:r>
      <w:proofErr w:type="gramEnd"/>
      <w:r>
        <w:rPr>
          <w:rFonts w:hint="eastAsia"/>
        </w:rPr>
        <w:t>以及复数的批标准化（</w:t>
      </w:r>
      <w:r>
        <w:rPr>
          <w:rFonts w:hint="eastAsia"/>
        </w:rPr>
        <w:t>Batch Normalization</w:t>
      </w:r>
      <w:r>
        <w:rPr>
          <w:rFonts w:hint="eastAsia"/>
        </w:rPr>
        <w:t>，</w:t>
      </w:r>
      <w:r>
        <w:rPr>
          <w:rFonts w:hint="eastAsia"/>
        </w:rPr>
        <w:t>BN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31A39A2C" w14:textId="77777777" w:rsidR="00997F4D" w:rsidRDefault="00000000">
      <w:pPr>
        <w:pStyle w:val="3"/>
      </w:pPr>
      <w:r>
        <w:rPr>
          <w:rFonts w:hint="eastAsia"/>
        </w:rPr>
        <w:t>二值复数</w:t>
      </w:r>
      <w:proofErr w:type="gramStart"/>
      <w:r>
        <w:rPr>
          <w:rFonts w:hint="eastAsia"/>
        </w:rPr>
        <w:t>及其点积计算</w:t>
      </w:r>
      <w:proofErr w:type="gramEnd"/>
    </w:p>
    <w:p w14:paraId="6C5E56EF" w14:textId="77777777" w:rsidR="00997F4D" w:rsidRDefault="00000000">
      <w:pPr>
        <w:ind w:firstLine="480"/>
      </w:pPr>
      <w:r>
        <w:rPr>
          <w:rFonts w:hint="eastAsia"/>
        </w:rPr>
        <w:t>与复数</w:t>
      </w:r>
      <m:oMath>
        <m:r>
          <w:rPr>
            <w:rFonts w:ascii="Cambria Math" w:hAnsi="Cambria Math"/>
          </w:rPr>
          <m:t>(z = x + iy)</m:t>
        </m:r>
      </m:oMath>
      <w:r>
        <w:rPr>
          <w:rFonts w:hint="eastAsia"/>
        </w:rPr>
        <w:t>相同，一个二值复数也是由实部</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和虚部</w:t>
      </w:r>
      <m:oMath>
        <m:sSup>
          <m:sSupPr>
            <m:ctrlPr>
              <w:rPr>
                <w:rFonts w:ascii="Cambria Math" w:hAnsi="Cambria Math"/>
                <w:i/>
              </w:rPr>
            </m:ctrlPr>
          </m:sSupPr>
          <m:e>
            <m:r>
              <w:rPr>
                <w:rFonts w:ascii="Cambria Math" w:hAnsi="Cambria Math"/>
              </w:rPr>
              <m:t>iy</m:t>
            </m:r>
          </m:e>
          <m:sup>
            <m:r>
              <w:rPr>
                <w:rFonts w:ascii="Cambria Math" w:hAnsi="Cambria Math"/>
              </w:rPr>
              <m:t>b</m:t>
            </m:r>
          </m:sup>
        </m:sSup>
      </m:oMath>
      <w:r>
        <w:rPr>
          <w:rFonts w:hint="eastAsia"/>
        </w:rPr>
        <w:t>组成，定义其形式为</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Ansi="Cambria Math"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均属于</w:t>
      </w:r>
      <w:r>
        <w:rPr>
          <w:rFonts w:hint="eastAsia"/>
        </w:rPr>
        <w:t>{+1</w:t>
      </w:r>
      <w:r>
        <w:rPr>
          <w:rFonts w:hint="eastAsia"/>
        </w:rPr>
        <w:t>，</w:t>
      </w:r>
      <w:r>
        <w:rPr>
          <w:rFonts w:hint="eastAsia"/>
        </w:rPr>
        <w:t>-1}</w:t>
      </w:r>
      <w:r>
        <w:rPr>
          <w:rFonts w:hint="eastAsia"/>
        </w:rPr>
        <w:t>，因此</w:t>
      </w:r>
      <m:oMath>
        <m:sSup>
          <m:sSupPr>
            <m:ctrlPr>
              <w:rPr>
                <w:rFonts w:ascii="Cambria Math" w:hAnsi="Cambria Math"/>
                <w:i/>
                <w:vertAlign w:val="superscript"/>
              </w:rPr>
            </m:ctrlPr>
          </m:sSupPr>
          <m:e>
            <m:r>
              <w:rPr>
                <w:rFonts w:ascii="Cambria Math" w:hAnsi="Cambria Math"/>
                <w:vertAlign w:val="superscript"/>
              </w:rPr>
              <m:t>z</m:t>
            </m:r>
          </m:e>
          <m:sup>
            <m:r>
              <w:rPr>
                <w:rFonts w:ascii="Cambria Math" w:hAnsi="Cambria Math"/>
                <w:vertAlign w:val="superscript"/>
              </w:rPr>
              <m:t>b</m:t>
            </m:r>
          </m:sup>
        </m:sSup>
      </m:oMath>
      <w:r>
        <w:rPr>
          <w:rFonts w:hint="eastAsia"/>
        </w:rPr>
        <w:t>仅存在四种可能值：</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w:t>
      </w:r>
    </w:p>
    <w:p w14:paraId="4CE1F752" w14:textId="77777777" w:rsidR="00997F4D" w:rsidRDefault="00000000">
      <w:pPr>
        <w:ind w:firstLine="480"/>
      </w:pPr>
      <w:r>
        <w:rPr>
          <w:rFonts w:hint="eastAsia"/>
        </w:rPr>
        <w:t>下面对二值复数</w:t>
      </w:r>
      <w:proofErr w:type="gramStart"/>
      <w:r>
        <w:rPr>
          <w:rFonts w:hint="eastAsia"/>
        </w:rPr>
        <w:t>的点积运算</w:t>
      </w:r>
      <w:proofErr w:type="gramEnd"/>
      <w:r>
        <w:rPr>
          <w:rFonts w:hint="eastAsia"/>
        </w:rPr>
        <w:t>进行介绍，假设二值复数</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w:rPr>
                <w:rFonts w:ascii="Cambria Math" w:hAnsi="Cambria Math"/>
                <w:vertAlign w:val="superscript"/>
              </w:rPr>
              <m:t>w</m:t>
            </m:r>
          </m:e>
          <m:sup>
            <m:r>
              <w:rPr>
                <w:rFonts w:ascii="Cambria Math" w:hAnsi="Cambria Math"/>
                <w:vertAlign w:val="superscript"/>
              </w:rPr>
              <m:t>b</m:t>
            </m:r>
          </m:sup>
        </m:sSup>
        <m:r>
          <w:rPr>
            <w:rFonts w:ascii="Cambria Math" w:hAnsi="Cambria Math"/>
            <w:vertAlign w:val="superscript"/>
          </w:rPr>
          <m:t xml:space="preserve"> = </m:t>
        </m:r>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r>
          <w:rPr>
            <w:rFonts w:ascii="Cambria Math" w:hAnsi="Cambria Math"/>
            <w:vertAlign w:val="superscript"/>
          </w:rPr>
          <m:t xml:space="preserve"> + i</m:t>
        </m:r>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r>
          <w:rPr>
            <w:rFonts w:ascii="Cambria Math" w:hAnsi="Cambria Math"/>
            <w:vertAlign w:val="superscript"/>
          </w:rPr>
          <m:t>)</m:t>
        </m:r>
      </m:oMath>
      <w:r>
        <w:rPr>
          <w:rFonts w:hint="eastAsia"/>
        </w:rPr>
        <w:t>为权重，</w:t>
      </w:r>
      <m:oMath>
        <m:r>
          <w:rPr>
            <w:rFonts w:ascii="Cambria Math"/>
          </w:rPr>
          <m:t>(</m:t>
        </m:r>
        <m:r>
          <w:rPr>
            <w:rFonts w:ascii="Cambria Math" w:hAnsi="Cambria Math"/>
          </w:rPr>
          <m:t>h = c + id)</m:t>
        </m:r>
      </m:oMath>
      <w:r>
        <w:rPr>
          <w:rFonts w:hint="eastAsia"/>
        </w:rPr>
        <w:t>是全精度复数输出。偏置一般也是一个全精度复数，但是此处为了简洁，我们在讨论中忽略偏置的作用。二值复数</w:t>
      </w:r>
      <w:proofErr w:type="gramStart"/>
      <w:r>
        <w:rPr>
          <w:rFonts w:hint="eastAsia"/>
        </w:rPr>
        <w:t>的点积运算</w:t>
      </w:r>
      <w:proofErr w:type="gramEnd"/>
      <w:r>
        <w:rPr>
          <w:rFonts w:hint="eastAsia"/>
        </w:rPr>
        <w:t>遵循复数计算规则，形式如下式</w:t>
      </w:r>
      <w:r>
        <w:rPr>
          <w:rFonts w:hint="eastAsia"/>
        </w:rPr>
        <w:t>2-1</w:t>
      </w:r>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oMath>
      <w:r>
        <w:rPr>
          <w:rFonts w:hint="eastAsia"/>
        </w:rPr>
        <w:t xml:space="preserve"> </w:t>
      </w:r>
      <w:r>
        <w:rPr>
          <w:rFonts w:hint="eastAsia"/>
        </w:rPr>
        <w:t>∈</w:t>
      </w:r>
      <w:r>
        <w:rPr>
          <w:rFonts w:hint="eastAsia"/>
        </w:rPr>
        <w:t xml:space="preserve"> {+1</w:t>
      </w:r>
      <w:r>
        <w:rPr>
          <w:rFonts w:hint="eastAsia"/>
        </w:rPr>
        <w:t>，</w:t>
      </w:r>
      <w:r>
        <w:rPr>
          <w:rFonts w:hint="eastAsia"/>
        </w:rPr>
        <w:t>-1}</w:t>
      </w:r>
      <w:r>
        <w:rPr>
          <w:rFonts w:hint="eastAsia"/>
        </w:rPr>
        <w:t>。</w:t>
      </w:r>
    </w:p>
    <w:p w14:paraId="2C15FE7F" w14:textId="77777777" w:rsidR="00997F4D" w:rsidRDefault="00000000">
      <w:pPr>
        <w:pStyle w:val="aff5"/>
        <w:ind w:firstLineChars="0" w:firstLine="0"/>
        <w:jc w:val="both"/>
        <w:rPr>
          <w:rFonts w:ascii="Cambria Math" w:hAnsi="Cambria Math"/>
        </w:rPr>
      </w:pPr>
      <w:r>
        <w:rPr>
          <w:rFonts w:hAnsi="Cambria Math" w:hint="eastAsia"/>
          <w:iCs/>
        </w:rPr>
        <w:tab/>
      </w:r>
      <m:oMath>
        <m:r>
          <w:rPr>
            <w:rFonts w:ascii="Cambria Math" w:hAnsi="Cambria Math"/>
          </w:rPr>
          <m:t>h = c + id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 + i(</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Ansi="Cambria Math" w:hint="eastAsia"/>
          <w:iCs/>
        </w:rPr>
        <w:tab/>
        <w:t>(</w:t>
      </w:r>
      <w:r>
        <w:t>2-1</w:t>
      </w:r>
      <w:r>
        <w:rPr>
          <w:rFonts w:hint="eastAsia"/>
        </w:rPr>
        <w:t>)</w:t>
      </w:r>
    </w:p>
    <w:p w14:paraId="0E917E8C" w14:textId="77777777" w:rsidR="00997F4D" w:rsidRDefault="00000000">
      <w:pPr>
        <w:ind w:firstLine="480"/>
      </w:pPr>
      <w:r>
        <w:rPr>
          <w:rFonts w:hint="eastAsia"/>
        </w:rPr>
        <w:t>和</w:t>
      </w:r>
      <w:r>
        <w:rPr>
          <w:rFonts w:hint="eastAsia"/>
        </w:rPr>
        <w:t>BNN</w:t>
      </w:r>
      <w:r>
        <w:rPr>
          <w:rFonts w:hint="eastAsia"/>
        </w:rPr>
        <w:t>的二</w:t>
      </w:r>
      <w:proofErr w:type="gramStart"/>
      <w:r>
        <w:rPr>
          <w:rFonts w:hint="eastAsia"/>
        </w:rPr>
        <w:t>值点积运算</w:t>
      </w:r>
      <w:proofErr w:type="gramEnd"/>
      <w:r>
        <w:rPr>
          <w:rFonts w:hint="eastAsia"/>
        </w:rPr>
        <w:t>相比，一个</w:t>
      </w:r>
      <w:r>
        <w:rPr>
          <w:rFonts w:hint="eastAsia"/>
        </w:rPr>
        <w:t>BCNN</w:t>
      </w:r>
      <w:proofErr w:type="gramStart"/>
      <w:r>
        <w:rPr>
          <w:rFonts w:hint="eastAsia"/>
        </w:rPr>
        <w:t>点积运算</w:t>
      </w:r>
      <w:proofErr w:type="gramEnd"/>
      <w:r>
        <w:rPr>
          <w:rFonts w:hint="eastAsia"/>
        </w:rPr>
        <w:t>需要结合</w:t>
      </w:r>
      <w:r>
        <w:rPr>
          <w:rFonts w:hint="eastAsia"/>
        </w:rPr>
        <w:t>4</w:t>
      </w:r>
      <w:r>
        <w:rPr>
          <w:rFonts w:hint="eastAsia"/>
        </w:rPr>
        <w:t>个二</w:t>
      </w:r>
      <w:proofErr w:type="gramStart"/>
      <w:r>
        <w:rPr>
          <w:rFonts w:hint="eastAsia"/>
        </w:rPr>
        <w:t>值点积和</w:t>
      </w:r>
      <w:proofErr w:type="gramEnd"/>
      <w:r>
        <w:rPr>
          <w:rFonts w:hint="eastAsia"/>
        </w:rPr>
        <w:t>2</w:t>
      </w:r>
      <w:r>
        <w:rPr>
          <w:rFonts w:hint="eastAsia"/>
        </w:rPr>
        <w:t>个额外的实数加法。利用矩阵运算表示，形式如下式</w:t>
      </w:r>
      <w:r>
        <w:rPr>
          <w:rFonts w:hint="eastAsia"/>
        </w:rPr>
        <w:t>2-2</w:t>
      </w:r>
      <w:r>
        <w:rPr>
          <w:rFonts w:hint="eastAsia"/>
        </w:rPr>
        <w:t>：</w:t>
      </w:r>
    </w:p>
    <w:p w14:paraId="7EB067BE" w14:textId="77777777" w:rsidR="00997F4D" w:rsidRDefault="00000000">
      <w:pPr>
        <w:pStyle w:val="aff5"/>
        <w:ind w:firstLineChars="0" w:firstLine="0"/>
        <w:jc w:val="both"/>
      </w:pPr>
      <w:r>
        <w:rPr>
          <w:rFonts w:hAnsi="Cambria Math" w:hint="eastAsia"/>
        </w:rPr>
        <w:tab/>
      </w:r>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c</m:t>
                </m:r>
              </m:e>
              <m:e>
                <m:r>
                  <w:rPr>
                    <w:rFonts w:ascii="Cambria Math" w:hAnsi="Cambria Math"/>
                  </w:rPr>
                  <m:t>d</m:t>
                </m:r>
              </m:e>
            </m:eqArr>
          </m:e>
        </m:d>
        <m: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a</m:t>
                      </m:r>
                    </m:e>
                    <m:sup>
                      <m:r>
                        <w:rPr>
                          <w:rFonts w:ascii="Cambria Math" w:hAnsi="Cambria Math"/>
                        </w:rPr>
                        <m:t>b</m:t>
                      </m:r>
                    </m:sup>
                  </m:sSup>
                </m:e>
                <m:e>
                  <m:sSup>
                    <m:sSupPr>
                      <m:ctrlPr>
                        <w:rPr>
                          <w:rFonts w:ascii="Cambria Math" w:hAnsi="Cambria Math"/>
                          <w:i/>
                          <w:iCs/>
                        </w:rPr>
                      </m:ctrlPr>
                    </m:sSupPr>
                    <m:e>
                      <m:r>
                        <w:rPr>
                          <w:rFonts w:ascii="Cambria Math" w:hAnsi="Cambria Math"/>
                        </w:rPr>
                        <m:t>-b</m:t>
                      </m:r>
                    </m:e>
                    <m:sup>
                      <m:r>
                        <w:rPr>
                          <w:rFonts w:ascii="Cambria Math" w:hAnsi="Cambria Math"/>
                        </w:rPr>
                        <m:t>b</m:t>
                      </m:r>
                    </m:sup>
                  </m:sSup>
                </m:e>
              </m:mr>
              <m:mr>
                <m:e>
                  <m:sSup>
                    <m:sSupPr>
                      <m:ctrlPr>
                        <w:rPr>
                          <w:rFonts w:ascii="Cambria Math" w:hAnsi="Cambria Math"/>
                          <w:i/>
                          <w:iCs/>
                        </w:rPr>
                      </m:ctrlPr>
                    </m:sSupPr>
                    <m:e>
                      <m:r>
                        <w:rPr>
                          <w:rFonts w:ascii="Cambria Math" w:hAnsi="Cambria Math"/>
                        </w:rPr>
                        <m:t>b</m:t>
                      </m:r>
                    </m:e>
                    <m:sup>
                      <m:r>
                        <w:rPr>
                          <w:rFonts w:ascii="Cambria Math" w:hAnsi="Cambria Math"/>
                        </w:rPr>
                        <m:t>b</m:t>
                      </m:r>
                    </m:sup>
                  </m:sSup>
                </m:e>
                <m:e>
                  <m:sSup>
                    <m:sSupPr>
                      <m:ctrlPr>
                        <w:rPr>
                          <w:rFonts w:ascii="Cambria Math" w:hAnsi="Cambria Math"/>
                          <w:i/>
                          <w:iCs/>
                        </w:rPr>
                      </m:ctrlPr>
                    </m:sSupPr>
                    <m:e>
                      <m:r>
                        <w:rPr>
                          <w:rFonts w:ascii="Cambria Math" w:hAnsi="Cambria Math"/>
                        </w:rPr>
                        <m:t>a</m:t>
                      </m:r>
                    </m:e>
                    <m:sup>
                      <m:r>
                        <w:rPr>
                          <w:rFonts w:ascii="Cambria Math" w:hAnsi="Cambria Math"/>
                        </w:rPr>
                        <m:t>b</m:t>
                      </m:r>
                    </m:sup>
                  </m:sSup>
                </m:e>
              </m:mr>
            </m:m>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w:rPr>
                        <w:rFonts w:ascii="Cambria Math" w:hAnsi="Cambria Math"/>
                      </w:rPr>
                      <m:t>x</m:t>
                    </m:r>
                  </m:e>
                  <m:sup>
                    <m:r>
                      <w:rPr>
                        <w:rFonts w:ascii="Cambria Math" w:hAnsi="Cambria Math"/>
                      </w:rPr>
                      <m:t>b</m:t>
                    </m:r>
                  </m:sup>
                </m:sSup>
              </m:e>
              <m:e>
                <m:sSup>
                  <m:sSupPr>
                    <m:ctrlPr>
                      <w:rPr>
                        <w:rFonts w:ascii="Cambria Math" w:hAnsi="Cambria Math"/>
                        <w:i/>
                        <w:iCs/>
                      </w:rPr>
                    </m:ctrlPr>
                  </m:sSupPr>
                  <m:e>
                    <m:r>
                      <w:rPr>
                        <w:rFonts w:ascii="Cambria Math" w:hAnsi="Cambria Math"/>
                      </w:rPr>
                      <m:t>y</m:t>
                    </m:r>
                  </m:e>
                  <m:sup>
                    <m:r>
                      <w:rPr>
                        <w:rFonts w:ascii="Cambria Math" w:hAnsi="Cambria Math"/>
                      </w:rPr>
                      <m:t>b</m:t>
                    </m:r>
                  </m:sup>
                </m:sSup>
              </m:e>
            </m:eqArr>
          </m:e>
        </m:d>
        <m:r>
          <w:rPr>
            <w:rFonts w:ascii="Cambria Math" w:hAnsi="Cambria Math"/>
          </w:rPr>
          <m:t xml:space="preserve"> </m:t>
        </m:r>
      </m:oMath>
      <w:r>
        <w:rPr>
          <w:rFonts w:hAnsi="Cambria Math" w:hint="eastAsia"/>
        </w:rPr>
        <w:tab/>
        <w:t>(2-2)</w:t>
      </w:r>
      <w:r>
        <w:rPr>
          <w:rFonts w:hint="eastAsia"/>
        </w:rPr>
        <w:tab/>
      </w:r>
    </w:p>
    <w:p w14:paraId="3D4BF3DD" w14:textId="77777777" w:rsidR="00997F4D" w:rsidRDefault="00000000">
      <w:pPr>
        <w:pStyle w:val="3"/>
      </w:pPr>
      <w:r>
        <w:rPr>
          <w:rFonts w:hint="eastAsia"/>
        </w:rPr>
        <w:t>象限二值化</w:t>
      </w:r>
    </w:p>
    <w:p w14:paraId="25D732EA" w14:textId="77777777" w:rsidR="00997F4D" w:rsidRDefault="00000000">
      <w:pPr>
        <w:ind w:firstLine="480"/>
      </w:pPr>
      <w:r>
        <w:rPr>
          <w:rFonts w:hint="eastAsia"/>
        </w:rPr>
        <w:t>在</w:t>
      </w:r>
      <w:r>
        <w:rPr>
          <w:rFonts w:hint="eastAsia"/>
        </w:rPr>
        <w:t>BNN</w:t>
      </w:r>
      <w:r>
        <w:rPr>
          <w:rFonts w:hint="eastAsia"/>
        </w:rPr>
        <w:t>算法中，</w:t>
      </w:r>
      <w:proofErr w:type="gramStart"/>
      <w:r>
        <w:rPr>
          <w:rFonts w:hint="eastAsia"/>
        </w:rPr>
        <w:t>二值化是</w:t>
      </w:r>
      <w:proofErr w:type="gramEnd"/>
      <w:r>
        <w:rPr>
          <w:rFonts w:hint="eastAsia"/>
        </w:rPr>
        <w:t>将一个全精度实数转换为一个二值数（即</w:t>
      </w:r>
      <w:r>
        <w:rPr>
          <w:rFonts w:hint="eastAsia"/>
        </w:rPr>
        <w:t>+1</w:t>
      </w:r>
      <w:r>
        <w:rPr>
          <w:rFonts w:hint="eastAsia"/>
        </w:rPr>
        <w:t>或者</w:t>
      </w:r>
      <w:r>
        <w:rPr>
          <w:rFonts w:hint="eastAsia"/>
        </w:rPr>
        <w:t>-1</w:t>
      </w:r>
      <w:r>
        <w:rPr>
          <w:rFonts w:hint="eastAsia"/>
        </w:rPr>
        <w:t>）的过程，这一过程通常可视为一个针对</w:t>
      </w:r>
      <w:r>
        <w:rPr>
          <w:rFonts w:hint="eastAsia"/>
        </w:rPr>
        <w:t>BNN</w:t>
      </w:r>
      <w:r>
        <w:rPr>
          <w:rFonts w:hint="eastAsia"/>
        </w:rPr>
        <w:t>的非线性激活函数。</w:t>
      </w:r>
      <w:proofErr w:type="gramStart"/>
      <w:r>
        <w:rPr>
          <w:rFonts w:hint="eastAsia"/>
        </w:rPr>
        <w:t>二值化可以</w:t>
      </w:r>
      <w:proofErr w:type="gramEnd"/>
      <w:r>
        <w:rPr>
          <w:rFonts w:hint="eastAsia"/>
        </w:rPr>
        <w:t>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w:t>
      </w:r>
      <w:r>
        <w:rPr>
          <w:rFonts w:hint="eastAsia"/>
        </w:rPr>
        <w:t>sign</w:t>
      </w:r>
      <w:r>
        <w:rPr>
          <w:rFonts w:hint="eastAsia"/>
        </w:rPr>
        <w:t>函数（如下式</w:t>
      </w:r>
      <w:r>
        <w:rPr>
          <w:rFonts w:hint="eastAsia"/>
        </w:rPr>
        <w:t>2-3</w:t>
      </w:r>
      <w:r>
        <w:rPr>
          <w:rFonts w:hint="eastAsia"/>
        </w:rPr>
        <w:t>），所以在实际应用中通常选择确定的实现方式。</w:t>
      </w:r>
    </w:p>
    <w:p w14:paraId="4BC8F560" w14:textId="77777777" w:rsidR="00997F4D"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r≥0</m:t>
                </m:r>
              </m:e>
              <m:e>
                <m:r>
                  <w:rPr>
                    <w:rFonts w:ascii="Cambria Math" w:hAnsi="Cambria Math"/>
                  </w:rPr>
                  <m:t>-1  otherwise</m:t>
                </m:r>
              </m:e>
            </m:eqArr>
          </m:e>
        </m:d>
      </m:oMath>
      <w:r>
        <w:rPr>
          <w:rFonts w:hAnsi="Cambria Math" w:hint="eastAsia"/>
        </w:rPr>
        <w:tab/>
        <w:t>(2-3)</w:t>
      </w:r>
    </w:p>
    <w:p w14:paraId="2AAC702E" w14:textId="77777777" w:rsidR="00997F4D" w:rsidRDefault="00000000">
      <w:pPr>
        <w:ind w:firstLine="480"/>
      </w:pPr>
      <w:r>
        <w:rPr>
          <w:rFonts w:hint="eastAsia"/>
        </w:rPr>
        <w:lastRenderedPageBreak/>
        <w:t>因为</w:t>
      </w:r>
      <w:r>
        <w:rPr>
          <w:rFonts w:hint="eastAsia"/>
        </w:rPr>
        <w:t>sign</w:t>
      </w:r>
      <w:r>
        <w:rPr>
          <w:rFonts w:hint="eastAsia"/>
        </w:rPr>
        <w:t>函数在</w:t>
      </w:r>
      <w:r>
        <w:rPr>
          <w:rFonts w:hint="eastAsia"/>
        </w:rPr>
        <w:t>0</w:t>
      </w:r>
      <w:r>
        <w:rPr>
          <w:rFonts w:hint="eastAsia"/>
        </w:rPr>
        <w:t>点出不可微分，且梯度恒为</w:t>
      </w:r>
      <w:r>
        <w:rPr>
          <w:rFonts w:hint="eastAsia"/>
        </w:rPr>
        <w:t>0</w:t>
      </w:r>
      <w:r>
        <w:rPr>
          <w:rFonts w:hint="eastAsia"/>
        </w:rPr>
        <w:t>，所以直接做后向传播是不可行的。所以在</w:t>
      </w:r>
      <w:r>
        <w:rPr>
          <w:rFonts w:hint="eastAsia"/>
        </w:rPr>
        <w:t>BNN</w:t>
      </w:r>
      <w:r>
        <w:rPr>
          <w:rFonts w:hint="eastAsia"/>
        </w:rPr>
        <w:t>的研究过程中，研究人员提出了直通式估算器（</w:t>
      </w:r>
      <w:r>
        <w:rPr>
          <w:rFonts w:hint="eastAsia"/>
        </w:rPr>
        <w:t>Straight-Through Estimator</w:t>
      </w:r>
      <w:r>
        <w:rPr>
          <w:rFonts w:hint="eastAsia"/>
        </w:rPr>
        <w:t>，</w:t>
      </w:r>
      <w:r>
        <w:rPr>
          <w:rFonts w:hint="eastAsia"/>
        </w:rPr>
        <w:t>STE</w:t>
      </w:r>
      <w:r>
        <w:rPr>
          <w:rFonts w:hint="eastAsia"/>
        </w:rPr>
        <w:t>）方法来做后向传播，如下式</w:t>
      </w:r>
      <w:r>
        <w:rPr>
          <w:rFonts w:hint="eastAsia"/>
        </w:rPr>
        <w:t>2-4</w:t>
      </w:r>
      <w:r>
        <w:rPr>
          <w:rFonts w:hint="eastAsia"/>
        </w:rPr>
        <w:t>：</w:t>
      </w:r>
    </w:p>
    <w:p w14:paraId="34586543" w14:textId="77777777" w:rsidR="00997F4D" w:rsidRDefault="00000000">
      <w:pPr>
        <w:pStyle w:val="aff5"/>
        <w:ind w:firstLineChars="0" w:firstLine="0"/>
        <w:jc w:val="both"/>
        <w:rPr>
          <w:rFonts w:hAnsi="Cambria Math"/>
        </w:rPr>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b</m:t>
                        </m:r>
                      </m:sup>
                    </m:sSup>
                  </m:den>
                </m:f>
              </m:e>
            </m:d>
          </m:e>
          <m:sub>
            <m:r>
              <w:rPr>
                <w:rFonts w:ascii="Cambria Math" w:hAnsi="Cambria Math"/>
              </w:rPr>
              <m:t>|r|&lt;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(2-4)</w:t>
      </w:r>
    </w:p>
    <w:p w14:paraId="11988FE6" w14:textId="77777777" w:rsidR="00997F4D" w:rsidRDefault="00000000">
      <w:pPr>
        <w:ind w:firstLine="480"/>
      </w:pPr>
      <w:r>
        <w:rPr>
          <w:rFonts w:hint="eastAsia"/>
        </w:rPr>
        <w:t>其中</w:t>
      </w:r>
      <w:r>
        <w:rPr>
          <w:rFonts w:hint="eastAsia"/>
        </w:rPr>
        <w:t>r</w:t>
      </w:r>
      <w:r>
        <w:rPr>
          <w:rFonts w:hint="eastAsia"/>
        </w:rPr>
        <w:t>是全精度实数输入，</w:t>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 xml:space="preserve"> ∈ {+1,-1} </m:t>
        </m:r>
      </m:oMath>
      <w:r>
        <w:rPr>
          <w:rFonts w:hint="eastAsia"/>
        </w:rPr>
        <w:t>是二值输出，</w:t>
      </w:r>
      <w:r>
        <w:rPr>
          <w:rFonts w:hint="eastAsia"/>
        </w:rPr>
        <w:t>Loss</w:t>
      </w:r>
      <w:r>
        <w:rPr>
          <w:rFonts w:hint="eastAsia"/>
        </w:rPr>
        <w:t>是损失函数值，</w:t>
      </w:r>
      <m:oMath>
        <m:sSub>
          <m:sSubPr>
            <m:ctrlPr>
              <w:rPr>
                <w:rFonts w:ascii="Cambria Math" w:hAnsi="Cambria Math" w:hint="eastAsia"/>
                <w:i/>
                <w:iCs/>
                <w:vertAlign w:val="subscript"/>
              </w:rPr>
            </m:ctrlPr>
          </m:sSubPr>
          <m:e>
            <m:r>
              <w:rPr>
                <w:rFonts w:ascii="Cambria Math" w:hAnsi="Cambria Math"/>
                <w:vertAlign w:val="subscript"/>
              </w:rPr>
              <m:t>t</m:t>
            </m:r>
          </m:e>
          <m:sub>
            <m:r>
              <w:rPr>
                <w:rFonts w:ascii="Cambria Math" w:hAnsi="Cambria Math"/>
                <w:vertAlign w:val="subscript"/>
              </w:rPr>
              <m:t>clip</m:t>
            </m:r>
          </m:sub>
        </m:sSub>
      </m:oMath>
      <w:r>
        <w:rPr>
          <w:rFonts w:hint="eastAsia"/>
        </w:rPr>
        <w:t>是一个剪裁的阈值（通常设置为</w:t>
      </w:r>
      <w:r>
        <w:rPr>
          <w:rFonts w:hint="eastAsia"/>
        </w:rPr>
        <w:t>1</w:t>
      </w:r>
      <w:r>
        <w:rPr>
          <w:rFonts w:hint="eastAsia"/>
        </w:rPr>
        <w:t>）。</w:t>
      </w:r>
      <w:r>
        <w:rPr>
          <w:rFonts w:hint="eastAsia"/>
        </w:rPr>
        <w:t>sign</w:t>
      </w:r>
      <w:r>
        <w:rPr>
          <w:rFonts w:hint="eastAsia"/>
        </w:rPr>
        <w:t>函数的梯度一般直接设置为一个恒等函数，当输入</w:t>
      </w:r>
      <w:proofErr w:type="gramStart"/>
      <w:r>
        <w:rPr>
          <w:rFonts w:hint="eastAsia"/>
        </w:rPr>
        <w:t>值变得</w:t>
      </w:r>
      <w:proofErr w:type="gramEnd"/>
      <w:r>
        <w:rPr>
          <w:rFonts w:hint="eastAsia"/>
        </w:rPr>
        <w:t>极大时，这个阈值会将梯度取消，这对算法的优化过程很有用处。</w:t>
      </w:r>
    </w:p>
    <w:p w14:paraId="1740C104" w14:textId="77777777" w:rsidR="00997F4D" w:rsidRDefault="00000000">
      <w:pPr>
        <w:jc w:val="center"/>
      </w:pPr>
      <w:r>
        <w:rPr>
          <w:rFonts w:hint="eastAsia"/>
        </w:rPr>
        <w:t xml:space="preserve">    </w:t>
      </w:r>
      <w:r>
        <w:rPr>
          <w:noProof/>
        </w:rPr>
        <w:drawing>
          <wp:inline distT="0" distB="0" distL="114300" distR="114300" wp14:anchorId="63E41C71" wp14:editId="4124044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2371725" cy="1811655"/>
                    </a:xfrm>
                    <a:prstGeom prst="rect">
                      <a:avLst/>
                    </a:prstGeom>
                    <a:noFill/>
                    <a:ln>
                      <a:noFill/>
                    </a:ln>
                  </pic:spPr>
                </pic:pic>
              </a:graphicData>
            </a:graphic>
          </wp:inline>
        </w:drawing>
      </w:r>
    </w:p>
    <w:p w14:paraId="2A3967E8" w14:textId="77777777" w:rsidR="00997F4D" w:rsidRDefault="00000000">
      <w:pPr>
        <w:pStyle w:val="aff2"/>
        <w:rPr>
          <w:vertAlign w:val="superscript"/>
        </w:rPr>
      </w:pPr>
      <w:r>
        <w:rPr>
          <w:rFonts w:hint="eastAsia"/>
        </w:rPr>
        <w:t>图</w:t>
      </w:r>
      <w:r>
        <w:rPr>
          <w:rFonts w:hint="eastAsia"/>
        </w:rPr>
        <w:t xml:space="preserve"> BCNN</w:t>
      </w:r>
      <w:r>
        <w:rPr>
          <w:rFonts w:hint="eastAsia"/>
        </w:rPr>
        <w:t>算法中的象限</w:t>
      </w:r>
      <w:proofErr w:type="gramStart"/>
      <w:r>
        <w:rPr>
          <w:rFonts w:hint="eastAsia"/>
        </w:rPr>
        <w:t>二值化</w:t>
      </w:r>
      <w:proofErr w:type="gramEnd"/>
      <w:r>
        <w:rPr>
          <w:rFonts w:hint="eastAsia"/>
          <w:vertAlign w:val="superscript"/>
        </w:rPr>
        <w:t>[15]</w:t>
      </w:r>
    </w:p>
    <w:p w14:paraId="7754049F" w14:textId="77777777" w:rsidR="00997F4D" w:rsidRDefault="00000000">
      <w:pPr>
        <w:ind w:firstLine="480"/>
      </w:pPr>
      <w:r>
        <w:rPr>
          <w:rFonts w:hint="eastAsia"/>
        </w:rPr>
        <w:t>对于二值复数而言，</w:t>
      </w:r>
      <w:proofErr w:type="gramStart"/>
      <w:r>
        <w:rPr>
          <w:rFonts w:hint="eastAsia"/>
        </w:rPr>
        <w:t>二值化是</w:t>
      </w:r>
      <w:proofErr w:type="gramEnd"/>
      <w:r>
        <w:rPr>
          <w:rFonts w:hint="eastAsia"/>
        </w:rPr>
        <w:t>将一个复数转换到二值复数的形式（</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中的某一个值）。为此我们提出象限</w:t>
      </w:r>
      <w:proofErr w:type="gramStart"/>
      <w:r>
        <w:rPr>
          <w:rFonts w:hint="eastAsia"/>
        </w:rPr>
        <w:t>二值化的</w:t>
      </w:r>
      <w:proofErr w:type="gramEnd"/>
      <w:r>
        <w:rPr>
          <w:rFonts w:hint="eastAsia"/>
        </w:rPr>
        <w:t>概念，如图</w:t>
      </w:r>
      <w:r>
        <w:rPr>
          <w:rFonts w:hint="eastAsia"/>
        </w:rPr>
        <w:t xml:space="preserve"> </w:t>
      </w:r>
      <w:r>
        <w:rPr>
          <w:rFonts w:hint="eastAsia"/>
        </w:rPr>
        <w:t>所示，即象限</w:t>
      </w:r>
      <w:proofErr w:type="gramStart"/>
      <w:r>
        <w:rPr>
          <w:rFonts w:hint="eastAsia"/>
        </w:rPr>
        <w:t>二值化的</w:t>
      </w:r>
      <w:proofErr w:type="gramEnd"/>
      <w:r>
        <w:rPr>
          <w:rFonts w:hint="eastAsia"/>
        </w:rPr>
        <w:t>输出仅取决于输入的复数位于二维笛卡尔坐标系的哪一个象限。从</w:t>
      </w:r>
      <w:r>
        <w:t>数学</w:t>
      </w:r>
      <w:r>
        <w:rPr>
          <w:rFonts w:hint="eastAsia"/>
        </w:rPr>
        <w:t>上分析</w:t>
      </w:r>
      <w:r>
        <w:t>，复平面是由实轴</w:t>
      </w:r>
      <w:r>
        <w:t xml:space="preserve"> x </w:t>
      </w:r>
      <w:r>
        <w:t>和正交虚轴</w:t>
      </w:r>
      <w:r>
        <w:t xml:space="preserve"> y </w:t>
      </w:r>
      <w:r>
        <w:t>确定的复数的几何表示，其中</w:t>
      </w:r>
      <w:proofErr w:type="gramStart"/>
      <w:r>
        <w:t>两个轴将平面</w:t>
      </w:r>
      <w:proofErr w:type="gramEnd"/>
      <w:r>
        <w:t>划分为四个象限，每个象限由两个半轴界定。</w:t>
      </w:r>
      <w:r>
        <w:rPr>
          <w:rFonts w:hint="eastAsia"/>
        </w:rPr>
        <w:t>给定四个象限和四个二值复数值，这就很自然地可以将每个象限和某个二值复数</w:t>
      </w:r>
      <w:proofErr w:type="gramStart"/>
      <w:r>
        <w:rPr>
          <w:rFonts w:hint="eastAsia"/>
        </w:rPr>
        <w:t>值联系</w:t>
      </w:r>
      <w:proofErr w:type="gramEnd"/>
      <w:r>
        <w:rPr>
          <w:rFonts w:hint="eastAsia"/>
        </w:rPr>
        <w:t>在一起。</w:t>
      </w:r>
    </w:p>
    <w:p w14:paraId="6D4243B1" w14:textId="77777777" w:rsidR="00997F4D" w:rsidRDefault="00000000">
      <w:pPr>
        <w:ind w:firstLine="480"/>
      </w:pPr>
      <w:r>
        <w:rPr>
          <w:rFonts w:hint="eastAsia"/>
        </w:rPr>
        <w:t>从本质上来说象限</w:t>
      </w:r>
      <w:proofErr w:type="gramStart"/>
      <w:r>
        <w:rPr>
          <w:rFonts w:hint="eastAsia"/>
        </w:rPr>
        <w:t>二值化解耦</w:t>
      </w:r>
      <w:proofErr w:type="gramEnd"/>
      <w:r>
        <w:rPr>
          <w:rFonts w:hint="eastAsia"/>
        </w:rPr>
        <w:t>了复数的实部和虚部，所以可以将两个部分作为普通</w:t>
      </w:r>
      <w:proofErr w:type="gramStart"/>
      <w:r>
        <w:rPr>
          <w:rFonts w:hint="eastAsia"/>
        </w:rPr>
        <w:t>二值化单独</w:t>
      </w:r>
      <w:proofErr w:type="gramEnd"/>
      <w:r>
        <w:rPr>
          <w:rFonts w:hint="eastAsia"/>
        </w:rPr>
        <w:t>处理。对于前向传播来说，</w:t>
      </w:r>
      <w:proofErr w:type="gramStart"/>
      <w:r>
        <w:rPr>
          <w:rFonts w:hint="eastAsia"/>
        </w:rPr>
        <w:t>二值化的</w:t>
      </w:r>
      <w:proofErr w:type="gramEnd"/>
      <w:r>
        <w:rPr>
          <w:rFonts w:hint="eastAsia"/>
        </w:rPr>
        <w:t>过程如下式</w:t>
      </w:r>
      <w:r>
        <w:rPr>
          <w:rFonts w:hint="eastAsia"/>
        </w:rPr>
        <w:t>2-5</w:t>
      </w:r>
      <w:r>
        <w:rPr>
          <w:rFonts w:hint="eastAsia"/>
        </w:rPr>
        <w:t>：</w:t>
      </w:r>
    </w:p>
    <w:p w14:paraId="222BC7ED" w14:textId="77777777" w:rsidR="00997F4D"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z</m:t>
            </m:r>
          </m:e>
          <m:sup>
            <m:r>
              <w:rPr>
                <w:rFonts w:ascii="Cambria Math" w:hAnsi="Cambria Math"/>
              </w:rPr>
              <m:t>b</m:t>
            </m:r>
          </m:sup>
        </m:sSup>
        <m:r>
          <w:rPr>
            <w:rFonts w:ascii="Cambria Math" w:hAnsi="Cambria Math"/>
          </w:rPr>
          <m:t>=sign(x+iy)=sign(x)+isign(y)=</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+i</m:t>
        </m:r>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Ansi="Cambria Math" w:hint="eastAsia"/>
        </w:rPr>
        <w:tab/>
        <w:t>(2-5)</w:t>
      </w:r>
    </w:p>
    <w:p w14:paraId="30E3A7BF" w14:textId="77777777" w:rsidR="00997F4D" w:rsidRDefault="00000000">
      <w:pPr>
        <w:ind w:firstLine="480"/>
      </w:pPr>
      <w:r>
        <w:rPr>
          <w:rFonts w:hint="eastAsia"/>
        </w:rPr>
        <w:t>对于后向传播来说，可以通过两个</w:t>
      </w:r>
      <w:r>
        <w:rPr>
          <w:rFonts w:hint="eastAsia"/>
        </w:rPr>
        <w:t>STEs</w:t>
      </w:r>
      <w:r>
        <w:rPr>
          <w:rFonts w:hint="eastAsia"/>
        </w:rPr>
        <w:t>来得到</w:t>
      </w:r>
      <w:proofErr w:type="gramStart"/>
      <w:r>
        <w:rPr>
          <w:rFonts w:hint="eastAsia"/>
        </w:rPr>
        <w:t>二值化的</w:t>
      </w:r>
      <w:proofErr w:type="gramEnd"/>
      <w:r>
        <w:rPr>
          <w:rFonts w:hint="eastAsia"/>
        </w:rPr>
        <w:t>梯度，并应用在两个独立的全精度变量</w:t>
      </w:r>
      <w:r>
        <w:rPr>
          <w:rFonts w:hint="eastAsia"/>
        </w:rPr>
        <w:t>x</w:t>
      </w:r>
      <w:r>
        <w:rPr>
          <w:rFonts w:hint="eastAsia"/>
        </w:rPr>
        <w:t>和</w:t>
      </w:r>
      <w:r>
        <w:rPr>
          <w:rFonts w:hint="eastAsia"/>
        </w:rPr>
        <w:t>y</w:t>
      </w:r>
      <w:r>
        <w:rPr>
          <w:rFonts w:hint="eastAsia"/>
        </w:rPr>
        <w:t>上，如下式</w:t>
      </w:r>
      <w:r>
        <w:rPr>
          <w:rFonts w:hint="eastAsia"/>
        </w:rPr>
        <w:t>2-6</w:t>
      </w:r>
      <w:r>
        <w:rPr>
          <w:rFonts w:hint="eastAsia"/>
        </w:rPr>
        <w:t>。这样</w:t>
      </w:r>
      <w:proofErr w:type="gramStart"/>
      <w:r>
        <w:rPr>
          <w:rFonts w:hint="eastAsia"/>
        </w:rPr>
        <w:t>做保</w:t>
      </w:r>
      <w:proofErr w:type="gramEnd"/>
      <w:r>
        <w:rPr>
          <w:rFonts w:hint="eastAsia"/>
        </w:rPr>
        <w:t>证了</w:t>
      </w:r>
      <w:proofErr w:type="gramStart"/>
      <w:r>
        <w:rPr>
          <w:rFonts w:hint="eastAsia"/>
        </w:rPr>
        <w:t>二值化过程</w:t>
      </w:r>
      <w:proofErr w:type="gramEnd"/>
      <w:r>
        <w:rPr>
          <w:rFonts w:hint="eastAsia"/>
        </w:rPr>
        <w:t>的简单性，进而方便了硬件实现和内存存储。</w:t>
      </w:r>
      <w:proofErr w:type="gramStart"/>
      <w:r>
        <w:rPr>
          <w:rFonts w:hint="eastAsia"/>
        </w:rPr>
        <w:t>且为了</w:t>
      </w:r>
      <w:proofErr w:type="gramEnd"/>
      <w:r>
        <w:rPr>
          <w:rFonts w:hint="eastAsia"/>
        </w:rPr>
        <w:t>提高精度，现有工作还提出了</w:t>
      </w:r>
      <w:proofErr w:type="gramStart"/>
      <w:r>
        <w:rPr>
          <w:rFonts w:hint="eastAsia"/>
        </w:rPr>
        <w:t>二值化函数</w:t>
      </w:r>
      <w:proofErr w:type="gramEnd"/>
      <w:r>
        <w:rPr>
          <w:rFonts w:hint="eastAsia"/>
        </w:rPr>
        <w:t>的各种变</w:t>
      </w:r>
      <w:r>
        <w:rPr>
          <w:rFonts w:hint="eastAsia"/>
        </w:rPr>
        <w:lastRenderedPageBreak/>
        <w:t>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w:t>
      </w:r>
      <w:r>
        <w:rPr>
          <w:rFonts w:hint="eastAsia"/>
        </w:rPr>
        <w:t>sign</w:t>
      </w:r>
      <w:r>
        <w:rPr>
          <w:rFonts w:hint="eastAsia"/>
        </w:rPr>
        <w:t>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14:paraId="28A71D56" w14:textId="77777777" w:rsidR="00997F4D" w:rsidRDefault="00000000">
      <w:pPr>
        <w:pStyle w:val="aff5"/>
        <w:ind w:firstLineChars="0" w:firstLine="0"/>
        <w:jc w:val="both"/>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∂z</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b</m:t>
                        </m:r>
                      </m:sup>
                    </m:sSup>
                  </m:den>
                </m:f>
              </m:e>
            </m:d>
          </m:e>
          <m:sub>
            <m:r>
              <w:rPr>
                <w:rFonts w:ascii="Cambria Math" w:hAnsi="Cambria Math"/>
              </w:rPr>
              <m:t>|x|&lt;</m:t>
            </m:r>
            <m:sSub>
              <m:sSubPr>
                <m:ctrlPr>
                  <w:rPr>
                    <w:rFonts w:ascii="Cambria Math" w:hAnsi="Cambria Math"/>
                    <w:i/>
                  </w:rPr>
                </m:ctrlPr>
              </m:sSubPr>
              <m:e>
                <m:r>
                  <w:rPr>
                    <w:rFonts w:ascii="Cambria Math" w:hAnsi="Cambria Math"/>
                  </w:rPr>
                  <m:t>t</m:t>
                </m:r>
              </m:e>
              <m:sub>
                <m:r>
                  <w:rPr>
                    <w:rFonts w:ascii="Cambria Math" w:hAnsi="Cambria Math"/>
                  </w:rPr>
                  <m:t>clip</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den>
                </m:f>
              </m:e>
            </m:d>
          </m:e>
          <m:sub>
            <m:r>
              <w:rPr>
                <w:rFonts w:ascii="Cambria Math" w:hAnsi="Cambria Math"/>
              </w:rPr>
              <m:t>|y|&lt;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(2-6)</w:t>
      </w:r>
    </w:p>
    <w:p w14:paraId="0D42E9A0" w14:textId="77777777" w:rsidR="00997F4D" w:rsidRDefault="00000000">
      <w:pPr>
        <w:ind w:firstLine="480"/>
      </w:pPr>
      <w:r>
        <w:rPr>
          <w:rFonts w:hint="eastAsia"/>
        </w:rPr>
        <w:t>与之前的深度学习算法每个神经元采用</w:t>
      </w:r>
      <w:r>
        <w:rPr>
          <w:rFonts w:hint="eastAsia"/>
        </w:rPr>
        <w:t>32</w:t>
      </w:r>
      <w:r>
        <w:rPr>
          <w:rFonts w:hint="eastAsia"/>
        </w:rPr>
        <w:t>比特的全精度浮点数表示相比，</w:t>
      </w:r>
      <w:r>
        <w:rPr>
          <w:rFonts w:hint="eastAsia"/>
        </w:rPr>
        <w:t>BNNs</w:t>
      </w:r>
      <w:r>
        <w:rPr>
          <w:rFonts w:hint="eastAsia"/>
        </w:rPr>
        <w:t>中每个神经元仅采用</w:t>
      </w:r>
      <w:r>
        <w:rPr>
          <w:rFonts w:hint="eastAsia"/>
        </w:rPr>
        <w:t>1</w:t>
      </w:r>
      <w:r>
        <w:rPr>
          <w:rFonts w:hint="eastAsia"/>
        </w:rPr>
        <w:t>比特表示，不仅将内存和带宽降低了</w:t>
      </w:r>
      <w:r>
        <w:rPr>
          <w:rFonts w:hint="eastAsia"/>
        </w:rPr>
        <w:t>32</w:t>
      </w:r>
      <w:r>
        <w:rPr>
          <w:rFonts w:hint="eastAsia"/>
        </w:rPr>
        <w:t>倍，还极大的提高了计算效率。因为原先</w:t>
      </w:r>
      <w:r>
        <w:rPr>
          <w:rFonts w:hint="eastAsia"/>
        </w:rPr>
        <w:t>DNN</w:t>
      </w:r>
      <w:r>
        <w:rPr>
          <w:rFonts w:hint="eastAsia"/>
        </w:rPr>
        <w:t>中</w:t>
      </w:r>
      <w:r>
        <w:rPr>
          <w:rFonts w:hint="eastAsia"/>
        </w:rPr>
        <w:t>32</w:t>
      </w:r>
      <w:r>
        <w:rPr>
          <w:rFonts w:hint="eastAsia"/>
        </w:rPr>
        <w:t>比特或者</w:t>
      </w:r>
      <w:r>
        <w:rPr>
          <w:rFonts w:hint="eastAsia"/>
        </w:rPr>
        <w:t>64</w:t>
      </w:r>
      <w:r>
        <w:rPr>
          <w:rFonts w:hint="eastAsia"/>
        </w:rPr>
        <w:t>比特</w:t>
      </w:r>
      <w:proofErr w:type="gramStart"/>
      <w:r>
        <w:rPr>
          <w:rFonts w:hint="eastAsia"/>
        </w:rPr>
        <w:t>的点积运算</w:t>
      </w:r>
      <w:proofErr w:type="gramEnd"/>
      <w:r>
        <w:rPr>
          <w:rFonts w:hint="eastAsia"/>
        </w:rPr>
        <w:t>，现在只需要一个单比特的异或</w:t>
      </w:r>
      <w:r>
        <w:rPr>
          <w:rFonts w:hint="eastAsia"/>
        </w:rPr>
        <w:t>(xnor</w:t>
      </w:r>
      <w:r>
        <w:rPr>
          <w:rFonts w:hint="eastAsia"/>
        </w:rPr>
        <w:t>）运算加上一个“记</w:t>
      </w:r>
      <w:r>
        <w:rPr>
          <w:rFonts w:hint="eastAsia"/>
        </w:rPr>
        <w:t>1</w:t>
      </w:r>
      <w:r>
        <w:rPr>
          <w:rFonts w:hint="eastAsia"/>
        </w:rPr>
        <w:t>”（</w:t>
      </w:r>
      <w:r>
        <w:rPr>
          <w:rFonts w:hint="eastAsia"/>
        </w:rPr>
        <w:t>popc</w:t>
      </w:r>
      <w:r>
        <w:rPr>
          <w:rFonts w:hint="eastAsia"/>
        </w:rPr>
        <w:t>）运算就可以实现（如下式</w:t>
      </w:r>
      <w:r>
        <w:rPr>
          <w:rFonts w:hint="eastAsia"/>
        </w:rPr>
        <w:t>2-7</w:t>
      </w:r>
      <w:r>
        <w:rPr>
          <w:rFonts w:hint="eastAsia"/>
        </w:rPr>
        <w:t>），计算效率至少提高了</w:t>
      </w:r>
      <w:r>
        <w:rPr>
          <w:rFonts w:hint="eastAsia"/>
        </w:rPr>
        <w:t>10-16</w:t>
      </w:r>
      <w:r>
        <w:rPr>
          <w:rFonts w:hint="eastAsia"/>
        </w:rPr>
        <w:t>倍：</w:t>
      </w:r>
    </w:p>
    <w:p w14:paraId="5B094929" w14:textId="77777777" w:rsidR="00997F4D" w:rsidRDefault="00000000">
      <w:pPr>
        <w:pStyle w:val="aff5"/>
        <w:ind w:firstLineChars="0" w:firstLine="0"/>
        <w:jc w:val="both"/>
        <w:rPr>
          <w:rFonts w:hAnsi="Cambria Math"/>
        </w:rPr>
      </w:pPr>
      <w:r>
        <w:rPr>
          <w:rFonts w:hAnsi="Cambria Math" w:hint="eastAsia"/>
        </w:rPr>
        <w:tab/>
      </w:r>
      <m:oMath>
        <m:r>
          <w:rPr>
            <w:rFonts w:ascii="Cambria Math" w:hAnsi="Cambria Math"/>
          </w:rPr>
          <m:t>x*w≈</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=popc(xnor(</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m:t>
        </m:r>
      </m:oMath>
      <w:r>
        <w:rPr>
          <w:rFonts w:hAnsi="Cambria Math" w:hint="eastAsia"/>
        </w:rPr>
        <w:tab/>
        <w:t>(2-7)</w:t>
      </w:r>
    </w:p>
    <w:p w14:paraId="4B0A1E85" w14:textId="77777777" w:rsidR="00997F4D" w:rsidRDefault="00000000">
      <w:pPr>
        <w:ind w:firstLine="480"/>
      </w:pPr>
      <w:r>
        <w:rPr>
          <w:rFonts w:hint="eastAsia"/>
        </w:rPr>
        <w:t>popc(xnor)</w:t>
      </w:r>
      <w:r>
        <w:rPr>
          <w:rFonts w:hint="eastAsia"/>
        </w:rPr>
        <w:t>运算的提出，极大地提高了</w:t>
      </w:r>
      <w:r>
        <w:rPr>
          <w:rFonts w:hint="eastAsia"/>
        </w:rPr>
        <w:t>BNN</w:t>
      </w:r>
      <w:r>
        <w:rPr>
          <w:rFonts w:hint="eastAsia"/>
        </w:rPr>
        <w:t>和</w:t>
      </w:r>
      <w:r>
        <w:rPr>
          <w:rFonts w:hint="eastAsia"/>
        </w:rPr>
        <w:t>BCNN</w:t>
      </w:r>
      <w:r>
        <w:rPr>
          <w:rFonts w:hint="eastAsia"/>
        </w:rPr>
        <w:t>算法的硬件友好型，如下式</w:t>
      </w:r>
      <w:r>
        <w:rPr>
          <w:rFonts w:hint="eastAsia"/>
        </w:rPr>
        <w:t>2-8</w:t>
      </w:r>
      <w:r>
        <w:rPr>
          <w:rFonts w:hint="eastAsia"/>
        </w:rPr>
        <w:t>可见，此时一个</w:t>
      </w:r>
      <w:r>
        <w:rPr>
          <w:rFonts w:hint="eastAsia"/>
        </w:rPr>
        <w:t>BCNN</w:t>
      </w:r>
      <w:proofErr w:type="gramStart"/>
      <w:r>
        <w:rPr>
          <w:rFonts w:hint="eastAsia"/>
        </w:rPr>
        <w:t>的点积运算</w:t>
      </w:r>
      <w:proofErr w:type="gramEnd"/>
      <w:r>
        <w:rPr>
          <w:rFonts w:hint="eastAsia"/>
        </w:rPr>
        <w:t>可以通过</w:t>
      </w:r>
      <w:r>
        <w:rPr>
          <w:rFonts w:hint="eastAsia"/>
        </w:rPr>
        <w:t>4</w:t>
      </w:r>
      <w:r>
        <w:rPr>
          <w:rFonts w:hint="eastAsia"/>
        </w:rPr>
        <w:t>个</w:t>
      </w:r>
      <w:r>
        <w:rPr>
          <w:rFonts w:hint="eastAsia"/>
        </w:rPr>
        <w:t>BNN</w:t>
      </w:r>
      <w:proofErr w:type="gramStart"/>
      <w:r>
        <w:rPr>
          <w:rFonts w:hint="eastAsia"/>
        </w:rPr>
        <w:t>点积运算</w:t>
      </w:r>
      <w:proofErr w:type="gramEnd"/>
      <w:r>
        <w:rPr>
          <w:rFonts w:hint="eastAsia"/>
        </w:rPr>
        <w:t>（</w:t>
      </w:r>
      <w:r>
        <w:rPr>
          <w:rFonts w:hint="eastAsia"/>
        </w:rPr>
        <w:t>popc-xnor</w:t>
      </w:r>
      <w:r>
        <w:rPr>
          <w:rFonts w:hint="eastAsia"/>
        </w:rPr>
        <w:t>）外加两个全精度加法来实现。而且从硬件角度来说，这四个</w:t>
      </w:r>
      <w:r>
        <w:rPr>
          <w:rFonts w:hint="eastAsia"/>
        </w:rPr>
        <w:t>popc(xnor)</w:t>
      </w:r>
      <w:r>
        <w:rPr>
          <w:rFonts w:hint="eastAsia"/>
        </w:rPr>
        <w:t>运算可以并行执行，所以理论上来说完成一个</w:t>
      </w:r>
      <w:r>
        <w:rPr>
          <w:rFonts w:hint="eastAsia"/>
        </w:rPr>
        <w:t>BCNN</w:t>
      </w:r>
      <w:proofErr w:type="gramStart"/>
      <w:r>
        <w:rPr>
          <w:rFonts w:hint="eastAsia"/>
        </w:rPr>
        <w:t>点积运算</w:t>
      </w:r>
      <w:proofErr w:type="gramEnd"/>
      <w:r>
        <w:rPr>
          <w:rFonts w:hint="eastAsia"/>
        </w:rPr>
        <w:t>的时间约等于一个</w:t>
      </w:r>
      <w:r>
        <w:rPr>
          <w:rFonts w:hint="eastAsia"/>
        </w:rPr>
        <w:t>BNN</w:t>
      </w:r>
      <w:proofErr w:type="gramStart"/>
      <w:r>
        <w:rPr>
          <w:rFonts w:hint="eastAsia"/>
        </w:rPr>
        <w:t>点积运算</w:t>
      </w:r>
      <w:proofErr w:type="gramEnd"/>
      <w:r>
        <w:rPr>
          <w:rFonts w:hint="eastAsia"/>
        </w:rPr>
        <w:t>的时间。</w:t>
      </w:r>
    </w:p>
    <w:p w14:paraId="5E41C262" w14:textId="77777777" w:rsidR="00997F4D" w:rsidRDefault="00000000">
      <w:pPr>
        <w:pStyle w:val="aff5"/>
        <w:ind w:firstLineChars="0" w:firstLine="0"/>
        <w:jc w:val="both"/>
        <w:rPr>
          <w:rFonts w:hAnsi="Cambria Math"/>
        </w:rPr>
      </w:pPr>
      <w:r>
        <w:rPr>
          <w:rFonts w:hAnsi="Cambria Math" w:hint="eastAsia"/>
        </w:rPr>
        <w:tab/>
      </w:r>
      <w:r>
        <w:rPr>
          <w:rFonts w:ascii="Cambria Math" w:hAnsi="Cambria Math" w:cs="Cambria Math"/>
          <w:position w:val="-64"/>
        </w:rPr>
        <w:object w:dxaOrig="5047" w:dyaOrig="1497" w14:anchorId="686833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75pt" o:ole="">
            <v:imagedata r:id="rId56" o:title=""/>
          </v:shape>
          <o:OLEObject Type="Embed" ProgID="Equation.KSEE3" ShapeID="_x0000_i1025" DrawAspect="Content" ObjectID="_1729752605" r:id="rId57"/>
        </w:object>
      </w:r>
      <w:r>
        <w:rPr>
          <w:rFonts w:hAnsi="Cambria Math" w:hint="eastAsia"/>
        </w:rPr>
        <w:tab/>
        <w:t>(2-8)</w:t>
      </w:r>
    </w:p>
    <w:p w14:paraId="362D68FF" w14:textId="77777777" w:rsidR="00997F4D" w:rsidRDefault="00000000">
      <w:pPr>
        <w:pStyle w:val="3"/>
      </w:pPr>
      <w:r>
        <w:rPr>
          <w:rFonts w:hint="eastAsia"/>
        </w:rPr>
        <w:t>复数高斯批标准化（</w:t>
      </w:r>
      <w:r>
        <w:rPr>
          <w:rFonts w:hint="eastAsia"/>
        </w:rPr>
        <w:t>CGBN)</w:t>
      </w:r>
    </w:p>
    <w:p w14:paraId="0721C693" w14:textId="77777777" w:rsidR="00997F4D" w:rsidRDefault="00000000">
      <w:pPr>
        <w:ind w:firstLine="480"/>
      </w:pPr>
      <w:r>
        <w:rPr>
          <w:rFonts w:hint="eastAsia"/>
        </w:rPr>
        <w:t>为了加快训练的收敛速度和提高训练的精度，深度学习算法的研究人员提出了</w:t>
      </w:r>
      <w:r>
        <w:rPr>
          <w:rFonts w:hint="eastAsia"/>
        </w:rPr>
        <w:t>Batch normalization</w:t>
      </w:r>
      <w:r>
        <w:rPr>
          <w:rFonts w:hint="eastAsia"/>
        </w:rPr>
        <w:t>（</w:t>
      </w:r>
      <w:r>
        <w:rPr>
          <w:rFonts w:hint="eastAsia"/>
        </w:rPr>
        <w:t>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w:t>
      </w:r>
      <w:r>
        <w:rPr>
          <w:rFonts w:hint="eastAsia"/>
        </w:rPr>
        <w:t>DNN</w:t>
      </w:r>
      <w:r>
        <w:rPr>
          <w:rFonts w:hint="eastAsia"/>
        </w:rPr>
        <w:t>算法中，首先需要使用</w:t>
      </w:r>
      <w:r>
        <w:rPr>
          <w:rFonts w:hint="eastAsia"/>
        </w:rPr>
        <w:t>BN</w:t>
      </w:r>
      <w:r>
        <w:rPr>
          <w:rFonts w:hint="eastAsia"/>
        </w:rPr>
        <w:t>将输入数据归一化在均值为</w:t>
      </w:r>
      <w:r>
        <w:rPr>
          <w:rFonts w:hint="eastAsia"/>
        </w:rPr>
        <w:t>0</w:t>
      </w:r>
      <w:r>
        <w:rPr>
          <w:rFonts w:hint="eastAsia"/>
        </w:rPr>
        <w:t>、方差为</w:t>
      </w:r>
      <w:r>
        <w:rPr>
          <w:rFonts w:hint="eastAsia"/>
        </w:rPr>
        <w:t>1</w:t>
      </w:r>
      <w:r>
        <w:rPr>
          <w:rFonts w:hint="eastAsia"/>
        </w:rPr>
        <w:t>的正态分布中。然后再通过一个可学习的增益参数来调整归一化后的输入数据，并加上一个可学习的偏置，如下式</w:t>
      </w:r>
      <w:r>
        <w:rPr>
          <w:rFonts w:hint="eastAsia"/>
        </w:rPr>
        <w:t>2-9</w:t>
      </w:r>
      <w:r>
        <w:rPr>
          <w:rFonts w:hint="eastAsia"/>
        </w:rPr>
        <w:t>，其中</w:t>
      </w:r>
      <w:r>
        <w:rPr>
          <w:rFonts w:hint="eastAsia"/>
        </w:rPr>
        <w:t>r</w:t>
      </w:r>
      <w:r>
        <w:rPr>
          <w:rFonts w:hint="eastAsia"/>
        </w:rPr>
        <w:t>是输入数据，</w:t>
      </w:r>
      <m:oMath>
        <m:r>
          <w:rPr>
            <w:rFonts w:ascii="Cambria Math" w:hAnsi="Cambria Math"/>
          </w:rPr>
          <m:t>μ</m:t>
        </m:r>
      </m:oMath>
      <w:r>
        <w:rPr>
          <w:rFonts w:hint="eastAsia"/>
        </w:rPr>
        <w:t>是这一批数据的均值，</w:t>
      </w:r>
      <m:oMath>
        <m:r>
          <w:rPr>
            <w:rFonts w:ascii="Cambria Math" w:hAnsi="Cambria Math"/>
          </w:rPr>
          <m:t>σ</m:t>
        </m:r>
      </m:oMath>
      <w:r>
        <w:rPr>
          <w:rFonts w:hint="eastAsia"/>
        </w:rPr>
        <w:t>是这一批数据的方差，</w:t>
      </w:r>
      <m:oMath>
        <m:r>
          <w:rPr>
            <w:rFonts w:ascii="Cambria Math" w:hAnsi="Cambria Math"/>
          </w:rPr>
          <m:t>γ</m:t>
        </m:r>
      </m:oMath>
      <w:r>
        <w:rPr>
          <w:rFonts w:hint="eastAsia"/>
        </w:rPr>
        <w:t>是可学习的增益参数，</w:t>
      </w:r>
      <m:oMath>
        <m:r>
          <w:rPr>
            <w:rFonts w:ascii="Cambria Math" w:hAnsi="Cambria Math"/>
          </w:rPr>
          <m:t>β</m:t>
        </m:r>
      </m:oMath>
      <w:r>
        <w:rPr>
          <w:rFonts w:hint="eastAsia"/>
        </w:rPr>
        <w:t>是可学习的偏置参数，</w:t>
      </w:r>
      <m:oMath>
        <m:r>
          <w:rPr>
            <w:rFonts w:ascii="Cambria Math" w:hAnsi="Cambria Math"/>
          </w:rPr>
          <m:t>ϵ</m:t>
        </m:r>
      </m:oMath>
      <w:r>
        <w:rPr>
          <w:rFonts w:hint="eastAsia"/>
        </w:rPr>
        <w:t>是一个</w:t>
      </w:r>
      <w:proofErr w:type="gramStart"/>
      <w:r>
        <w:rPr>
          <w:rFonts w:hint="eastAsia"/>
        </w:rPr>
        <w:t>极</w:t>
      </w:r>
      <w:proofErr w:type="gramEnd"/>
      <w:r>
        <w:rPr>
          <w:rFonts w:hint="eastAsia"/>
        </w:rPr>
        <w:t>小数（避免分母为</w:t>
      </w:r>
      <w:r>
        <w:rPr>
          <w:rFonts w:hint="eastAsia"/>
        </w:rPr>
        <w:t>0</w:t>
      </w:r>
      <w:r>
        <w:rPr>
          <w:rFonts w:hint="eastAsia"/>
        </w:rPr>
        <w:t>）。</w:t>
      </w:r>
    </w:p>
    <w:p w14:paraId="35CB9C5E" w14:textId="77777777" w:rsidR="00997F4D" w:rsidRDefault="00000000">
      <w:pPr>
        <w:pStyle w:val="aff5"/>
        <w:ind w:firstLineChars="0" w:firstLine="0"/>
        <w:jc w:val="both"/>
        <w:rPr>
          <w:rFonts w:hAnsi="Cambria Math"/>
        </w:rPr>
      </w:pPr>
      <w:r>
        <w:rPr>
          <w:rFonts w:hAnsi="Cambria Math" w:hint="eastAsia"/>
        </w:rPr>
        <w:tab/>
      </w:r>
      <m:oMath>
        <m:r>
          <w:rPr>
            <w:rFonts w:ascii="Cambria Math" w:hAnsi="Cambria Math"/>
          </w:rPr>
          <m:t>BN(r)=</m:t>
        </m:r>
        <m:f>
          <m:fPr>
            <m:ctrlPr>
              <w:rPr>
                <w:rFonts w:ascii="Cambria Math" w:hAnsi="Cambria Math"/>
                <w:i/>
                <w:iCs/>
              </w:rPr>
            </m:ctrlPr>
          </m:fPr>
          <m:num>
            <m:r>
              <w:rPr>
                <w:rFonts w:ascii="Cambria Math" w:hAnsi="Cambria Math"/>
              </w:rPr>
              <m:t>r-μ</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+ϵ</m:t>
                </m:r>
              </m:e>
            </m:rad>
          </m:den>
        </m:f>
        <m:r>
          <w:rPr>
            <w:rFonts w:ascii="Cambria Math" w:hAnsi="Cambria Math"/>
          </w:rPr>
          <m:t>*γ+β</m:t>
        </m:r>
      </m:oMath>
      <w:r>
        <w:rPr>
          <w:rFonts w:hAnsi="Cambria Math" w:hint="eastAsia"/>
        </w:rPr>
        <w:tab/>
        <w:t>(2-9)</w:t>
      </w:r>
    </w:p>
    <w:p w14:paraId="1771835A" w14:textId="77777777" w:rsidR="00997F4D" w:rsidRDefault="00000000">
      <w:pPr>
        <w:ind w:firstLine="480"/>
      </w:pPr>
      <w:r>
        <w:rPr>
          <w:rFonts w:hint="eastAsia"/>
        </w:rPr>
        <w:t>对</w:t>
      </w:r>
      <w:r>
        <w:rPr>
          <w:rFonts w:hint="eastAsia"/>
        </w:rPr>
        <w:t>BNNs</w:t>
      </w:r>
      <w:r>
        <w:rPr>
          <w:rFonts w:hint="eastAsia"/>
        </w:rPr>
        <w:t>而言</w:t>
      </w:r>
      <w:r>
        <w:rPr>
          <w:rFonts w:hint="eastAsia"/>
        </w:rPr>
        <w:t>BN</w:t>
      </w:r>
      <w:r>
        <w:rPr>
          <w:rFonts w:hint="eastAsia"/>
        </w:rPr>
        <w:t>层更是至关重要。</w:t>
      </w:r>
      <w:r>
        <w:rPr>
          <w:rFonts w:hint="eastAsia"/>
        </w:rPr>
        <w:t>BN</w:t>
      </w:r>
      <w:proofErr w:type="gramStart"/>
      <w:r>
        <w:rPr>
          <w:rFonts w:hint="eastAsia"/>
        </w:rPr>
        <w:t>层不仅</w:t>
      </w:r>
      <w:proofErr w:type="gramEnd"/>
      <w:r>
        <w:rPr>
          <w:rFonts w:hint="eastAsia"/>
        </w:rPr>
        <w:t>可以对输入数据进行归一化，且</w:t>
      </w:r>
      <w:r>
        <w:rPr>
          <w:rFonts w:hint="eastAsia"/>
        </w:rPr>
        <w:lastRenderedPageBreak/>
        <w:t>通过学习得到的增益参数和偏置还极大地增加了模型的容量，提高了</w:t>
      </w:r>
      <w:r>
        <w:rPr>
          <w:rFonts w:hint="eastAsia"/>
        </w:rPr>
        <w:t>BNN</w:t>
      </w:r>
      <w:r>
        <w:rPr>
          <w:rFonts w:hint="eastAsia"/>
        </w:rPr>
        <w:t>的学习能力。如果没有</w:t>
      </w:r>
      <w:r>
        <w:rPr>
          <w:rFonts w:hint="eastAsia"/>
        </w:rPr>
        <w:t>BN</w:t>
      </w:r>
      <w:r>
        <w:rPr>
          <w:rFonts w:hint="eastAsia"/>
        </w:rPr>
        <w:t>层，</w:t>
      </w:r>
      <w:r>
        <w:rPr>
          <w:rFonts w:hint="eastAsia"/>
        </w:rPr>
        <w:t>BNNs</w:t>
      </w:r>
      <w:r>
        <w:rPr>
          <w:rFonts w:hint="eastAsia"/>
        </w:rPr>
        <w:t>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14:paraId="78C8DF38" w14:textId="77777777" w:rsidR="00997F4D" w:rsidRDefault="00000000">
      <w:pPr>
        <w:ind w:firstLine="480"/>
        <w:rPr>
          <w:rFonts w:hAnsi="Cambria Math"/>
        </w:rPr>
      </w:pPr>
      <w:r>
        <w:rPr>
          <w:rFonts w:hint="eastAsia"/>
        </w:rPr>
        <w:t>与上式</w:t>
      </w:r>
      <w:r>
        <w:rPr>
          <w:rFonts w:hint="eastAsia"/>
        </w:rPr>
        <w:t>2-9</w:t>
      </w:r>
      <w:r>
        <w:rPr>
          <w:rFonts w:hint="eastAsia"/>
        </w:rPr>
        <w:t>不同，将复数输入批标准化为正态复数分布要更加复杂，因为除了要对均值和方差进行归一化外，复数神经网络中的</w:t>
      </w:r>
      <w:r>
        <w:rPr>
          <w:rFonts w:hint="eastAsia"/>
        </w:rPr>
        <w:t>BN</w:t>
      </w:r>
      <w:r>
        <w:rPr>
          <w:rFonts w:hint="eastAsia"/>
        </w:rPr>
        <w:t>还需要确保实部和虚部的方差相等。在</w:t>
      </w:r>
      <w:r>
        <w:rPr>
          <w:rFonts w:hint="eastAsia"/>
        </w:rPr>
        <w:t>DCN</w:t>
      </w:r>
      <w:r>
        <w:rPr>
          <w:rFonts w:hint="eastAsia"/>
        </w:rPr>
        <w:t>中，复数的</w:t>
      </w:r>
      <w:r>
        <w:rPr>
          <w:rFonts w:hint="eastAsia"/>
        </w:rPr>
        <w:t>BN</w:t>
      </w:r>
      <w:r>
        <w:rPr>
          <w:rFonts w:hint="eastAsia"/>
        </w:rPr>
        <w:t>会被当作一个二维的白化变换——通过它们沿实部和虚部的方差的平方根来缩放复数输入。这个可以通过以</w:t>
      </w:r>
      <w:r>
        <w:rPr>
          <w:rFonts w:hint="eastAsia"/>
        </w:rPr>
        <w:t xml:space="preserve"> 0 </w:t>
      </w:r>
      <w:r>
        <w:rPr>
          <w:rFonts w:hint="eastAsia"/>
        </w:rPr>
        <w:t>为中心的数据乘以协方差矩阵的逆平方根来实现的，如下式</w:t>
      </w:r>
      <w:r>
        <w:rPr>
          <w:rFonts w:hint="eastAsia"/>
        </w:rPr>
        <w:t>2-10</w:t>
      </w:r>
      <w:r>
        <w:rPr>
          <w:rFonts w:hint="eastAsia"/>
        </w:rPr>
        <w:t>，其中</w:t>
      </w:r>
      <w:r>
        <w:rPr>
          <w:rFonts w:hint="eastAsia"/>
        </w:rPr>
        <w:t>z</w:t>
      </w:r>
      <w:r>
        <w:rPr>
          <w:rFonts w:hint="eastAsia"/>
        </w:rPr>
        <w:t>是复数输入，</w:t>
      </w:r>
      <w:r>
        <w:rPr>
          <w:rFonts w:hint="eastAsia"/>
        </w:rPr>
        <w:t>E(z)</w:t>
      </w:r>
      <w:r>
        <w:rPr>
          <w:rFonts w:hint="eastAsia"/>
        </w:rPr>
        <w:t>是</w:t>
      </w:r>
      <w:r>
        <w:rPr>
          <w:rFonts w:hint="eastAsia"/>
        </w:rPr>
        <w:t>z</w:t>
      </w:r>
      <w:r>
        <w:rPr>
          <w:rFonts w:hint="eastAsia"/>
        </w:rPr>
        <w:t>的均值，</w:t>
      </w:r>
      <w:r>
        <w:rPr>
          <w:rFonts w:hint="eastAsia"/>
        </w:rPr>
        <w:t>V</w:t>
      </w:r>
      <w:r>
        <w:rPr>
          <w:rFonts w:hint="eastAsia"/>
        </w:rPr>
        <w:t>是</w:t>
      </w:r>
      <w:r>
        <w:rPr>
          <w:rFonts w:hint="eastAsia"/>
        </w:rPr>
        <w:t>2</w:t>
      </w:r>
      <w:r>
        <w:rPr>
          <w:rFonts w:ascii="Arial" w:hAnsi="Arial" w:cs="Arial"/>
        </w:rPr>
        <w:t>×</w:t>
      </w:r>
      <w:r>
        <w:rPr>
          <w:rFonts w:hint="eastAsia"/>
        </w:rPr>
        <w:t>2</w:t>
      </w:r>
      <w:r>
        <w:rPr>
          <w:rFonts w:hint="eastAsia"/>
        </w:rPr>
        <w:t>的协方差矩阵。增益参数</w:t>
      </w:r>
      <m:oMath>
        <m:r>
          <w:rPr>
            <w:rFonts w:ascii="Cambria Math" w:hAnsi="Cambria Math"/>
          </w:rPr>
          <m:t>γ</m:t>
        </m:r>
      </m:oMath>
      <w:r>
        <w:rPr>
          <w:rFonts w:hint="eastAsia"/>
        </w:rPr>
        <w:t>是一个</w:t>
      </w:r>
      <w:r>
        <w:rPr>
          <w:rFonts w:hint="eastAsia"/>
        </w:rPr>
        <w:t xml:space="preserve"> 2</w:t>
      </w:r>
      <w:r>
        <w:rPr>
          <w:rFonts w:ascii="Arial" w:hAnsi="Arial" w:cs="Arial"/>
        </w:rPr>
        <w:t>×</w:t>
      </w:r>
      <w:r>
        <w:rPr>
          <w:rFonts w:hint="eastAsia"/>
        </w:rPr>
        <w:t>2</w:t>
      </w:r>
      <w:r>
        <w:rPr>
          <w:rFonts w:hint="eastAsia"/>
        </w:rPr>
        <w:t>的正半定矩阵，且具有三个自由度（</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相等</w:t>
      </w:r>
      <w:r>
        <w:rPr>
          <w:rFonts w:hint="eastAsia"/>
        </w:rPr>
        <w:t>)</w:t>
      </w:r>
      <w:r>
        <w:rPr>
          <w:rFonts w:hint="eastAsia"/>
        </w:rPr>
        <w:t>；偏置参数</w:t>
      </w:r>
      <m:oMath>
        <m: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和</w:t>
      </w:r>
      <m:oMath>
        <m:r>
          <w:rPr>
            <w:rFonts w:ascii="Cambria Math" w:hAnsi="Cambria Math"/>
          </w:rPr>
          <m:t>β</m:t>
        </m:r>
      </m:oMath>
      <w:r>
        <w:rPr>
          <w:rFonts w:hint="eastAsia"/>
        </w:rPr>
        <w:t>都初始化为</w:t>
      </w:r>
      <w:r>
        <w:rPr>
          <w:rFonts w:hint="eastAsia"/>
        </w:rPr>
        <w:t>0</w:t>
      </w:r>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rr</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ii</m:t>
            </m:r>
          </m:sub>
        </m:sSub>
      </m:oMath>
      <w:r>
        <w:rPr>
          <w:rFonts w:hint="eastAsia"/>
        </w:rPr>
        <w:t>都初始化为</w:t>
      </w:r>
      <m:oMath>
        <m:f>
          <m:fPr>
            <m:ctrlPr>
              <w:rPr>
                <w:rFonts w:ascii="Cambria Math" w:hAnsi="Cambria Math" w:hint="eastAsia"/>
              </w:rPr>
            </m:ctrlPr>
          </m:fPr>
          <m:num>
            <m:r>
              <m:rPr>
                <m:sty m:val="p"/>
              </m:rPr>
              <w:rPr>
                <w:rFonts w:asci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w:p>
    <w:p w14:paraId="588563DC" w14:textId="77777777" w:rsidR="00997F4D" w:rsidRDefault="00000000">
      <w:pPr>
        <w:ind w:firstLine="480"/>
      </w:pPr>
      <w:r>
        <w:rPr>
          <w:rFonts w:hint="eastAsia"/>
        </w:rPr>
        <w:t>从公式</w:t>
      </w:r>
      <w:r>
        <w:rPr>
          <w:rFonts w:hint="eastAsia"/>
        </w:rPr>
        <w:t>2-10</w:t>
      </w:r>
      <w:r>
        <w:rPr>
          <w:rFonts w:hint="eastAsia"/>
        </w:rPr>
        <w:t>中，我们发现复数</w:t>
      </w:r>
      <w:r>
        <w:rPr>
          <w:rFonts w:hint="eastAsia"/>
        </w:rPr>
        <w:t>BN</w:t>
      </w:r>
      <w:r>
        <w:rPr>
          <w:rFonts w:hint="eastAsia"/>
        </w:rPr>
        <w:t>引入了矩阵求逆和矩阵求均方根计算，这些对于硬件来说开销是很大的。除此之外，直接使用这个复数</w:t>
      </w:r>
      <w:r>
        <w:rPr>
          <w:rFonts w:hint="eastAsia"/>
        </w:rPr>
        <w:t>BN</w:t>
      </w:r>
      <w:r>
        <w:rPr>
          <w:rFonts w:hint="eastAsia"/>
        </w:rPr>
        <w:t>会导致训练精度低，甚至无法收敛等问题。所以</w:t>
      </w:r>
      <w:r>
        <w:rPr>
          <w:rFonts w:hint="eastAsia"/>
        </w:rPr>
        <w:t>BCNN</w:t>
      </w:r>
      <w:r>
        <w:rPr>
          <w:rFonts w:hint="eastAsia"/>
        </w:rPr>
        <w:t>研究人员提出了新型的</w:t>
      </w:r>
      <w:r>
        <w:rPr>
          <w:rFonts w:hint="eastAsia"/>
        </w:rPr>
        <w:t>BN</w:t>
      </w:r>
      <w:r>
        <w:rPr>
          <w:rFonts w:hint="eastAsia"/>
        </w:rPr>
        <w:t>技术——复数高斯批标准化（</w:t>
      </w:r>
      <w:r>
        <w:rPr>
          <w:rFonts w:hint="eastAsia"/>
        </w:rPr>
        <w:t>Complex Gaussian Batch Normalization</w:t>
      </w:r>
      <w:r>
        <w:rPr>
          <w:rFonts w:hint="eastAsia"/>
        </w:rPr>
        <w:t>，</w:t>
      </w:r>
      <w:r>
        <w:rPr>
          <w:rFonts w:hint="eastAsia"/>
        </w:rPr>
        <w:t>CGBN)</w:t>
      </w:r>
      <w:r>
        <w:rPr>
          <w:rFonts w:hint="eastAsia"/>
        </w:rPr>
        <w:t>。</w:t>
      </w:r>
    </w:p>
    <w:p w14:paraId="1054D308" w14:textId="77777777" w:rsidR="00997F4D" w:rsidRDefault="00000000">
      <w:pPr>
        <w:pStyle w:val="aff5"/>
        <w:ind w:firstLineChars="0" w:firstLine="0"/>
        <w:jc w:val="both"/>
      </w:pPr>
      <w:r>
        <w:rPr>
          <w:rFonts w:hAnsi="Cambria Math" w:hint="eastAsia"/>
        </w:rPr>
        <w:tab/>
      </w:r>
      <m:oMath>
        <m:acc>
          <m:accPr>
            <m:chr m:val="̃"/>
            <m:ctrlPr>
              <w:rPr>
                <w:rFonts w:ascii="Cambria Math" w:hAnsi="Cambria Math"/>
                <w:i/>
              </w:rPr>
            </m:ctrlPr>
          </m:accPr>
          <m:e>
            <m:r>
              <w:rPr>
                <w:rFonts w:ascii="Cambria Math" w:hAnsi="Cambria Math"/>
              </w:rPr>
              <m:t>z</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-1/2</m:t>
            </m:r>
          </m:sup>
        </m:sSup>
        <m:r>
          <w:rPr>
            <w:rFonts w:ascii="Cambria Math" w:hAnsi="Cambria Math"/>
          </w:rPr>
          <m:t>(z-E(z))</m:t>
        </m:r>
      </m:oMath>
      <w:r>
        <w:rPr>
          <w:rFonts w:hAnsi="Cambria Math" w:hint="eastAsia"/>
        </w:rPr>
        <w:t xml:space="preserve">       </w:t>
      </w:r>
      <m:oMath>
        <m:r>
          <w:rPr>
            <w:rFonts w:ascii="Cambria Math" w:hAnsi="Cambria Math"/>
          </w:rPr>
          <m:t>BN(</m:t>
        </m:r>
        <m:acc>
          <m:accPr>
            <m:chr m:val="̃"/>
            <m:ctrlPr>
              <w:rPr>
                <w:rFonts w:ascii="Cambria Math" w:hAnsi="Cambria Math"/>
                <w:i/>
                <w:iCs/>
              </w:rPr>
            </m:ctrlPr>
          </m:accPr>
          <m:e>
            <m:r>
              <w:rPr>
                <w:rFonts w:ascii="Cambria Math" w:hAnsi="Cambria Math"/>
              </w:rPr>
              <m:t>z</m:t>
            </m:r>
          </m:e>
        </m:acc>
        <m:r>
          <w:rPr>
            <w:rFonts w:ascii="Cambria Math" w:hAnsi="Cambria Math"/>
          </w:rPr>
          <m:t>)=γ</m:t>
        </m:r>
        <m:acc>
          <m:accPr>
            <m:chr m:val="̃"/>
            <m:ctrlPr>
              <w:rPr>
                <w:rFonts w:ascii="Cambria Math" w:hAnsi="Cambria Math"/>
                <w:i/>
                <w:iCs/>
              </w:rPr>
            </m:ctrlPr>
          </m:accPr>
          <m:e>
            <m:r>
              <w:rPr>
                <w:rFonts w:ascii="Cambria Math" w:hAnsi="Cambria Math"/>
              </w:rPr>
              <m:t>z</m:t>
            </m:r>
          </m:e>
        </m:acc>
        <m:r>
          <w:rPr>
            <w:rFonts w:ascii="Cambria Math" w:hAnsi="Cambria Math"/>
          </w:rPr>
          <m:t>+β</m:t>
        </m:r>
      </m:oMath>
      <w:r>
        <w:rPr>
          <w:rFonts w:hAnsi="Cambria Math" w:hint="eastAsia"/>
        </w:rPr>
        <w:tab/>
        <w:t>(2-10)</w:t>
      </w:r>
    </w:p>
    <w:p w14:paraId="18CA35FC" w14:textId="77777777" w:rsidR="00997F4D" w:rsidRDefault="00000000">
      <w:pPr>
        <w:ind w:firstLine="480"/>
      </w:pPr>
      <w:r>
        <w:t>我们的目标是将输入复数信号归一化为标准复数正态分布</w:t>
      </w:r>
      <w:r>
        <w:t xml:space="preserve"> </w:t>
      </w:r>
      <w:r>
        <w:rPr>
          <w:rFonts w:hint="eastAsia"/>
        </w:rPr>
        <w:t>(</w:t>
      </w:r>
      <w:r>
        <w:t xml:space="preserve">CN) </w:t>
      </w:r>
      <w:r>
        <w:t>。</w:t>
      </w:r>
      <w:r>
        <w:t xml:space="preserve"> </w:t>
      </w:r>
      <w:r>
        <w:t>标准复正态随机变量，也称为标准复高斯随机变量，是一个复随机变量</w:t>
      </w:r>
      <w:r>
        <w:t>z</w:t>
      </w:r>
      <w:r>
        <w:t>，其实部和虚部都是独立的正态分布随机变量，均值为</w:t>
      </w:r>
      <w:r>
        <w:t>0</w:t>
      </w:r>
      <w:r>
        <w:t>，方差为</w:t>
      </w:r>
      <w:r>
        <w:t>1/2</w:t>
      </w:r>
      <w:r>
        <w:t>。</w:t>
      </w:r>
      <w:r>
        <w:t xml:space="preserve"> </w:t>
      </w:r>
      <w:r>
        <w:t>在数学形式中，</w:t>
      </w:r>
      <m:oMath>
        <m:r>
          <w:rPr>
            <w:rFonts w:ascii="Cambria Math" w:hAnsi="Cambria Math"/>
          </w:rPr>
          <m:t xml:space="preserve">z </m:t>
        </m:r>
        <m:r>
          <w:rPr>
            <w:rFonts w:ascii="Cambria Math" w:hAnsi="Cambria Math" w:hint="eastAsia"/>
          </w:rPr>
          <m:t>~</m:t>
        </m:r>
        <m:r>
          <w:rPr>
            <w:rFonts w:ascii="Cambria Math" w:hAnsi="Cambria Math"/>
          </w:rPr>
          <m:t xml:space="preserve"> CN(0, 1)</m:t>
        </m:r>
      </m:oMath>
      <w:r>
        <w:t>意味着：</w:t>
      </w:r>
    </w:p>
    <w:p w14:paraId="2085C669" w14:textId="77777777" w:rsidR="00997F4D" w:rsidRDefault="00000000">
      <w:pPr>
        <w:ind w:firstLine="480"/>
        <w:rPr>
          <w:rFonts w:hAnsi="Cambria Math"/>
        </w:rPr>
      </w:pPr>
      <m:oMathPara>
        <m:oMathParaPr>
          <m:jc m:val="center"/>
        </m:oMathParaPr>
        <m:oMath>
          <m:r>
            <m:rPr>
              <m:sty m:val="p"/>
            </m:rPr>
            <w:rPr>
              <w:rFonts w:ascii="Cambria Math" w:hAnsi="Cambria Math"/>
            </w:rPr>
            <m:t>R(</m:t>
          </m:r>
          <m:r>
            <m:rPr>
              <m:sty m:val="p"/>
            </m:rPr>
            <w:rPr>
              <w:rFonts w:ascii="Cambria Math" w:hAnsi="Cambria Math" w:hint="eastAsia"/>
            </w:rPr>
            <m:t>z</m:t>
          </m:r>
          <m:r>
            <m:rPr>
              <m:sty m:val="p"/>
            </m:rPr>
            <w:rPr>
              <w:rFonts w:ascii="Cambria Math" w:hAnsi="Cambria Math"/>
            </w:rPr>
            <m:t>)⊥I(z) and R(</m:t>
          </m:r>
          <m:r>
            <m:rPr>
              <m:sty m:val="p"/>
            </m:rPr>
            <w:rPr>
              <w:rFonts w:ascii="Cambria Math" w:hAnsi="Cambria Math" w:hint="eastAsia"/>
            </w:rPr>
            <m:t>z</m:t>
          </m:r>
          <m:r>
            <m:rPr>
              <m:sty m:val="p"/>
            </m:rPr>
            <w:rPr>
              <w:rFonts w:ascii="Cambria Math" w:hAnsi="Cambria Math"/>
            </w:rPr>
            <m:t>)~N(0,1/2) and I(z)~N(0,1/2)</m:t>
          </m:r>
        </m:oMath>
      </m:oMathPara>
    </w:p>
    <w:p w14:paraId="47197705" w14:textId="77777777" w:rsidR="00997F4D" w:rsidRDefault="00000000">
      <w:r>
        <w:t>因此，我们可以将输入复信号的实部和虚部分别归一化为均值为零且方差为</w:t>
      </w:r>
      <w:r>
        <w:t xml:space="preserve"> 1/2 </w:t>
      </w:r>
      <w:r>
        <w:t>的正态分布</w:t>
      </w:r>
      <w:r>
        <w:rPr>
          <w:rFonts w:hint="eastAsia"/>
        </w:rPr>
        <w:t>,</w:t>
      </w:r>
      <w:r>
        <w:rPr>
          <w:rFonts w:hint="eastAsia"/>
        </w:rPr>
        <w:t>如下公式</w:t>
      </w:r>
      <w:r>
        <w:rPr>
          <w:rFonts w:hint="eastAsia"/>
        </w:rPr>
        <w:t>2-11</w:t>
      </w:r>
      <w:r>
        <w:rPr>
          <w:rFonts w:hint="eastAsia"/>
        </w:rPr>
        <w:t>所示</w:t>
      </w:r>
      <w:r>
        <w:rPr>
          <w:rFonts w:hint="eastAsia"/>
        </w:rPr>
        <w:t>:</w:t>
      </w:r>
    </w:p>
    <w:p w14:paraId="36F7E298" w14:textId="77777777" w:rsidR="00997F4D" w:rsidRDefault="00000000">
      <w:pPr>
        <w:pStyle w:val="aff5"/>
        <w:ind w:firstLineChars="0" w:firstLine="0"/>
        <w:jc w:val="both"/>
        <w:rPr>
          <w:rFonts w:hAnsi="Cambria Math"/>
        </w:rPr>
      </w:pPr>
      <w:r>
        <w:rPr>
          <w:rFonts w:hAnsi="Cambria Math" w:hint="eastAsia"/>
        </w:rPr>
        <w:tab/>
      </w:r>
      <m:oMath>
        <m:acc>
          <m:accPr>
            <m:chr m:val="̃"/>
            <m:ctrlPr>
              <w:rPr>
                <w:rFonts w:ascii="Cambria Math" w:hAnsi="Cambria Math"/>
                <w:i/>
                <w:sz w:val="28"/>
                <w:szCs w:val="28"/>
              </w:rPr>
            </m:ctrlPr>
          </m:accPr>
          <m:e>
            <m:r>
              <w:rPr>
                <w:rFonts w:ascii="Cambria Math" w:hAnsi="Cambria Math"/>
                <w:sz w:val="28"/>
                <w:szCs w:val="28"/>
              </w:rPr>
              <m:t>z</m:t>
            </m:r>
          </m:e>
        </m:ac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r</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r</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m:t>
        </m:r>
      </m:oMath>
      <w:r>
        <w:rPr>
          <w:rFonts w:hAnsi="Cambria Math" w:hint="eastAsia"/>
        </w:rPr>
        <w:tab/>
        <w:t>(2-11)</w:t>
      </w:r>
    </w:p>
    <w:p w14:paraId="45631214" w14:textId="77777777" w:rsidR="00997F4D" w:rsidRDefault="00000000">
      <w:r>
        <w:rPr>
          <w:rFonts w:hint="eastAsia"/>
        </w:rPr>
        <w:t>且增益</w:t>
      </w:r>
      <w:r>
        <w:t>参数和</w:t>
      </w:r>
      <w:r>
        <w:rPr>
          <w:rFonts w:hint="eastAsia"/>
        </w:rPr>
        <w:t>偏置</w:t>
      </w:r>
      <w:r>
        <w:t>参数是可学习的复数值，</w:t>
      </w:r>
      <w:r>
        <w:rPr>
          <w:rFonts w:hint="eastAsia"/>
        </w:rPr>
        <w:t>所以</w:t>
      </w:r>
      <w:r>
        <w:rPr>
          <w:rFonts w:hint="eastAsia"/>
        </w:rPr>
        <w:t>CGBN</w:t>
      </w:r>
      <w:r>
        <w:t>如下</w:t>
      </w:r>
      <w:r>
        <w:rPr>
          <w:rFonts w:hint="eastAsia"/>
        </w:rPr>
        <w:t>公式</w:t>
      </w:r>
      <w:r>
        <w:rPr>
          <w:rFonts w:hint="eastAsia"/>
        </w:rPr>
        <w:t>2-12</w:t>
      </w:r>
      <w:r>
        <w:rPr>
          <w:rFonts w:hint="eastAsia"/>
        </w:rPr>
        <w:t>所示：其中增益参数</w:t>
      </w:r>
      <m:oMath>
        <m:r>
          <w:rPr>
            <w:rFonts w:ascii="Cambria Math" w:hAnsi="Cambria Math"/>
          </w:rPr>
          <m:t>γ</m:t>
        </m:r>
      </m:oMath>
      <w:r>
        <w:rPr>
          <w:rFonts w:hint="eastAsia"/>
        </w:rPr>
        <w:t>和偏置参数</w:t>
      </w:r>
      <m:oMath>
        <m:r>
          <w:rPr>
            <w:rFonts w:ascii="Cambria Math" w:hAnsi="Cambria Math"/>
          </w:rPr>
          <m:t>β</m:t>
        </m:r>
      </m:oMath>
      <w:r>
        <w:rPr>
          <w:rFonts w:hint="eastAsia"/>
        </w:rPr>
        <w:t>都是在训练中学习得来的，</w:t>
      </w:r>
      <m:oMath>
        <m:r>
          <w:rPr>
            <w:rFonts w:ascii="Cambria Math" w:hAnsi="Cambria Math"/>
          </w:rPr>
          <m:t>γ</m:t>
        </m:r>
      </m:oMath>
      <w:r>
        <w:rPr>
          <w:rFonts w:hint="eastAsia"/>
        </w:rPr>
        <w:t>被初始化为</w:t>
      </w:r>
      <m:oMath>
        <m:r>
          <m:rPr>
            <m:sty m:val="p"/>
          </m:rPr>
          <w:rPr>
            <w:rFonts w:asci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+i</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oMath>
      <w:r>
        <w:rPr>
          <w:rFonts w:hAnsi="Cambria Math" w:hint="eastAsia"/>
        </w:rPr>
        <w:t>，</w:t>
      </w:r>
      <m:oMath>
        <m:r>
          <w:rPr>
            <w:rFonts w:ascii="Cambria Math" w:hAnsi="Cambria Math"/>
          </w:rPr>
          <m:t>β</m:t>
        </m:r>
      </m:oMath>
      <w:r>
        <w:rPr>
          <w:rFonts w:hint="eastAsia"/>
        </w:rPr>
        <w:t>被初始化为</w:t>
      </w:r>
      <m:oMath>
        <m:r>
          <m:rPr>
            <m:sty m:val="p"/>
          </m:rPr>
          <w:rPr>
            <w:rFonts w:ascii="Cambria Math"/>
          </w:rPr>
          <m:t>(</m:t>
        </m:r>
        <m:r>
          <m:rPr>
            <m:sty m:val="p"/>
          </m:rPr>
          <w:rPr>
            <w:rFonts w:ascii="Cambria Math" w:hAnsi="Cambria Math" w:hint="eastAsia"/>
          </w:rPr>
          <m:t>0+i0</m:t>
        </m:r>
        <m:r>
          <m:rPr>
            <m:sty m:val="p"/>
          </m:rPr>
          <w:rPr>
            <w:rFonts w:ascii="Cambria Math" w:hAnsi="Cambria Math"/>
          </w:rPr>
          <m:t>)</m:t>
        </m:r>
      </m:oMath>
      <w:r>
        <w:rPr>
          <w:rFonts w:hint="eastAsia"/>
        </w:rPr>
        <w:t>。</w:t>
      </w:r>
    </w:p>
    <w:p w14:paraId="42FB4384" w14:textId="77777777" w:rsidR="00997F4D" w:rsidRDefault="00000000">
      <w:pPr>
        <w:pStyle w:val="aff5"/>
        <w:ind w:firstLineChars="0" w:firstLine="0"/>
        <w:jc w:val="both"/>
      </w:pPr>
      <w:r>
        <w:rPr>
          <w:rFonts w:hint="eastAsia"/>
          <w:position w:val="-30"/>
        </w:rPr>
        <w:tab/>
      </w:r>
      <w:r>
        <w:rPr>
          <w:position w:val="-30"/>
        </w:rPr>
        <w:object w:dxaOrig="6444" w:dyaOrig="798" w14:anchorId="6C4F10BE">
          <v:shape id="_x0000_i1026" type="#_x0000_t75" style="width:322pt;height:40pt" o:ole="">
            <v:imagedata r:id="rId58" o:title=""/>
          </v:shape>
          <o:OLEObject Type="Embed" ProgID="Equation.KSEE3" ShapeID="_x0000_i1026" DrawAspect="Content" ObjectID="_1729752606" r:id="rId59"/>
        </w:object>
      </w:r>
      <w:r>
        <w:rPr>
          <w:rFonts w:hint="eastAsia"/>
        </w:rPr>
        <w:tab/>
        <w:t>(2-12)</w:t>
      </w:r>
    </w:p>
    <w:p w14:paraId="779EA33B" w14:textId="77777777" w:rsidR="00997F4D" w:rsidRDefault="00000000">
      <w:pPr>
        <w:ind w:firstLine="480"/>
      </w:pPr>
      <w:r>
        <w:lastRenderedPageBreak/>
        <w:t>与公式</w:t>
      </w:r>
      <w:r>
        <w:rPr>
          <w:rFonts w:hint="eastAsia"/>
        </w:rPr>
        <w:t>2-10</w:t>
      </w:r>
      <w:r>
        <w:t xml:space="preserve"> </w:t>
      </w:r>
      <w:r>
        <w:t>相比，</w:t>
      </w:r>
      <w:r>
        <w:rPr>
          <w:rFonts w:hint="eastAsia"/>
        </w:rPr>
        <w:t>CGBN</w:t>
      </w:r>
      <w:r>
        <w:t>通过避免计算协方差矩阵的逆平方根，显着降低了计算复杂度。并且</w:t>
      </w:r>
      <w:r>
        <w:rPr>
          <w:rFonts w:hint="eastAsia"/>
        </w:rPr>
        <w:t>实验数据表明，使用</w:t>
      </w:r>
      <w:r>
        <w:rPr>
          <w:rFonts w:hint="eastAsia"/>
        </w:rPr>
        <w:t>CGBN</w:t>
      </w:r>
      <w:r>
        <w:rPr>
          <w:rFonts w:hint="eastAsia"/>
        </w:rPr>
        <w:t>可以获得</w:t>
      </w:r>
      <w:r>
        <w:t>更快的收敛速度</w:t>
      </w:r>
      <w:r>
        <w:rPr>
          <w:rFonts w:hint="eastAsia"/>
          <w:vertAlign w:val="superscript"/>
        </w:rPr>
        <w:t>[15]</w:t>
      </w:r>
      <w:r>
        <w:t>。</w:t>
      </w:r>
    </w:p>
    <w:p w14:paraId="1BE90C77" w14:textId="77777777" w:rsidR="00997F4D" w:rsidRDefault="00000000">
      <w:pPr>
        <w:pStyle w:val="3"/>
      </w:pPr>
      <w:r>
        <w:rPr>
          <w:rFonts w:hint="eastAsia"/>
        </w:rPr>
        <w:t>BCNN</w:t>
      </w:r>
      <w:r>
        <w:rPr>
          <w:rFonts w:hint="eastAsia"/>
        </w:rPr>
        <w:t>的网络结构</w:t>
      </w:r>
    </w:p>
    <w:p w14:paraId="568FF8C9" w14:textId="77777777" w:rsidR="00997F4D" w:rsidRDefault="00000000">
      <w:r>
        <w:rPr>
          <w:rFonts w:hint="eastAsia"/>
        </w:rPr>
        <w:t xml:space="preserve"> </w:t>
      </w:r>
      <w:r>
        <w:rPr>
          <w:rFonts w:hint="eastAsia"/>
        </w:rPr>
        <w:tab/>
      </w:r>
      <w:r>
        <w:rPr>
          <w:rFonts w:hint="eastAsia"/>
        </w:rPr>
        <w:t>下图</w:t>
      </w:r>
      <w:r>
        <w:rPr>
          <w:rFonts w:hint="eastAsia"/>
        </w:rPr>
        <w:t xml:space="preserve"> </w:t>
      </w:r>
      <w:r>
        <w:rPr>
          <w:rFonts w:hint="eastAsia"/>
        </w:rPr>
        <w:t>对比了</w:t>
      </w:r>
      <w:r>
        <w:rPr>
          <w:rFonts w:hint="eastAsia"/>
        </w:rPr>
        <w:t>BCNN</w:t>
      </w:r>
      <w:r>
        <w:rPr>
          <w:rFonts w:hint="eastAsia"/>
        </w:rPr>
        <w:t>和原始</w:t>
      </w:r>
      <w:r>
        <w:rPr>
          <w:rFonts w:hint="eastAsia"/>
        </w:rPr>
        <w:t>CNN</w:t>
      </w:r>
      <w:r>
        <w:rPr>
          <w:rFonts w:hint="eastAsia"/>
        </w:rPr>
        <w:t>的网络结构，其中图</w:t>
      </w:r>
      <w:r>
        <w:rPr>
          <w:rFonts w:hint="eastAsia"/>
        </w:rPr>
        <w:t>a</w:t>
      </w:r>
      <w:r>
        <w:rPr>
          <w:rFonts w:hint="eastAsia"/>
        </w:rPr>
        <w:t>表示原始的</w:t>
      </w:r>
      <w:r>
        <w:rPr>
          <w:rFonts w:hint="eastAsia"/>
        </w:rPr>
        <w:t>CNN</w:t>
      </w:r>
      <w:r>
        <w:rPr>
          <w:rFonts w:hint="eastAsia"/>
        </w:rPr>
        <w:t>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w:t>
      </w:r>
      <w:proofErr w:type="gramStart"/>
      <w:r>
        <w:rPr>
          <w:rFonts w:hint="eastAsia"/>
        </w:rPr>
        <w:t>池化层按顺序</w:t>
      </w:r>
      <w:proofErr w:type="gramEnd"/>
      <w:r>
        <w:rPr>
          <w:rFonts w:hint="eastAsia"/>
        </w:rPr>
        <w:t>组成；而</w:t>
      </w:r>
      <w:r>
        <w:rPr>
          <w:rFonts w:hint="eastAsia"/>
        </w:rPr>
        <w:t>BCNN</w:t>
      </w:r>
      <w:r>
        <w:rPr>
          <w:rFonts w:hint="eastAsia"/>
        </w:rPr>
        <w:t>的网络结构不同于原始的</w:t>
      </w:r>
      <w:r>
        <w:rPr>
          <w:rFonts w:hint="eastAsia"/>
        </w:rPr>
        <w:t>CNN</w:t>
      </w:r>
      <w:r>
        <w:rPr>
          <w:rFonts w:hint="eastAsia"/>
        </w:rPr>
        <w:t>的，如图</w:t>
      </w:r>
      <w:r>
        <w:rPr>
          <w:rFonts w:hint="eastAsia"/>
        </w:rPr>
        <w:t xml:space="preserve"> </w:t>
      </w:r>
      <w:r>
        <w:rPr>
          <w:rFonts w:hint="eastAsia"/>
        </w:rPr>
        <w:t>的图</w:t>
      </w:r>
      <w:r>
        <w:rPr>
          <w:rFonts w:hint="eastAsia"/>
        </w:rPr>
        <w:t>b</w:t>
      </w:r>
      <w:r>
        <w:rPr>
          <w:rFonts w:hint="eastAsia"/>
        </w:rPr>
        <w:t>所示</w:t>
      </w:r>
      <w:r>
        <w:rPr>
          <w:rFonts w:hint="eastAsia"/>
        </w:rPr>
        <w:t xml:space="preserve"> </w:t>
      </w:r>
      <w:r>
        <w:rPr>
          <w:rFonts w:hint="eastAsia"/>
        </w:rPr>
        <w:t>，卷积层之后紧跟着的是池化层和</w:t>
      </w:r>
      <w:r>
        <w:rPr>
          <w:rFonts w:hint="eastAsia"/>
        </w:rPr>
        <w:t>BN</w:t>
      </w:r>
      <w:r>
        <w:rPr>
          <w:rFonts w:hint="eastAsia"/>
        </w:rPr>
        <w:t>层，在</w:t>
      </w:r>
      <w:r>
        <w:rPr>
          <w:rFonts w:hint="eastAsia"/>
        </w:rPr>
        <w:t>BCNN</w:t>
      </w:r>
      <w:r>
        <w:rPr>
          <w:rFonts w:hint="eastAsia"/>
        </w:rPr>
        <w:t>中偏置层可以删除且不造成精度损失，最后是二</w:t>
      </w:r>
      <w:proofErr w:type="gramStart"/>
      <w:r>
        <w:rPr>
          <w:rFonts w:hint="eastAsia"/>
        </w:rPr>
        <w:t>值化层</w:t>
      </w:r>
      <w:proofErr w:type="gramEnd"/>
      <w:r>
        <w:rPr>
          <w:rFonts w:hint="eastAsia"/>
        </w:rPr>
        <w:t>。对于</w:t>
      </w:r>
      <w:r>
        <w:rPr>
          <w:rFonts w:hint="eastAsia"/>
        </w:rPr>
        <w:t>BCNN</w:t>
      </w:r>
      <w:r>
        <w:rPr>
          <w:rFonts w:hint="eastAsia"/>
        </w:rPr>
        <w:t>来说，要想模型可收敛，</w:t>
      </w:r>
      <w:r>
        <w:rPr>
          <w:rFonts w:hint="eastAsia"/>
        </w:rPr>
        <w:t>BN</w:t>
      </w:r>
      <w:r>
        <w:rPr>
          <w:rFonts w:hint="eastAsia"/>
        </w:rPr>
        <w:t>层是必须存在的。</w:t>
      </w:r>
      <w:r>
        <w:rPr>
          <w:rFonts w:hint="eastAsia"/>
        </w:rPr>
        <w:tab/>
      </w:r>
    </w:p>
    <w:p w14:paraId="6C4822C4" w14:textId="77777777" w:rsidR="00997F4D" w:rsidRDefault="00000000">
      <w:pPr>
        <w:tabs>
          <w:tab w:val="center" w:pos="2239"/>
        </w:tabs>
        <w:jc w:val="center"/>
      </w:pPr>
      <w:r>
        <w:rPr>
          <w:rFonts w:hint="eastAsia"/>
          <w:noProof/>
        </w:rPr>
        <w:drawing>
          <wp:inline distT="0" distB="0" distL="114300" distR="114300" wp14:anchorId="1DC3E5FE" wp14:editId="7F5AF379">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60"/>
                    <a:srcRect/>
                    <a:stretch>
                      <a:fillRect/>
                    </a:stretch>
                  </pic:blipFill>
                  <pic:spPr>
                    <a:xfrm>
                      <a:off x="0" y="0"/>
                      <a:ext cx="3471545" cy="2728595"/>
                    </a:xfrm>
                    <a:prstGeom prst="rect">
                      <a:avLst/>
                    </a:prstGeom>
                  </pic:spPr>
                </pic:pic>
              </a:graphicData>
            </a:graphic>
          </wp:inline>
        </w:drawing>
      </w:r>
    </w:p>
    <w:p w14:paraId="266A9AB0" w14:textId="77777777" w:rsidR="00997F4D" w:rsidRDefault="00000000">
      <w:pPr>
        <w:pStyle w:val="aff2"/>
      </w:pPr>
      <w:r>
        <w:rPr>
          <w:rFonts w:hint="eastAsia"/>
        </w:rPr>
        <w:t>图</w:t>
      </w:r>
      <w:r>
        <w:rPr>
          <w:rFonts w:hint="eastAsia"/>
        </w:rPr>
        <w:t xml:space="preserve"> BCNN</w:t>
      </w:r>
      <w:r>
        <w:rPr>
          <w:rFonts w:hint="eastAsia"/>
        </w:rPr>
        <w:t>与原始</w:t>
      </w:r>
      <w:r>
        <w:rPr>
          <w:rFonts w:hint="eastAsia"/>
        </w:rPr>
        <w:t>CNN</w:t>
      </w:r>
      <w:r>
        <w:rPr>
          <w:rFonts w:hint="eastAsia"/>
        </w:rPr>
        <w:t>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62BD118D" w14:textId="77777777" w:rsidR="00997F4D" w:rsidRDefault="00000000">
      <w:pPr>
        <w:pStyle w:val="aff2"/>
      </w:pPr>
      <w:r>
        <w:rPr>
          <w:rFonts w:hint="eastAsia"/>
        </w:rPr>
        <w:t>（图</w:t>
      </w:r>
      <w:r>
        <w:rPr>
          <w:rFonts w:hint="eastAsia"/>
        </w:rPr>
        <w:t>a</w:t>
      </w:r>
      <w:r>
        <w:rPr>
          <w:rFonts w:hint="eastAsia"/>
        </w:rPr>
        <w:t>为原始</w:t>
      </w:r>
      <w:r>
        <w:rPr>
          <w:rFonts w:hint="eastAsia"/>
        </w:rPr>
        <w:t>CNN</w:t>
      </w:r>
      <w:r>
        <w:rPr>
          <w:rFonts w:hint="eastAsia"/>
        </w:rPr>
        <w:t>的网络结构，图</w:t>
      </w:r>
      <w:r>
        <w:rPr>
          <w:rFonts w:hint="eastAsia"/>
        </w:rPr>
        <w:t>b</w:t>
      </w:r>
      <w:r>
        <w:rPr>
          <w:rFonts w:hint="eastAsia"/>
        </w:rPr>
        <w:t>为</w:t>
      </w:r>
      <w:r>
        <w:rPr>
          <w:rFonts w:hint="eastAsia"/>
        </w:rPr>
        <w:t>BCNN</w:t>
      </w:r>
      <w:r>
        <w:rPr>
          <w:rFonts w:hint="eastAsia"/>
        </w:rPr>
        <w:t>的网络结构）</w:t>
      </w:r>
    </w:p>
    <w:p w14:paraId="0A57303C" w14:textId="77777777" w:rsidR="00997F4D" w:rsidRDefault="00000000">
      <w:pPr>
        <w:ind w:firstLine="480"/>
      </w:pPr>
      <w:r>
        <w:rPr>
          <w:rFonts w:hint="eastAsia"/>
        </w:rPr>
        <w:t>对于具有三通道（</w:t>
      </w:r>
      <w:r>
        <w:rPr>
          <w:rFonts w:hint="eastAsia"/>
        </w:rPr>
        <w:t>RGB)</w:t>
      </w:r>
      <w:r>
        <w:rPr>
          <w:rFonts w:hint="eastAsia"/>
        </w:rPr>
        <w:t>作为输入的图像，初始输入仅包含实部。</w:t>
      </w:r>
      <w:r>
        <w:rPr>
          <w:rFonts w:hint="eastAsia"/>
        </w:rPr>
        <w:t xml:space="preserve"> </w:t>
      </w:r>
      <w:r>
        <w:rPr>
          <w:rFonts w:hint="eastAsia"/>
        </w:rPr>
        <w:t>为了生成复数输入，</w:t>
      </w:r>
      <w:r>
        <w:rPr>
          <w:rFonts w:hint="eastAsia"/>
        </w:rPr>
        <w:t>BCNN</w:t>
      </w:r>
      <w:r>
        <w:rPr>
          <w:rFonts w:hint="eastAsia"/>
        </w:rPr>
        <w:t>需要一个两层残差卷积神经网络来学习得到虚部。</w:t>
      </w:r>
      <w:r>
        <w:rPr>
          <w:rFonts w:hint="eastAsia"/>
        </w:rPr>
        <w:t xml:space="preserve"> </w:t>
      </w:r>
      <w:r>
        <w:rPr>
          <w:rFonts w:hint="eastAsia"/>
        </w:rPr>
        <w:t>生成复数输入的网络如图</w:t>
      </w:r>
      <w:r>
        <w:rPr>
          <w:rFonts w:hint="eastAsia"/>
        </w:rPr>
        <w:t xml:space="preserve">  </w:t>
      </w:r>
      <w:r>
        <w:rPr>
          <w:rFonts w:hint="eastAsia"/>
        </w:rPr>
        <w:t>所示。</w:t>
      </w:r>
    </w:p>
    <w:p w14:paraId="4DE21163" w14:textId="77777777" w:rsidR="00997F4D" w:rsidRDefault="00000000">
      <w:pPr>
        <w:jc w:val="center"/>
      </w:pPr>
      <w:r>
        <w:rPr>
          <w:rFonts w:hint="eastAsia"/>
          <w:noProof/>
        </w:rPr>
        <w:lastRenderedPageBreak/>
        <w:drawing>
          <wp:inline distT="0" distB="0" distL="114300" distR="114300" wp14:anchorId="5F3B5D9E" wp14:editId="03836F9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1"/>
                    <a:stretch>
                      <a:fillRect/>
                    </a:stretch>
                  </pic:blipFill>
                  <pic:spPr>
                    <a:xfrm>
                      <a:off x="0" y="0"/>
                      <a:ext cx="3959860" cy="2028190"/>
                    </a:xfrm>
                    <a:prstGeom prst="rect">
                      <a:avLst/>
                    </a:prstGeom>
                  </pic:spPr>
                </pic:pic>
              </a:graphicData>
            </a:graphic>
          </wp:inline>
        </w:drawing>
      </w:r>
    </w:p>
    <w:p w14:paraId="74C1E784" w14:textId="77777777" w:rsidR="00997F4D" w:rsidRDefault="00000000">
      <w:pPr>
        <w:pStyle w:val="aff2"/>
      </w:pPr>
      <w:r>
        <w:rPr>
          <w:rFonts w:hint="eastAsia"/>
        </w:rPr>
        <w:t>图</w:t>
      </w:r>
      <w:r>
        <w:rPr>
          <w:rFonts w:hint="eastAsia"/>
        </w:rPr>
        <w:t xml:space="preserve"> </w:t>
      </w:r>
      <w:r>
        <w:rPr>
          <w:rFonts w:hint="eastAsia"/>
        </w:rPr>
        <w:t>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4DDBAA03" w14:textId="77777777" w:rsidR="00997F4D" w:rsidRDefault="00000000">
      <w:pPr>
        <w:pStyle w:val="3"/>
      </w:pPr>
      <w:r>
        <w:rPr>
          <w:rFonts w:hint="eastAsia"/>
        </w:rPr>
        <w:t>矩阵向量阈值单元（</w:t>
      </w:r>
      <w:r>
        <w:rPr>
          <w:rFonts w:hint="eastAsia"/>
        </w:rPr>
        <w:t>MVTU</w:t>
      </w:r>
      <w:r>
        <w:rPr>
          <w:rFonts w:hint="eastAsia"/>
        </w:rPr>
        <w:t>）</w:t>
      </w:r>
    </w:p>
    <w:p w14:paraId="7F16270D" w14:textId="77777777" w:rsidR="00997F4D" w:rsidRDefault="00000000">
      <w:pPr>
        <w:ind w:firstLine="480"/>
      </w:pPr>
      <w:r>
        <w:rPr>
          <w:rFonts w:hint="eastAsia"/>
        </w:rPr>
        <w:t>矩阵向量阈值单元（</w:t>
      </w:r>
      <w:r>
        <w:rPr>
          <w:rFonts w:hint="eastAsia"/>
        </w:rPr>
        <w:t>Matrix-Vector-Threshold Unit</w:t>
      </w:r>
      <w:r>
        <w:rPr>
          <w:rFonts w:hint="eastAsia"/>
        </w:rPr>
        <w:t>，</w:t>
      </w:r>
      <w:r>
        <w:rPr>
          <w:rFonts w:hint="eastAsia"/>
        </w:rPr>
        <w:t>MVTU</w:t>
      </w:r>
      <w:r>
        <w:rPr>
          <w:rFonts w:hint="eastAsia"/>
        </w:rPr>
        <w:t>）由</w:t>
      </w:r>
      <w:r>
        <w:rPr>
          <w:rFonts w:hint="eastAsia"/>
        </w:rPr>
        <w:t>Yaman Umuroglu</w:t>
      </w:r>
      <w:r>
        <w:rPr>
          <w:rFonts w:hint="eastAsia"/>
        </w:rPr>
        <w:t>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w:t>
      </w:r>
      <w:r>
        <w:rPr>
          <w:rFonts w:hint="eastAsia"/>
        </w:rPr>
        <w:t>MVTU</w:t>
      </w:r>
      <w:r>
        <w:rPr>
          <w:rFonts w:hint="eastAsia"/>
        </w:rPr>
        <w:t>单元实现</w:t>
      </w:r>
      <w:r>
        <w:rPr>
          <w:rFonts w:hint="eastAsia"/>
        </w:rPr>
        <w:t>BCNN</w:t>
      </w:r>
      <w:r>
        <w:rPr>
          <w:rFonts w:hint="eastAsia"/>
        </w:rPr>
        <w:t>结构中卷积层、池化层、</w:t>
      </w:r>
      <w:r>
        <w:rPr>
          <w:rFonts w:hint="eastAsia"/>
        </w:rPr>
        <w:t>BN</w:t>
      </w:r>
      <w:r>
        <w:rPr>
          <w:rFonts w:hint="eastAsia"/>
        </w:rPr>
        <w:t>层与二</w:t>
      </w:r>
      <w:proofErr w:type="gramStart"/>
      <w:r>
        <w:rPr>
          <w:rFonts w:hint="eastAsia"/>
        </w:rPr>
        <w:t>值化层</w:t>
      </w:r>
      <w:proofErr w:type="gramEnd"/>
      <w:r>
        <w:rPr>
          <w:rFonts w:hint="eastAsia"/>
        </w:rPr>
        <w:t>的功能，其中卷积层由矩阵向量乘加运算完成，池化层通过布尔运算中的或运算完成，</w:t>
      </w:r>
      <w:r>
        <w:rPr>
          <w:rFonts w:hint="eastAsia"/>
        </w:rPr>
        <w:t>BN</w:t>
      </w:r>
      <w:r>
        <w:rPr>
          <w:rFonts w:hint="eastAsia"/>
        </w:rPr>
        <w:t>层和二</w:t>
      </w:r>
      <w:proofErr w:type="gramStart"/>
      <w:r>
        <w:rPr>
          <w:rFonts w:hint="eastAsia"/>
        </w:rPr>
        <w:t>值化层</w:t>
      </w:r>
      <w:proofErr w:type="gramEnd"/>
      <w:r>
        <w:rPr>
          <w:rFonts w:hint="eastAsia"/>
        </w:rPr>
        <w:t>通过阈值比较完成。特别指出，采用阈值比较法代替原先的</w:t>
      </w:r>
      <w:r>
        <w:rPr>
          <w:rFonts w:hint="eastAsia"/>
        </w:rPr>
        <w:t>BN</w:t>
      </w:r>
      <w:r>
        <w:rPr>
          <w:rFonts w:hint="eastAsia"/>
        </w:rPr>
        <w:t>层和二</w:t>
      </w:r>
      <w:proofErr w:type="gramStart"/>
      <w:r>
        <w:rPr>
          <w:rFonts w:hint="eastAsia"/>
        </w:rPr>
        <w:t>值化层</w:t>
      </w:r>
      <w:proofErr w:type="gramEnd"/>
      <w:r>
        <w:rPr>
          <w:rFonts w:hint="eastAsia"/>
        </w:rPr>
        <w:t>，可以在精度几乎无损失的前提下，极大地降低了硬件开销，文献中的数据表明，对于一个</w:t>
      </w:r>
      <w:r>
        <w:rPr>
          <w:rFonts w:hint="eastAsia"/>
        </w:rPr>
        <w:t>16</w:t>
      </w:r>
      <w:r>
        <w:rPr>
          <w:rFonts w:hint="eastAsia"/>
        </w:rPr>
        <w:t>比特</w:t>
      </w:r>
      <w:proofErr w:type="gramStart"/>
      <w:r>
        <w:rPr>
          <w:rFonts w:hint="eastAsia"/>
        </w:rPr>
        <w:t>的点积输出</w:t>
      </w:r>
      <w:proofErr w:type="gramEnd"/>
      <w:r>
        <w:rPr>
          <w:rFonts w:hint="eastAsia"/>
        </w:rPr>
        <w:t>值，使用</w:t>
      </w:r>
      <w:r>
        <w:rPr>
          <w:rFonts w:hint="eastAsia"/>
        </w:rPr>
        <w:t>FPGA</w:t>
      </w:r>
      <w:r>
        <w:rPr>
          <w:rFonts w:hint="eastAsia"/>
        </w:rPr>
        <w:t>实现原先的</w:t>
      </w:r>
      <w:r>
        <w:rPr>
          <w:rFonts w:hint="eastAsia"/>
        </w:rPr>
        <w:t>BN</w:t>
      </w:r>
      <w:r>
        <w:rPr>
          <w:rFonts w:hint="eastAsia"/>
        </w:rPr>
        <w:t>层和</w:t>
      </w:r>
      <w:r>
        <w:rPr>
          <w:rFonts w:hint="eastAsia"/>
        </w:rPr>
        <w:t>sign</w:t>
      </w:r>
      <w:r>
        <w:rPr>
          <w:rFonts w:hint="eastAsia"/>
        </w:rPr>
        <w:t>函数（二</w:t>
      </w:r>
      <w:proofErr w:type="gramStart"/>
      <w:r>
        <w:rPr>
          <w:rFonts w:hint="eastAsia"/>
        </w:rPr>
        <w:t>值化层</w:t>
      </w:r>
      <w:proofErr w:type="gramEnd"/>
      <w:r>
        <w:rPr>
          <w:rFonts w:hint="eastAsia"/>
        </w:rPr>
        <w:t>）需要</w:t>
      </w:r>
      <w:r>
        <w:rPr>
          <w:rFonts w:hint="eastAsia"/>
        </w:rPr>
        <w:t>2</w:t>
      </w:r>
      <w:r>
        <w:rPr>
          <w:rFonts w:hint="eastAsia"/>
        </w:rPr>
        <w:t>个</w:t>
      </w:r>
      <w:r>
        <w:rPr>
          <w:rFonts w:hint="eastAsia"/>
        </w:rPr>
        <w:t>DSP</w:t>
      </w:r>
      <w:r>
        <w:rPr>
          <w:rFonts w:hint="eastAsia"/>
        </w:rPr>
        <w:t>，</w:t>
      </w:r>
      <w:r>
        <w:rPr>
          <w:rFonts w:hint="eastAsia"/>
        </w:rPr>
        <w:t>55</w:t>
      </w:r>
      <w:r>
        <w:rPr>
          <w:rFonts w:hint="eastAsia"/>
        </w:rPr>
        <w:t>个</w:t>
      </w:r>
      <w:r>
        <w:rPr>
          <w:rFonts w:hint="eastAsia"/>
        </w:rPr>
        <w:t>FF</w:t>
      </w:r>
      <w:r>
        <w:rPr>
          <w:rFonts w:hint="eastAsia"/>
        </w:rPr>
        <w:t>和</w:t>
      </w:r>
      <w:r>
        <w:rPr>
          <w:rFonts w:hint="eastAsia"/>
        </w:rPr>
        <w:t>40LUT</w:t>
      </w:r>
      <w:r>
        <w:rPr>
          <w:rFonts w:hint="eastAsia"/>
        </w:rPr>
        <w:t>，而使用阈值比较法只需要</w:t>
      </w:r>
      <w:r>
        <w:rPr>
          <w:rFonts w:hint="eastAsia"/>
        </w:rPr>
        <w:t>6</w:t>
      </w:r>
      <w:r>
        <w:rPr>
          <w:rFonts w:hint="eastAsia"/>
        </w:rPr>
        <w:t>个</w:t>
      </w:r>
      <w:r>
        <w:rPr>
          <w:rFonts w:hint="eastAsia"/>
        </w:rPr>
        <w:t>LUT</w:t>
      </w:r>
      <w:r>
        <w:rPr>
          <w:rFonts w:hint="eastAsia"/>
        </w:rPr>
        <w:t>。下面对阈值比较法做出详细解释：</w:t>
      </w:r>
    </w:p>
    <w:p w14:paraId="0FE5287E" w14:textId="77777777" w:rsidR="00997F4D" w:rsidRDefault="00000000">
      <w:pPr>
        <w:ind w:firstLine="480"/>
        <w:rPr>
          <w:rFonts w:hAnsi="Cambria Math"/>
        </w:rPr>
      </w:pPr>
      <w:r>
        <w:rPr>
          <w:rFonts w:hint="eastAsia"/>
        </w:rPr>
        <w:t>假设</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int="eastAsia"/>
        </w:rPr>
        <w:t>是神经元</w:t>
      </w:r>
      <w:r>
        <w:rPr>
          <w:rFonts w:hint="eastAsia"/>
        </w:rPr>
        <w:t>k</w:t>
      </w:r>
      <w:r>
        <w:rPr>
          <w:rFonts w:hint="eastAsia"/>
        </w:rPr>
        <w:t>的卷积层输出</w:t>
      </w:r>
      <w:r>
        <w:t>，</w:t>
      </w:r>
      <m:oMath>
        <m:sSub>
          <m:sSubPr>
            <m:ctrlPr>
              <w:rPr>
                <w:rFonts w:ascii="Cambria Math" w:hAnsi="Cambria Math"/>
                <w:i/>
                <w:iCs/>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μ</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k</m:t>
            </m:r>
          </m:sub>
        </m:sSub>
        <m:r>
          <w:rPr>
            <w:rFonts w:ascii="Cambria Math" w:hAnsi="Cambria Math"/>
          </w:rPr>
          <m:t>)</m:t>
        </m:r>
      </m:oMath>
      <w:r>
        <w:rPr>
          <w:rFonts w:hint="eastAsia"/>
        </w:rPr>
        <w:t>是该神经元在训练中学习得到</w:t>
      </w:r>
      <w:r>
        <w:rPr>
          <w:rFonts w:hint="eastAsia"/>
        </w:rPr>
        <w:t>BN</w:t>
      </w:r>
      <w:r>
        <w:rPr>
          <w:rFonts w:hint="eastAsia"/>
        </w:rPr>
        <w:t>的相关参数。所需要的</w:t>
      </w:r>
      <w:r>
        <w:rPr>
          <w:rFonts w:hint="eastAsia"/>
        </w:rPr>
        <w:t>BN-Sign</w:t>
      </w:r>
      <w:r>
        <w:rPr>
          <w:rFonts w:hint="eastAsia"/>
        </w:rPr>
        <w:t>的输出</w:t>
      </w:r>
      <m:oMath>
        <m:sSubSup>
          <m:sSubSupPr>
            <m:ctrlPr>
              <w:rPr>
                <w:rFonts w:ascii="Cambria Math" w:hAnsi="Cambria Math"/>
                <w:i/>
                <w:iCs/>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由公式</w:t>
      </w:r>
      <w:r>
        <w:rPr>
          <w:rFonts w:hAnsi="Cambria Math" w:hint="eastAsia"/>
        </w:rPr>
        <w:t>2-13</w:t>
      </w:r>
      <w:r>
        <w:rPr>
          <w:rFonts w:hAnsi="Cambria Math" w:hint="eastAsia"/>
        </w:rPr>
        <w:t>、</w:t>
      </w:r>
      <w:r>
        <w:rPr>
          <w:rFonts w:hAnsi="Cambria Math" w:hint="eastAsia"/>
        </w:rPr>
        <w:t>2-14</w:t>
      </w:r>
      <w:r>
        <w:rPr>
          <w:rFonts w:hAnsi="Cambria Math" w:hint="eastAsia"/>
        </w:rPr>
        <w:t>可得。</w:t>
      </w:r>
    </w:p>
    <w:p w14:paraId="6F4F2445" w14:textId="77777777" w:rsidR="00997F4D" w:rsidRDefault="00000000">
      <w:pPr>
        <w:pStyle w:val="aff5"/>
        <w:ind w:firstLineChars="0" w:firstLine="0"/>
        <w:jc w:val="both"/>
        <w:rPr>
          <w:rFonts w:hAnsi="Cambria Math"/>
        </w:rPr>
      </w:pPr>
      <w:r>
        <w:rPr>
          <w:rFonts w:hAnsi="Cambria Math" w:hint="eastAsia"/>
        </w:rPr>
        <w:tab/>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r>
          <w:rPr>
            <w:rFonts w:ascii="Cambria Math" w:hAnsi="Cambria Math"/>
          </w:rPr>
          <m:t>=Sign(BatchNorm(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w:r>
        <w:rPr>
          <w:rFonts w:hAnsi="Cambria Math" w:hint="eastAsia"/>
        </w:rPr>
        <w:tab/>
        <w:t>(2-13)</w:t>
      </w:r>
    </w:p>
    <w:p w14:paraId="5094BAF9" w14:textId="77777777" w:rsidR="00997F4D" w:rsidRDefault="00000000">
      <w:pPr>
        <w:pStyle w:val="aff5"/>
        <w:ind w:firstLine="480"/>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Ansi="Cambria Math" w:hint="eastAsia"/>
        </w:rPr>
        <w:tab/>
        <w:t>(2-14)</w:t>
      </w:r>
    </w:p>
    <w:p w14:paraId="48213395" w14:textId="77777777" w:rsidR="00997F4D" w:rsidRDefault="00000000">
      <w:pPr>
        <w:pStyle w:val="aff5"/>
        <w:ind w:firstLineChars="0" w:firstLine="0"/>
        <w:jc w:val="both"/>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Ansi="Cambria Math" w:hint="eastAsia"/>
        </w:rPr>
        <w:tab/>
        <w:t>(2-15)</w:t>
      </w:r>
    </w:p>
    <w:p w14:paraId="679ED3CE" w14:textId="77777777" w:rsidR="00997F4D" w:rsidRDefault="00000000">
      <w:pPr>
        <w:rPr>
          <w:rFonts w:hAnsi="Cambria Math"/>
        </w:rPr>
      </w:pPr>
      <w:r>
        <w:rPr>
          <w:rFonts w:hAnsi="Cambria Math" w:hint="eastAsia"/>
        </w:rPr>
        <w:t>下图</w:t>
      </w:r>
      <w:r>
        <w:rPr>
          <w:rFonts w:hAnsi="Cambria Math" w:hint="eastAsia"/>
        </w:rPr>
        <w:t xml:space="preserve"> </w:t>
      </w:r>
      <w:r>
        <w:rPr>
          <w:rFonts w:hAnsi="Cambria Math" w:hint="eastAsia"/>
        </w:rPr>
        <w:t>以三个神经元</w:t>
      </w:r>
      <w:r>
        <w:rPr>
          <w:rFonts w:hAnsi="Cambria Math" w:hint="eastAsia"/>
        </w:rPr>
        <w:t>A</w:t>
      </w:r>
      <w:r>
        <w:rPr>
          <w:rFonts w:hAnsi="Cambria Math" w:hint="eastAsia"/>
        </w:rPr>
        <w:t>、</w:t>
      </w:r>
      <w:r>
        <w:rPr>
          <w:rFonts w:hAnsi="Cambria Math" w:hint="eastAsia"/>
        </w:rPr>
        <w:t>B</w:t>
      </w:r>
      <w:r>
        <w:rPr>
          <w:rFonts w:hAnsi="Cambria Math" w:hint="eastAsia"/>
        </w:rPr>
        <w:t>、</w:t>
      </w:r>
      <w:r>
        <w:rPr>
          <w:rFonts w:hAnsi="Cambria Math" w:hint="eastAsia"/>
        </w:rPr>
        <w:t>C</w:t>
      </w:r>
      <w:r>
        <w:rPr>
          <w:rFonts w:hAnsi="Cambria Math" w:hint="eastAsia"/>
        </w:rPr>
        <w:t>为例表明了卷积输出</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Ansi="Cambria Math" w:hint="eastAsia"/>
        </w:rPr>
        <w:t>和</w:t>
      </w:r>
      <w:r>
        <w:rPr>
          <w:rFonts w:hAnsi="Cambria Math" w:hint="eastAsia"/>
        </w:rPr>
        <w:t>BN-Sign</w:t>
      </w:r>
      <w:r>
        <w:rPr>
          <w:rFonts w:hAnsi="Cambria Math" w:hint="eastAsia"/>
        </w:rPr>
        <w:t>的输出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的关系，根据参数值，绘图可能向左或向右移动，或水平翻转，但输出</w:t>
      </w:r>
      <w:proofErr w:type="gramStart"/>
      <w:r>
        <w:rPr>
          <w:rFonts w:hAnsi="Cambria Math" w:hint="eastAsia"/>
        </w:rPr>
        <w:t>激活值</w:t>
      </w:r>
      <w:proofErr w:type="gramEnd"/>
      <w:r>
        <w:rPr>
          <w:rFonts w:hAnsi="Cambria Math" w:hint="eastAsia"/>
        </w:rPr>
        <w:t>变化的阈值点</w:t>
      </w:r>
      <m:oMath>
        <m:sSub>
          <m:sSubPr>
            <m:ctrlPr>
              <w:rPr>
                <w:rFonts w:ascii="Cambria Math" w:hAnsi="Cambria Math"/>
                <w:i/>
                <w:iCs/>
                <w:vertAlign w:val="subscript"/>
              </w:rPr>
            </m:ctrlPr>
          </m:sSubPr>
          <m:e>
            <m:r>
              <w:rPr>
                <w:rFonts w:ascii="Cambria Math" w:hAnsi="Cambria Math"/>
                <w:vertAlign w:val="subscript"/>
              </w:rPr>
              <m:t>τ</m:t>
            </m:r>
          </m:e>
          <m:sub>
            <m:r>
              <w:rPr>
                <w:rFonts w:ascii="Cambria Math" w:hAnsi="Cambria Math"/>
                <w:vertAlign w:val="subscript"/>
              </w:rPr>
              <m:t>k</m:t>
            </m:r>
          </m:sub>
        </m:sSub>
      </m:oMath>
      <w:r>
        <w:rPr>
          <w:rFonts w:hAnsi="Cambria Math" w:hint="eastAsia"/>
        </w:rPr>
        <w:t>始终存在。计算等式</w:t>
      </w:r>
      <w:r>
        <w:rPr>
          <w:rFonts w:hAnsi="Cambria Math" w:hint="eastAsia"/>
        </w:rPr>
        <w:t>2-15</w:t>
      </w:r>
      <w:r>
        <w:rPr>
          <w:rFonts w:hAnsi="Cambria Math" w:hint="eastAsia"/>
        </w:rPr>
        <w:t>可得</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oMath>
      <w:r>
        <w:rPr>
          <w:rFonts w:hAnsi="Cambria Math" w:hint="eastAsia"/>
        </w:rPr>
        <w:t>。为了使得阈值恒为正值便于计算，可以将计算得到的阈值与神经元的扇入</w:t>
      </w:r>
      <w:r>
        <w:rPr>
          <w:rFonts w:hAnsi="Cambria Math" w:hint="eastAsia"/>
        </w:rPr>
        <w:t>S</w:t>
      </w:r>
      <w:r>
        <w:rPr>
          <w:rFonts w:hAnsi="Cambria Math" w:hint="eastAsia"/>
        </w:rPr>
        <w:t>求和后再平均获得</w:t>
      </w:r>
      <m:oMath>
        <m:sSubSup>
          <m:sSubSupPr>
            <m:ctrlPr>
              <w:rPr>
                <w:rFonts w:ascii="Cambria Math" w:hAnsi="Cambria Math"/>
                <w:i/>
              </w:rPr>
            </m:ctrlPr>
          </m:sSubSupPr>
          <m:e>
            <m:r>
              <w:rPr>
                <w:rFonts w:ascii="Cambria Math" w:hAnsi="Cambria Math"/>
              </w:rPr>
              <m:t>τ</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+S)/2</m:t>
        </m:r>
      </m:oMath>
      <w:r>
        <w:rPr>
          <w:rFonts w:hAnsi="Cambria Math" w:hint="eastAsia"/>
        </w:rPr>
        <w:t>。通过该技术，我们仅使用一个无符号数的比较就避免了在神经网络的推理过程中进行复</w:t>
      </w:r>
      <w:r>
        <w:rPr>
          <w:rFonts w:hAnsi="Cambria Math" w:hint="eastAsia"/>
        </w:rPr>
        <w:lastRenderedPageBreak/>
        <w:t>杂的</w:t>
      </w:r>
      <w:r>
        <w:rPr>
          <w:rFonts w:hAnsi="Cambria Math" w:hint="eastAsia"/>
        </w:rPr>
        <w:t>BN</w:t>
      </w:r>
      <w:r>
        <w:rPr>
          <w:rFonts w:hAnsi="Cambria Math" w:hint="eastAsia"/>
        </w:rPr>
        <w:t>层计算。</w:t>
      </w:r>
    </w:p>
    <w:p w14:paraId="46D258A9" w14:textId="77777777" w:rsidR="00997F4D" w:rsidRDefault="00000000">
      <w:pPr>
        <w:ind w:firstLine="480"/>
        <w:jc w:val="center"/>
      </w:pPr>
      <w:r>
        <w:rPr>
          <w:noProof/>
        </w:rPr>
        <w:drawing>
          <wp:inline distT="0" distB="0" distL="114300" distR="114300" wp14:anchorId="645B8FC6" wp14:editId="27A77C11">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2"/>
                    <a:stretch>
                      <a:fillRect/>
                    </a:stretch>
                  </pic:blipFill>
                  <pic:spPr>
                    <a:xfrm>
                      <a:off x="0" y="0"/>
                      <a:ext cx="3171825" cy="1132205"/>
                    </a:xfrm>
                    <a:prstGeom prst="rect">
                      <a:avLst/>
                    </a:prstGeom>
                    <a:noFill/>
                    <a:ln>
                      <a:noFill/>
                    </a:ln>
                  </pic:spPr>
                </pic:pic>
              </a:graphicData>
            </a:graphic>
          </wp:inline>
        </w:drawing>
      </w:r>
    </w:p>
    <w:p w14:paraId="0EA01880" w14:textId="77777777" w:rsidR="00997F4D" w:rsidRDefault="00000000">
      <w:pPr>
        <w:pStyle w:val="aff2"/>
      </w:pPr>
      <w:r>
        <w:rPr>
          <w:rFonts w:hint="eastAsia"/>
        </w:rPr>
        <w:t>图</w:t>
      </w:r>
      <w:r>
        <w:rPr>
          <w:rFonts w:hint="eastAsia"/>
        </w:rPr>
        <w:t xml:space="preserve"> </w:t>
      </w:r>
      <w:r>
        <w:rPr>
          <w:rFonts w:hint="eastAsia"/>
        </w:rPr>
        <w:t>三个采用</w:t>
      </w:r>
      <w:r>
        <w:rPr>
          <w:rFonts w:hint="eastAsia"/>
        </w:rPr>
        <w:t>BN</w:t>
      </w:r>
      <w:r>
        <w:rPr>
          <w:rFonts w:hint="eastAsia"/>
        </w:rPr>
        <w:t>的二值神经网络的输入与输出，</w:t>
      </w:r>
    </w:p>
    <w:p w14:paraId="2ED89675" w14:textId="77777777" w:rsidR="00997F4D" w:rsidRDefault="00000000">
      <w:pPr>
        <w:pStyle w:val="aff2"/>
      </w:pPr>
      <w:r>
        <w:rPr>
          <w:rFonts w:hint="eastAsia"/>
          <w:sz w:val="16"/>
          <w:szCs w:val="16"/>
        </w:rPr>
        <w:t>为了更好的说明，输出上稍加了偏置</w:t>
      </w:r>
      <w:r>
        <w:rPr>
          <w:sz w:val="16"/>
          <w:szCs w:val="16"/>
        </w:rPr>
        <w:fldChar w:fldCharType="begin"/>
      </w:r>
      <w:r>
        <w:rPr>
          <w:sz w:val="16"/>
          <w:szCs w:val="16"/>
        </w:rP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Pr>
          <w:sz w:val="16"/>
          <w:szCs w:val="16"/>
        </w:rPr>
        <w:fldChar w:fldCharType="separate"/>
      </w:r>
      <w:r>
        <w:rPr>
          <w:sz w:val="16"/>
          <w:szCs w:val="16"/>
          <w:vertAlign w:val="superscript"/>
        </w:rPr>
        <w:t>[50]</w:t>
      </w:r>
      <w:r>
        <w:rPr>
          <w:sz w:val="16"/>
          <w:szCs w:val="16"/>
        </w:rPr>
        <w:fldChar w:fldCharType="end"/>
      </w:r>
    </w:p>
    <w:p w14:paraId="4610C392" w14:textId="77777777" w:rsidR="00997F4D" w:rsidRDefault="00000000">
      <w:pPr>
        <w:ind w:firstLine="480"/>
      </w:pPr>
      <w:r>
        <w:rPr>
          <w:rFonts w:hint="eastAsia"/>
        </w:rPr>
        <w:t>采用了阈值比较法的</w:t>
      </w:r>
      <w:r>
        <w:rPr>
          <w:rFonts w:hint="eastAsia"/>
        </w:rPr>
        <w:t>MVTU</w:t>
      </w:r>
      <w:r>
        <w:rPr>
          <w:rFonts w:hint="eastAsia"/>
        </w:rPr>
        <w:t>结构如下图</w:t>
      </w:r>
      <w:r>
        <w:rPr>
          <w:rFonts w:hint="eastAsia"/>
        </w:rPr>
        <w:t xml:space="preserve"> </w:t>
      </w:r>
      <w:r>
        <w:rPr>
          <w:rFonts w:hint="eastAsia"/>
        </w:rPr>
        <w:t>所示，</w:t>
      </w:r>
      <w:r>
        <w:rPr>
          <w:rFonts w:hint="eastAsia"/>
        </w:rPr>
        <w:t>MVTU</w:t>
      </w:r>
      <w:r>
        <w:rPr>
          <w:rFonts w:hint="eastAsia"/>
        </w:rPr>
        <w:t>的内部含有一个输入和输出缓冲器和一个计算单元（</w:t>
      </w:r>
      <w:r>
        <w:rPr>
          <w:rFonts w:hint="eastAsia"/>
        </w:rPr>
        <w:t>Process Element</w:t>
      </w:r>
      <w:r>
        <w:rPr>
          <w:rFonts w:hint="eastAsia"/>
        </w:rPr>
        <w:t>，</w:t>
      </w:r>
      <w:r>
        <w:rPr>
          <w:rFonts w:hint="eastAsia"/>
        </w:rPr>
        <w:t>PE</w:t>
      </w:r>
      <w:r>
        <w:rPr>
          <w:rFonts w:hint="eastAsia"/>
        </w:rPr>
        <w:t>）阵列（每个</w:t>
      </w:r>
      <w:r>
        <w:rPr>
          <w:rFonts w:hint="eastAsia"/>
        </w:rPr>
        <w:t>PE</w:t>
      </w:r>
      <w:r>
        <w:rPr>
          <w:rFonts w:hint="eastAsia"/>
        </w:rPr>
        <w:t>都含有多个</w:t>
      </w:r>
      <w:r>
        <w:rPr>
          <w:rFonts w:hint="eastAsia"/>
        </w:rPr>
        <w:t>SIMD</w:t>
      </w:r>
      <w:r>
        <w:rPr>
          <w:rFonts w:hint="eastAsia"/>
        </w:rPr>
        <w:t>通道）。其中</w:t>
      </w:r>
      <w:r>
        <w:rPr>
          <w:rFonts w:hint="eastAsia"/>
        </w:rPr>
        <w:t>PE</w:t>
      </w:r>
      <w:r>
        <w:rPr>
          <w:rFonts w:hint="eastAsia"/>
        </w:rPr>
        <w:t>和</w:t>
      </w:r>
      <w:r>
        <w:rPr>
          <w:rFonts w:hint="eastAsia"/>
        </w:rPr>
        <w:t>SIMD</w:t>
      </w:r>
      <w:r>
        <w:rPr>
          <w:rFonts w:hint="eastAsia"/>
        </w:rPr>
        <w:t>通道的个数都是可配置的，配置参数由所需的吞吐量决定。卷积运算所需的权重矩阵保存分布在</w:t>
      </w:r>
      <w:r>
        <w:rPr>
          <w:rFonts w:hint="eastAsia"/>
        </w:rPr>
        <w:t>PE</w:t>
      </w:r>
      <w:r>
        <w:rPr>
          <w:rFonts w:hint="eastAsia"/>
        </w:rPr>
        <w:t>之间的片上存储（</w:t>
      </w:r>
      <w:r>
        <w:rPr>
          <w:rFonts w:hint="eastAsia"/>
        </w:rPr>
        <w:t>On-Chip Memory</w:t>
      </w:r>
      <w:r>
        <w:rPr>
          <w:rFonts w:hint="eastAsia"/>
        </w:rPr>
        <w:t>，</w:t>
      </w:r>
      <w:r>
        <w:rPr>
          <w:rFonts w:hint="eastAsia"/>
        </w:rPr>
        <w:t>OCM</w:t>
      </w:r>
      <w:r>
        <w:rPr>
          <w:rFonts w:hint="eastAsia"/>
        </w:rPr>
        <w:t>）中。每个</w:t>
      </w:r>
      <w:r>
        <w:rPr>
          <w:rFonts w:hint="eastAsia"/>
        </w:rPr>
        <w:t>PE</w:t>
      </w:r>
      <w:r>
        <w:rPr>
          <w:rFonts w:hint="eastAsia"/>
        </w:rPr>
        <w:t>每次接收完全相同的控制信号和输入向量数据，每个输入向量与矩阵向量中的不同部分分别进行乘加计算。且架构中的</w:t>
      </w:r>
      <w:r>
        <w:rPr>
          <w:rFonts w:hint="eastAsia"/>
        </w:rPr>
        <w:t>PE</w:t>
      </w:r>
      <w:r>
        <w:rPr>
          <w:rFonts w:hint="eastAsia"/>
        </w:rPr>
        <w:t>既是权重固定型（因为权重都固定保存在</w:t>
      </w:r>
      <w:r>
        <w:rPr>
          <w:rFonts w:hint="eastAsia"/>
        </w:rPr>
        <w:t>PE</w:t>
      </w:r>
      <w:r>
        <w:rPr>
          <w:rFonts w:hint="eastAsia"/>
        </w:rPr>
        <w:t>的存储中）也是输出固定型（因为每个</w:t>
      </w:r>
      <w:r>
        <w:rPr>
          <w:rFonts w:hint="eastAsia"/>
        </w:rPr>
        <w:t>popcount</w:t>
      </w:r>
      <w:r>
        <w:rPr>
          <w:rFonts w:hint="eastAsia"/>
        </w:rPr>
        <w:t>计算的结构也保存在</w:t>
      </w:r>
      <w:r>
        <w:rPr>
          <w:rFonts w:hint="eastAsia"/>
        </w:rPr>
        <w:t>PE</w:t>
      </w:r>
      <w:r>
        <w:rPr>
          <w:rFonts w:hint="eastAsia"/>
        </w:rPr>
        <w:t>的存储中）。</w:t>
      </w:r>
    </w:p>
    <w:p w14:paraId="0C2B934E" w14:textId="77777777" w:rsidR="00997F4D" w:rsidRDefault="00000000">
      <w:pPr>
        <w:ind w:firstLine="480"/>
        <w:jc w:val="center"/>
      </w:pPr>
      <w:r>
        <w:rPr>
          <w:noProof/>
        </w:rPr>
        <w:drawing>
          <wp:inline distT="0" distB="0" distL="114300" distR="114300" wp14:anchorId="5F4F698C" wp14:editId="049103BE">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3"/>
                    <a:stretch>
                      <a:fillRect/>
                    </a:stretch>
                  </pic:blipFill>
                  <pic:spPr>
                    <a:xfrm>
                      <a:off x="0" y="0"/>
                      <a:ext cx="4489450" cy="1698625"/>
                    </a:xfrm>
                    <a:prstGeom prst="rect">
                      <a:avLst/>
                    </a:prstGeom>
                  </pic:spPr>
                </pic:pic>
              </a:graphicData>
            </a:graphic>
          </wp:inline>
        </w:drawing>
      </w:r>
    </w:p>
    <w:p w14:paraId="7EBED3F3" w14:textId="77777777" w:rsidR="00997F4D" w:rsidRDefault="00000000">
      <w:pPr>
        <w:pStyle w:val="aff2"/>
      </w:pPr>
      <w:r>
        <w:rPr>
          <w:rFonts w:hint="eastAsia"/>
        </w:rPr>
        <w:t>图</w:t>
      </w:r>
      <w:r>
        <w:rPr>
          <w:rFonts w:hint="eastAsia"/>
        </w:rPr>
        <w:t xml:space="preserve"> MVTU</w:t>
      </w:r>
      <w:r>
        <w:rPr>
          <w:rFonts w:hint="eastAsia"/>
        </w:rPr>
        <w:t>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79D60F74" w14:textId="77777777" w:rsidR="00997F4D" w:rsidRDefault="00000000">
      <w:pPr>
        <w:ind w:firstLine="480"/>
      </w:pPr>
      <w:r>
        <w:rPr>
          <w:rFonts w:hint="eastAsia"/>
        </w:rPr>
        <w:t>图</w:t>
      </w:r>
      <w:r>
        <w:rPr>
          <w:rFonts w:hint="eastAsia"/>
        </w:rPr>
        <w:t xml:space="preserve"> </w:t>
      </w:r>
      <w:r>
        <w:rPr>
          <w:rFonts w:hint="eastAsia"/>
        </w:rPr>
        <w:t>显示了</w:t>
      </w:r>
      <w:r>
        <w:rPr>
          <w:rFonts w:hint="eastAsia"/>
        </w:rPr>
        <w:t xml:space="preserve"> MVTU </w:t>
      </w:r>
      <w:r>
        <w:rPr>
          <w:rFonts w:hint="eastAsia"/>
        </w:rPr>
        <w:t>中</w:t>
      </w:r>
      <w:r>
        <w:rPr>
          <w:rFonts w:hint="eastAsia"/>
        </w:rPr>
        <w:t>PE</w:t>
      </w:r>
      <w:r>
        <w:rPr>
          <w:rFonts w:hint="eastAsia"/>
        </w:rPr>
        <w:t>的数据路径。</w:t>
      </w:r>
      <w:r>
        <w:rPr>
          <w:rFonts w:hint="eastAsia"/>
        </w:rPr>
        <w:t xml:space="preserve"> </w:t>
      </w:r>
      <w:r>
        <w:rPr>
          <w:rFonts w:hint="eastAsia"/>
        </w:rPr>
        <w:t>它用于输入向量和权重矩阵</w:t>
      </w:r>
      <w:proofErr w:type="gramStart"/>
      <w:r>
        <w:rPr>
          <w:rFonts w:hint="eastAsia"/>
        </w:rPr>
        <w:t>的点积计算</w:t>
      </w:r>
      <w:proofErr w:type="gramEnd"/>
      <w:r>
        <w:rPr>
          <w:rFonts w:hint="eastAsia"/>
        </w:rPr>
        <w:t>，并将结果与阈值进行比较，产生单比特输出。</w:t>
      </w:r>
      <w:r>
        <w:rPr>
          <w:rFonts w:hint="eastAsia"/>
        </w:rPr>
        <w:t xml:space="preserve"> </w:t>
      </w:r>
      <w:proofErr w:type="gramStart"/>
      <w:r>
        <w:rPr>
          <w:rFonts w:hint="eastAsia"/>
        </w:rPr>
        <w:t>点积计算</w:t>
      </w:r>
      <w:proofErr w:type="gramEnd"/>
      <w:r>
        <w:rPr>
          <w:rFonts w:hint="eastAsia"/>
        </w:rPr>
        <w:t>本身是两个向量之间的乘法累加运算，可使用</w:t>
      </w:r>
      <w:r>
        <w:rPr>
          <w:rFonts w:hint="eastAsia"/>
        </w:rPr>
        <w:t xml:space="preserve"> XNOR </w:t>
      </w:r>
      <w:r>
        <w:rPr>
          <w:rFonts w:hint="eastAsia"/>
        </w:rPr>
        <w:t>门实现。</w:t>
      </w:r>
      <w:r>
        <w:rPr>
          <w:rFonts w:hint="eastAsia"/>
        </w:rPr>
        <w:t xml:space="preserve"> </w:t>
      </w:r>
      <w:r>
        <w:rPr>
          <w:rFonts w:hint="eastAsia"/>
        </w:rPr>
        <w:t>随后，通过</w:t>
      </w:r>
      <w:r>
        <w:rPr>
          <w:rFonts w:hint="eastAsia"/>
        </w:rPr>
        <w:t>POPCOUNT</w:t>
      </w:r>
      <w:r>
        <w:rPr>
          <w:rFonts w:hint="eastAsia"/>
        </w:rPr>
        <w:t>计算</w:t>
      </w:r>
      <w:r>
        <w:rPr>
          <w:rFonts w:hint="eastAsia"/>
        </w:rPr>
        <w:t>XNOR</w:t>
      </w:r>
      <w:r>
        <w:rPr>
          <w:rFonts w:hint="eastAsia"/>
        </w:rPr>
        <w:t>的结果中“</w:t>
      </w:r>
      <w:r>
        <w:rPr>
          <w:rFonts w:hint="eastAsia"/>
        </w:rPr>
        <w:t>1</w:t>
      </w:r>
      <w:r>
        <w:rPr>
          <w:rFonts w:hint="eastAsia"/>
        </w:rPr>
        <w:t>”（也可以配置为“</w:t>
      </w:r>
      <w:r>
        <w:rPr>
          <w:rFonts w:hint="eastAsia"/>
        </w:rPr>
        <w:t>0</w:t>
      </w:r>
      <w:r>
        <w:rPr>
          <w:rFonts w:hint="eastAsia"/>
        </w:rPr>
        <w:t>”）的个数并添加到累加器寄存器中。</w:t>
      </w:r>
      <w:r>
        <w:rPr>
          <w:rFonts w:hint="eastAsia"/>
        </w:rPr>
        <w:t xml:space="preserve"> </w:t>
      </w:r>
      <w:r>
        <w:rPr>
          <w:rFonts w:hint="eastAsia"/>
        </w:rPr>
        <w:t>当完成</w:t>
      </w:r>
      <w:proofErr w:type="gramStart"/>
      <w:r>
        <w:rPr>
          <w:rFonts w:hint="eastAsia"/>
        </w:rPr>
        <w:t>所有点积计算</w:t>
      </w:r>
      <w:proofErr w:type="gramEnd"/>
      <w:r>
        <w:rPr>
          <w:rFonts w:hint="eastAsia"/>
        </w:rPr>
        <w:t>的累加，就会对其进行阈值处理。</w:t>
      </w:r>
      <w:r>
        <w:rPr>
          <w:rFonts w:hint="eastAsia"/>
        </w:rPr>
        <w:t xml:space="preserve"> </w:t>
      </w:r>
      <w:r>
        <w:rPr>
          <w:rFonts w:hint="eastAsia"/>
        </w:rPr>
        <w:t>累加器、加法器和阈值存储器均为</w:t>
      </w:r>
      <w:r>
        <w:rPr>
          <w:rFonts w:hint="eastAsia"/>
        </w:rPr>
        <w:t xml:space="preserve"> T </w:t>
      </w:r>
      <w:r>
        <w:rPr>
          <w:rFonts w:hint="eastAsia"/>
        </w:rPr>
        <w:t>位宽，可按比例缩</w:t>
      </w:r>
      <w:r>
        <w:rPr>
          <w:rFonts w:hint="eastAsia"/>
        </w:rPr>
        <w:lastRenderedPageBreak/>
        <w:t>小至</w:t>
      </w:r>
      <w:r>
        <w:rPr>
          <w:rFonts w:hint="eastAsia"/>
        </w:rPr>
        <w:t xml:space="preserve"> </w:t>
      </w:r>
      <m:oMath>
        <m:r>
          <w:rPr>
            <w:rFonts w:ascii="Cambria Math" w:hAnsi="Cambria Math"/>
          </w:rPr>
          <m:t>(T = 1+</m:t>
        </m:r>
        <m:sSub>
          <m:sSubPr>
            <m:ctrlPr>
              <w:rPr>
                <w:rFonts w:ascii="Cambria Math" w:hAnsi="Cambria Math" w:hint="eastAsia"/>
                <w:i/>
                <w:iCs/>
              </w:rPr>
            </m:ctrlPr>
          </m:sSubPr>
          <m:e>
            <m:r>
              <w:rPr>
                <w:rFonts w:ascii="Cambria Math" w:hAnsi="Cambria Math"/>
              </w:rPr>
              <m:t>log</m:t>
            </m:r>
          </m:e>
          <m:sub>
            <m:r>
              <w:rPr>
                <w:rFonts w:ascii="Cambria Math" w:hAnsi="Cambria Math"/>
              </w:rPr>
              <m:t>2</m:t>
            </m:r>
          </m:sub>
        </m:sSub>
        <m:r>
          <w:rPr>
            <w:rFonts w:ascii="Cambria Math" w:hAnsi="Cambria Math"/>
          </w:rPr>
          <m:t>(Y ))</m:t>
        </m:r>
      </m:oMath>
      <w:r>
        <w:rPr>
          <w:rFonts w:hint="eastAsia"/>
        </w:rPr>
        <w:t>以节省更多资源，其中</w:t>
      </w:r>
      <w:r>
        <w:rPr>
          <w:rFonts w:hint="eastAsia"/>
        </w:rPr>
        <w:t>Y</w:t>
      </w:r>
      <w:r>
        <w:rPr>
          <w:rFonts w:hint="eastAsia"/>
        </w:rPr>
        <w:t>为该神经元输入的位宽。</w:t>
      </w:r>
    </w:p>
    <w:p w14:paraId="5A7DB99A" w14:textId="77777777" w:rsidR="00997F4D" w:rsidRDefault="00000000">
      <w:pPr>
        <w:jc w:val="center"/>
      </w:pPr>
      <w:r>
        <w:rPr>
          <w:rFonts w:hint="eastAsia"/>
          <w:noProof/>
        </w:rPr>
        <w:drawing>
          <wp:inline distT="0" distB="0" distL="114300" distR="114300" wp14:anchorId="4A49485F" wp14:editId="786A2EC3">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4"/>
                    <a:stretch>
                      <a:fillRect/>
                    </a:stretch>
                  </pic:blipFill>
                  <pic:spPr>
                    <a:xfrm>
                      <a:off x="0" y="0"/>
                      <a:ext cx="3486785" cy="2002790"/>
                    </a:xfrm>
                    <a:prstGeom prst="rect">
                      <a:avLst/>
                    </a:prstGeom>
                  </pic:spPr>
                </pic:pic>
              </a:graphicData>
            </a:graphic>
          </wp:inline>
        </w:drawing>
      </w:r>
    </w:p>
    <w:p w14:paraId="24464075" w14:textId="77777777" w:rsidR="00997F4D" w:rsidRDefault="00000000">
      <w:pPr>
        <w:pStyle w:val="aff2"/>
      </w:pPr>
      <w:r>
        <w:rPr>
          <w:rFonts w:hint="eastAsia"/>
        </w:rPr>
        <w:t>图</w:t>
      </w:r>
      <w:r>
        <w:rPr>
          <w:rFonts w:hint="eastAsia"/>
        </w:rPr>
        <w:t xml:space="preserve"> MVTU</w:t>
      </w:r>
      <w:r>
        <w:rPr>
          <w:rFonts w:hint="eastAsia"/>
        </w:rPr>
        <w:t>中</w:t>
      </w:r>
      <w:r>
        <w:rPr>
          <w:rFonts w:hint="eastAsia"/>
        </w:rPr>
        <w:t>PE</w:t>
      </w:r>
      <w:r>
        <w:rPr>
          <w:rFonts w:hint="eastAsia"/>
        </w:rPr>
        <w:t>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3623977B" w14:textId="77777777" w:rsidR="00997F4D" w:rsidRDefault="00000000">
      <w:pPr>
        <w:pStyle w:val="2"/>
      </w:pPr>
      <w:bookmarkStart w:id="146" w:name="_Toc29611"/>
      <w:r>
        <w:rPr>
          <w:rFonts w:hint="eastAsia"/>
        </w:rPr>
        <w:t>本章小结</w:t>
      </w:r>
      <w:bookmarkEnd w:id="146"/>
    </w:p>
    <w:p w14:paraId="0E770E65" w14:textId="77777777" w:rsidR="00997F4D" w:rsidRDefault="00000000">
      <w:pPr>
        <w:ind w:firstLine="480"/>
      </w:pPr>
      <w:r>
        <w:rPr>
          <w:rFonts w:hint="eastAsia"/>
        </w:rPr>
        <w:t>本节主要介绍</w:t>
      </w:r>
      <w:r>
        <w:rPr>
          <w:rFonts w:hint="eastAsia"/>
        </w:rPr>
        <w:t>CNN</w:t>
      </w:r>
      <w:r>
        <w:rPr>
          <w:rFonts w:hint="eastAsia"/>
        </w:rPr>
        <w:t>及其硬件加速原理和</w:t>
      </w:r>
      <w:r>
        <w:rPr>
          <w:rFonts w:hint="eastAsia"/>
        </w:rPr>
        <w:t>BCNN</w:t>
      </w:r>
      <w:r>
        <w:rPr>
          <w:rFonts w:hint="eastAsia"/>
        </w:rPr>
        <w:t>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w:t>
      </w:r>
      <w:proofErr w:type="gramStart"/>
      <w:r>
        <w:rPr>
          <w:rFonts w:hint="eastAsia"/>
        </w:rPr>
        <w:t>二值化过程</w:t>
      </w:r>
      <w:proofErr w:type="gramEnd"/>
      <w:r>
        <w:rPr>
          <w:rFonts w:hint="eastAsia"/>
        </w:rPr>
        <w:t>以及复数的</w:t>
      </w:r>
      <w:r>
        <w:rPr>
          <w:rFonts w:hint="eastAsia"/>
        </w:rPr>
        <w:t>BN</w:t>
      </w:r>
      <w:r>
        <w:rPr>
          <w:rFonts w:hint="eastAsia"/>
        </w:rPr>
        <w:t>；基于上述理论我们介绍了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）以及其中</w:t>
      </w:r>
      <w:r>
        <w:rPr>
          <w:rFonts w:hint="eastAsia"/>
        </w:rPr>
        <w:t>PE</w:t>
      </w:r>
      <w:r>
        <w:rPr>
          <w:rFonts w:hint="eastAsia"/>
        </w:rPr>
        <w:t>的结构。</w:t>
      </w:r>
    </w:p>
    <w:p w14:paraId="087001D3" w14:textId="77777777" w:rsidR="00997F4D" w:rsidRDefault="00997F4D">
      <w:pPr>
        <w:ind w:firstLineChars="200" w:firstLine="480"/>
      </w:pPr>
    </w:p>
    <w:p w14:paraId="4C02B9EB" w14:textId="77777777" w:rsidR="00997F4D" w:rsidRDefault="00997F4D">
      <w:pPr>
        <w:ind w:firstLineChars="200" w:firstLine="480"/>
      </w:pPr>
    </w:p>
    <w:p w14:paraId="1FA3440A" w14:textId="77777777" w:rsidR="00997F4D" w:rsidRDefault="00000000">
      <w:pPr>
        <w:pStyle w:val="1"/>
        <w:ind w:left="578" w:hanging="578"/>
      </w:pPr>
      <w:bookmarkStart w:id="147" w:name="_Toc30692"/>
      <w:r>
        <w:rPr>
          <w:rFonts w:hint="eastAsia"/>
        </w:rPr>
        <w:lastRenderedPageBreak/>
        <w:t>面向</w:t>
      </w:r>
      <w:r>
        <w:rPr>
          <w:rFonts w:hint="eastAsia"/>
        </w:rPr>
        <w:t>B</w:t>
      </w:r>
      <w:r>
        <w:t>CNN</w:t>
      </w:r>
      <w:r>
        <w:rPr>
          <w:rFonts w:hint="eastAsia"/>
        </w:rPr>
        <w:t>算法的协处理器设计</w:t>
      </w:r>
      <w:bookmarkEnd w:id="147"/>
    </w:p>
    <w:p w14:paraId="5575FB0A" w14:textId="77777777" w:rsidR="00997F4D" w:rsidRDefault="00000000">
      <w:pPr>
        <w:pStyle w:val="2"/>
      </w:pPr>
      <w:bookmarkStart w:id="148" w:name="_Toc683"/>
      <w:r>
        <w:rPr>
          <w:rFonts w:hint="eastAsia"/>
        </w:rPr>
        <w:t>引言</w:t>
      </w:r>
      <w:bookmarkEnd w:id="148"/>
    </w:p>
    <w:p w14:paraId="2A2C8C72" w14:textId="77777777" w:rsidR="00997F4D" w:rsidRDefault="00000000">
      <w:pPr>
        <w:ind w:firstLine="482"/>
      </w:pPr>
      <w:r>
        <w:rPr>
          <w:rFonts w:hint="eastAsia"/>
        </w:rPr>
        <w:t>近些年前</w:t>
      </w:r>
      <w:r>
        <w:t>，</w:t>
      </w:r>
      <w:r>
        <w:rPr>
          <w:rFonts w:hint="eastAsia"/>
        </w:rPr>
        <w:t>基于深度神经网络的</w:t>
      </w:r>
      <w:r>
        <w:rPr>
          <w:rFonts w:hint="eastAsia"/>
        </w:rPr>
        <w:t>AI</w:t>
      </w:r>
      <w:r>
        <w:rPr>
          <w:rFonts w:hint="eastAsia"/>
        </w:rPr>
        <w:t>芯片（又被成为深度学习加速器）行业正在蓬勃发展。目前主流的</w:t>
      </w:r>
      <w:r>
        <w:rPr>
          <w:rFonts w:hint="eastAsia"/>
        </w:rPr>
        <w:t>AI</w:t>
      </w:r>
      <w:r>
        <w:rPr>
          <w:rFonts w:hint="eastAsia"/>
        </w:rPr>
        <w:t>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w:t>
      </w:r>
      <w:r>
        <w:rPr>
          <w:rFonts w:hint="eastAsia"/>
        </w:rPr>
        <w:t xml:space="preserve"> </w:t>
      </w:r>
      <w:r>
        <w:rPr>
          <w:rFonts w:hint="eastAsia"/>
        </w:rPr>
        <w:t>所示。</w:t>
      </w:r>
    </w:p>
    <w:p w14:paraId="0A14B4C7" w14:textId="77777777" w:rsidR="00997F4D" w:rsidRDefault="00000000">
      <w:pPr>
        <w:jc w:val="center"/>
      </w:pPr>
      <w:r>
        <w:rPr>
          <w:noProof/>
        </w:rPr>
        <w:drawing>
          <wp:inline distT="0" distB="0" distL="114300" distR="114300" wp14:anchorId="1C90EF45" wp14:editId="7F37EA6D">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65"/>
                    <a:srcRect/>
                    <a:stretch>
                      <a:fillRect/>
                    </a:stretch>
                  </pic:blipFill>
                  <pic:spPr>
                    <a:xfrm>
                      <a:off x="0" y="0"/>
                      <a:ext cx="5692140" cy="1635760"/>
                    </a:xfrm>
                    <a:prstGeom prst="rect">
                      <a:avLst/>
                    </a:prstGeom>
                  </pic:spPr>
                </pic:pic>
              </a:graphicData>
            </a:graphic>
          </wp:inline>
        </w:drawing>
      </w:r>
    </w:p>
    <w:p w14:paraId="5767F515" w14:textId="77777777" w:rsidR="00997F4D" w:rsidRDefault="00000000">
      <w:pPr>
        <w:pStyle w:val="aff2"/>
      </w:pPr>
      <w:r>
        <w:rPr>
          <w:rFonts w:hint="eastAsia"/>
        </w:rPr>
        <w:t>图</w:t>
      </w:r>
      <w:r>
        <w:rPr>
          <w:rFonts w:hint="eastAsia"/>
        </w:rPr>
        <w:t xml:space="preserve"> AI</w:t>
      </w:r>
      <w:r>
        <w:rPr>
          <w:rFonts w:hint="eastAsia"/>
        </w:rPr>
        <w:t>芯片的设计流程</w:t>
      </w:r>
    </w:p>
    <w:p w14:paraId="4A3208B6" w14:textId="77777777" w:rsidR="00997F4D" w:rsidRDefault="00000000">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14:paraId="7C84FF09" w14:textId="77777777" w:rsidR="00997F4D" w:rsidRDefault="00000000">
      <w:pPr>
        <w:ind w:firstLine="482"/>
      </w:pPr>
      <w:r>
        <w:rPr>
          <w:rFonts w:hint="eastAsia"/>
        </w:rPr>
        <w:t>本文也是受此启发，从软硬件协同的角度提出了面向</w:t>
      </w:r>
      <w:r>
        <w:rPr>
          <w:rFonts w:hint="eastAsia"/>
        </w:rPr>
        <w:t>BCNN</w:t>
      </w:r>
      <w:r>
        <w:rPr>
          <w:rFonts w:hint="eastAsia"/>
        </w:rPr>
        <w:t>算法的人工智能加速器的解决方案，本章主要介绍人工智能加速器的协处理器部分的设计，主要包括协处理器设计的目标与整体架构、扩展指令集设计、脉动阵列阈值单元设计（</w:t>
      </w:r>
      <w:r>
        <w:rPr>
          <w:rFonts w:hint="eastAsia"/>
        </w:rPr>
        <w:t>SATU</w:t>
      </w:r>
      <w:r>
        <w:rPr>
          <w:rFonts w:hint="eastAsia"/>
        </w:rPr>
        <w:t>）、</w:t>
      </w:r>
      <w:r>
        <w:rPr>
          <w:rFonts w:hint="eastAsia"/>
        </w:rPr>
        <w:lastRenderedPageBreak/>
        <w:t>内存与数据存储方式设计。</w:t>
      </w:r>
    </w:p>
    <w:p w14:paraId="15390312" w14:textId="77777777" w:rsidR="00997F4D" w:rsidRDefault="00000000">
      <w:pPr>
        <w:pStyle w:val="2"/>
        <w:keepNext w:val="0"/>
        <w:keepLines w:val="0"/>
      </w:pPr>
      <w:bookmarkStart w:id="149" w:name="_Toc30260"/>
      <w:r>
        <w:rPr>
          <w:rFonts w:hint="eastAsia"/>
        </w:rPr>
        <w:t>协处理器设计架构</w:t>
      </w:r>
      <w:bookmarkEnd w:id="149"/>
    </w:p>
    <w:p w14:paraId="47377453" w14:textId="77777777" w:rsidR="00997F4D" w:rsidRDefault="00000000">
      <w:pPr>
        <w:ind w:firstLine="480"/>
      </w:pPr>
      <w:r>
        <w:rPr>
          <w:rFonts w:hint="eastAsia"/>
        </w:rPr>
        <w:t>根据上述的</w:t>
      </w:r>
      <w:r>
        <w:rPr>
          <w:rFonts w:hint="eastAsia"/>
        </w:rPr>
        <w:t>AI</w:t>
      </w:r>
      <w:r>
        <w:rPr>
          <w:rFonts w:hint="eastAsia"/>
        </w:rPr>
        <w:t>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w:t>
      </w:r>
      <w:proofErr w:type="gramStart"/>
      <w:r>
        <w:rPr>
          <w:rFonts w:hint="eastAsia"/>
        </w:rPr>
        <w:t>可</w:t>
      </w:r>
      <w:proofErr w:type="gramEnd"/>
      <w:r>
        <w:rPr>
          <w:rFonts w:hint="eastAsia"/>
        </w:rPr>
        <w:t>重用性以及确定数据流（权重固定或输出固定等）等等。</w:t>
      </w:r>
    </w:p>
    <w:p w14:paraId="35766321" w14:textId="77777777" w:rsidR="00997F4D" w:rsidRDefault="00000000">
      <w:pPr>
        <w:ind w:firstLine="480"/>
      </w:pPr>
      <w:r>
        <w:rPr>
          <w:rFonts w:hint="eastAsia"/>
        </w:rPr>
        <w:t>经过第二章的铺垫后，我们已经对</w:t>
      </w:r>
      <w:r>
        <w:rPr>
          <w:rFonts w:hint="eastAsia"/>
        </w:rPr>
        <w:t>BCNN</w:t>
      </w:r>
      <w:r>
        <w:rPr>
          <w:rFonts w:hint="eastAsia"/>
        </w:rPr>
        <w:t>算法的架构和理论基础有了一定的了解。所以本节就针对</w:t>
      </w:r>
      <w:r>
        <w:rPr>
          <w:rFonts w:hint="eastAsia"/>
        </w:rPr>
        <w:t>BCNN</w:t>
      </w:r>
      <w:r>
        <w:rPr>
          <w:rFonts w:hint="eastAsia"/>
        </w:rPr>
        <w:t>算法和架构和特点，并借鉴了众多了现存的深度学习加速器，提出了一种新型的面向</w:t>
      </w:r>
      <w:r>
        <w:rPr>
          <w:rFonts w:hint="eastAsia"/>
        </w:rPr>
        <w:t>BCNN</w:t>
      </w:r>
      <w:r>
        <w:rPr>
          <w:rFonts w:hint="eastAsia"/>
        </w:rPr>
        <w:t>的专用加速器的系统架构。</w:t>
      </w:r>
    </w:p>
    <w:p w14:paraId="19C5ADB3" w14:textId="77777777" w:rsidR="00997F4D" w:rsidRDefault="00000000">
      <w:pPr>
        <w:pStyle w:val="3"/>
        <w:keepNext w:val="0"/>
        <w:keepLines w:val="0"/>
      </w:pPr>
      <w:r>
        <w:rPr>
          <w:rFonts w:hint="eastAsia"/>
        </w:rPr>
        <w:t>设计架构</w:t>
      </w:r>
    </w:p>
    <w:p w14:paraId="4FA57528" w14:textId="77777777" w:rsidR="00997F4D" w:rsidRDefault="00000000">
      <w:pPr>
        <w:ind w:firstLine="480"/>
        <w:rPr>
          <w:rFonts w:ascii="Helvetica" w:eastAsia="Helvetica" w:hAnsi="Helvetica" w:cs="Helvetica"/>
          <w:color w:val="333333"/>
          <w:shd w:val="clear" w:color="auto" w:fill="FFFFFF"/>
        </w:rPr>
      </w:pPr>
      <w:r>
        <w:rPr>
          <w:rFonts w:hint="eastAsia"/>
        </w:rPr>
        <w:t>本次设计的</w:t>
      </w:r>
      <w:r>
        <w:rPr>
          <w:rFonts w:hint="eastAsia"/>
        </w:rPr>
        <w:t>BCNN</w:t>
      </w:r>
      <w:r>
        <w:rPr>
          <w:rFonts w:hint="eastAsia"/>
        </w:rPr>
        <w:t>加速器的协处理器采用了软硬件协同的设计思想，主要包括计算引擎、存储系统、数据通路以及各控制模块的设计。下图为本次设计的加速器的协处理器的整体架构框图，该协处理器的架构参考了</w:t>
      </w:r>
      <w:r>
        <w:rPr>
          <w:rFonts w:hint="eastAsia"/>
        </w:rPr>
        <w:t>Thierry</w:t>
      </w:r>
      <w:r>
        <w:rPr>
          <w:rFonts w:hint="eastAsia"/>
        </w:rPr>
        <w:t>等人设计的</w:t>
      </w:r>
      <w:r>
        <w:rPr>
          <w:rFonts w:hint="eastAsia"/>
        </w:rPr>
        <w:t>Versatile Tensor Accelerator</w:t>
      </w:r>
      <w:r>
        <w:rPr>
          <w:rFonts w:hint="eastAsia"/>
        </w:rPr>
        <w:t>（</w:t>
      </w:r>
      <w:r>
        <w:rPr>
          <w:rFonts w:hint="eastAsia"/>
        </w:rPr>
        <w:t>VTA</w:t>
      </w:r>
      <w:r>
        <w:rPr>
          <w:rFonts w:hint="eastAsia"/>
        </w:rPr>
        <w:t>）</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w:t>
      </w:r>
      <w:r>
        <w:rPr>
          <w:rFonts w:hint="eastAsia"/>
        </w:rPr>
        <w:t>Decoupled Access/Execute</w:t>
      </w:r>
      <w:r>
        <w:rPr>
          <w:rFonts w:hint="eastAsia"/>
        </w:rPr>
        <w:t>）架构，这就意味着“内存访问”和“执行”指令可以在硬件的不同区域同时执行，该机制可以极大地提高指令执行效率。我们把硬件分解为三个控制模块，分别是负责处理“</w:t>
      </w:r>
      <w:r>
        <w:rPr>
          <w:rFonts w:hint="eastAsia"/>
        </w:rPr>
        <w:t>excute</w:t>
      </w:r>
      <w:r>
        <w:rPr>
          <w:rFonts w:hint="eastAsia"/>
        </w:rPr>
        <w:t>”指令的</w:t>
      </w:r>
      <w:r>
        <w:rPr>
          <w:rFonts w:hint="eastAsia"/>
        </w:rPr>
        <w:t>Execute Controller</w:t>
      </w:r>
      <w:r>
        <w:rPr>
          <w:rFonts w:hint="eastAsia"/>
        </w:rPr>
        <w:t>模块、负责处理“</w:t>
      </w:r>
      <w:r>
        <w:rPr>
          <w:rFonts w:hint="eastAsia"/>
        </w:rPr>
        <w:t>load</w:t>
      </w:r>
      <w:r>
        <w:rPr>
          <w:rFonts w:hint="eastAsia"/>
        </w:rPr>
        <w:t>”指令的</w:t>
      </w:r>
      <w:r>
        <w:rPr>
          <w:rFonts w:hint="eastAsia"/>
        </w:rPr>
        <w:t>Load Controller</w:t>
      </w:r>
      <w:r>
        <w:rPr>
          <w:rFonts w:hint="eastAsia"/>
        </w:rPr>
        <w:t>模块和负责处理“</w:t>
      </w:r>
      <w:r>
        <w:rPr>
          <w:rFonts w:hint="eastAsia"/>
        </w:rPr>
        <w:t>store"</w:t>
      </w:r>
      <w:r>
        <w:rPr>
          <w:rFonts w:hint="eastAsia"/>
        </w:rPr>
        <w:t>指令的</w:t>
      </w:r>
      <w:r>
        <w:rPr>
          <w:rFonts w:hint="eastAsia"/>
        </w:rPr>
        <w:t>Store Controller</w:t>
      </w:r>
      <w:r>
        <w:rPr>
          <w:rFonts w:hint="eastAsia"/>
        </w:rPr>
        <w:t>模块</w:t>
      </w:r>
      <w:r>
        <w:rPr>
          <w:rFonts w:ascii="Helvetica" w:eastAsia="Helvetica" w:hAnsi="Helvetica" w:cs="Helvetica"/>
          <w:color w:val="333333"/>
          <w:shd w:val="clear" w:color="auto" w:fill="FFFFFF"/>
        </w:rPr>
        <w:t>。</w:t>
      </w:r>
    </w:p>
    <w:p w14:paraId="198C642A" w14:textId="77777777" w:rsidR="00997F4D" w:rsidRDefault="00000000">
      <w:pPr>
        <w:jc w:val="center"/>
      </w:pPr>
      <w:r>
        <w:rPr>
          <w:rFonts w:hint="eastAsia"/>
          <w:noProof/>
        </w:rPr>
        <w:lastRenderedPageBreak/>
        <w:drawing>
          <wp:inline distT="0" distB="0" distL="114300" distR="114300" wp14:anchorId="1F2958ED" wp14:editId="1045435C">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6"/>
                    <a:stretch>
                      <a:fillRect/>
                    </a:stretch>
                  </pic:blipFill>
                  <pic:spPr>
                    <a:xfrm>
                      <a:off x="0" y="0"/>
                      <a:ext cx="5188585" cy="4114800"/>
                    </a:xfrm>
                    <a:prstGeom prst="rect">
                      <a:avLst/>
                    </a:prstGeom>
                  </pic:spPr>
                </pic:pic>
              </a:graphicData>
            </a:graphic>
          </wp:inline>
        </w:drawing>
      </w:r>
    </w:p>
    <w:p w14:paraId="39EB5090" w14:textId="77777777" w:rsidR="00997F4D"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的深度学习加速器的协处理器的架构框图</w:t>
      </w:r>
    </w:p>
    <w:p w14:paraId="137E6BB9" w14:textId="77777777" w:rsidR="00997F4D" w:rsidRDefault="00000000">
      <w:pPr>
        <w:ind w:firstLine="480"/>
      </w:pPr>
      <w:r>
        <w:rPr>
          <w:rFonts w:hint="eastAsia"/>
        </w:rPr>
        <w:t>除了这三个控制模块，本次设计的架构也有与</w:t>
      </w:r>
      <w:r>
        <w:rPr>
          <w:rFonts w:hint="eastAsia"/>
        </w:rPr>
        <w:t>VTA</w:t>
      </w:r>
      <w:r>
        <w:rPr>
          <w:rFonts w:hint="eastAsia"/>
        </w:rPr>
        <w:t>架构的不同之处，例如</w:t>
      </w:r>
      <w:r>
        <w:rPr>
          <w:rFonts w:hint="eastAsia"/>
        </w:rPr>
        <w:t>VTA</w:t>
      </w:r>
      <w:r>
        <w:rPr>
          <w:rFonts w:hint="eastAsia"/>
        </w:rPr>
        <w:t>架构中使用一个取指令模块（</w:t>
      </w:r>
      <w:r>
        <w:rPr>
          <w:rFonts w:hint="eastAsia"/>
        </w:rPr>
        <w:t>Instruction Fetch Module</w:t>
      </w:r>
      <w:r>
        <w:rPr>
          <w:rFonts w:hint="eastAsia"/>
        </w:rPr>
        <w:t>），直接与片外</w:t>
      </w:r>
      <w:r>
        <w:rPr>
          <w:rFonts w:hint="eastAsia"/>
        </w:rPr>
        <w:t>DRAM</w:t>
      </w:r>
      <w:r>
        <w:rPr>
          <w:rFonts w:hint="eastAsia"/>
        </w:rPr>
        <w:t>交互并取指令，这样的设计虽然简洁方便，但直接截断了与</w:t>
      </w:r>
      <w:r>
        <w:rPr>
          <w:rFonts w:hint="eastAsia"/>
        </w:rPr>
        <w:t>CPU</w:t>
      </w:r>
      <w:r>
        <w:rPr>
          <w:rFonts w:hint="eastAsia"/>
        </w:rPr>
        <w:t>集成的可能，无法将协处理器在边缘智能设备中实际应用。为此我们引用并设计了保留站（</w:t>
      </w:r>
      <w:r>
        <w:rPr>
          <w:rFonts w:hint="eastAsia"/>
        </w:rPr>
        <w:t>Reservation Station</w:t>
      </w:r>
      <w:r>
        <w:rPr>
          <w:rFonts w:hint="eastAsia"/>
        </w:rPr>
        <w:t>）模块，</w:t>
      </w:r>
      <w:proofErr w:type="gramStart"/>
      <w:r>
        <w:rPr>
          <w:rFonts w:hint="eastAsia"/>
        </w:rPr>
        <w:t>保留站</w:t>
      </w:r>
      <w:proofErr w:type="gramEnd"/>
      <w:r>
        <w:rPr>
          <w:rFonts w:hint="eastAsia"/>
        </w:rPr>
        <w:t>技术是计算机科学中常用技术，主要用于解决连续进入指令流水线的指令之间的数据和资源的相关性问题。我们引入的</w:t>
      </w:r>
      <w:proofErr w:type="gramStart"/>
      <w:r>
        <w:rPr>
          <w:rFonts w:hint="eastAsia"/>
        </w:rPr>
        <w:t>保留站模块</w:t>
      </w:r>
      <w:proofErr w:type="gramEnd"/>
      <w:r>
        <w:rPr>
          <w:rFonts w:hint="eastAsia"/>
        </w:rPr>
        <w:t>可以同时缓存多条指令，并监测不同类型的指令是否存在资源冲突，一旦检测到某一条指令与其他控制器中的指令间没有依赖关系，就将其送往对应的指令队列中，解决了相关性问题；除此之外，本次设计的</w:t>
      </w:r>
      <w:proofErr w:type="gramStart"/>
      <w:r>
        <w:rPr>
          <w:rFonts w:hint="eastAsia"/>
        </w:rPr>
        <w:t>保留站</w:t>
      </w:r>
      <w:proofErr w:type="gramEnd"/>
      <w:r>
        <w:rPr>
          <w:rFonts w:hint="eastAsia"/>
        </w:rPr>
        <w:t>还含有</w:t>
      </w:r>
      <w:r>
        <w:rPr>
          <w:rFonts w:hint="eastAsia"/>
        </w:rPr>
        <w:t>RoCC</w:t>
      </w:r>
      <w:r>
        <w:rPr>
          <w:rFonts w:hint="eastAsia"/>
        </w:rPr>
        <w:t>接口，便于后续协处理器与主处理器的集成，极大提高了硬件的可实用性。</w:t>
      </w:r>
    </w:p>
    <w:p w14:paraId="73F74FA7" w14:textId="77777777" w:rsidR="00997F4D" w:rsidRDefault="00000000">
      <w:pPr>
        <w:ind w:firstLine="480"/>
      </w:pPr>
      <w:r>
        <w:rPr>
          <w:rFonts w:hint="eastAsia"/>
        </w:rPr>
        <w:t>与</w:t>
      </w:r>
      <w:r>
        <w:rPr>
          <w:rFonts w:hint="eastAsia"/>
        </w:rPr>
        <w:t>VTA</w:t>
      </w:r>
      <w:r>
        <w:rPr>
          <w:rFonts w:hint="eastAsia"/>
        </w:rPr>
        <w:t>架构另一个不同之处在于，</w:t>
      </w:r>
      <w:r>
        <w:rPr>
          <w:rFonts w:hint="eastAsia"/>
        </w:rPr>
        <w:t>VTA</w:t>
      </w:r>
      <w:r>
        <w:rPr>
          <w:rFonts w:hint="eastAsia"/>
        </w:rPr>
        <w:t>架构中忽略了片上存储</w:t>
      </w:r>
      <w:r>
        <w:rPr>
          <w:rFonts w:hint="eastAsia"/>
        </w:rPr>
        <w:t>SRAM</w:t>
      </w:r>
      <w:r>
        <w:rPr>
          <w:rFonts w:hint="eastAsia"/>
        </w:rPr>
        <w:t>的使用，直接在</w:t>
      </w:r>
      <w:r>
        <w:rPr>
          <w:rFonts w:hint="eastAsia"/>
        </w:rPr>
        <w:t>DRAM</w:t>
      </w:r>
      <w:r>
        <w:rPr>
          <w:rFonts w:hint="eastAsia"/>
        </w:rPr>
        <w:t>进行数据的访存，极大的降低了硬件的执行效率且增加了功耗，而我</w:t>
      </w:r>
      <w:r>
        <w:rPr>
          <w:rFonts w:hint="eastAsia"/>
        </w:rPr>
        <w:lastRenderedPageBreak/>
        <w:t>们为了提高计算的执行效率和数据的复用性，在架构中添加了片上存储</w:t>
      </w:r>
      <w:r>
        <w:rPr>
          <w:rFonts w:hint="eastAsia"/>
        </w:rPr>
        <w:t>SRAM</w:t>
      </w:r>
      <w:r>
        <w:rPr>
          <w:rFonts w:hint="eastAsia"/>
        </w:rPr>
        <w:t>，其中包括简单的单端口</w:t>
      </w:r>
      <w:r>
        <w:rPr>
          <w:rFonts w:hint="eastAsia"/>
        </w:rPr>
        <w:t>SRAM</w:t>
      </w:r>
      <w:r>
        <w:rPr>
          <w:rFonts w:hint="eastAsia"/>
        </w:rPr>
        <w:t>组成的</w:t>
      </w:r>
      <w:r>
        <w:rPr>
          <w:rFonts w:hint="eastAsia"/>
        </w:rPr>
        <w:t>Databuffer</w:t>
      </w:r>
      <w:r>
        <w:rPr>
          <w:rFonts w:hint="eastAsia"/>
        </w:rPr>
        <w:t>、和双端口</w:t>
      </w:r>
      <w:r>
        <w:rPr>
          <w:rFonts w:hint="eastAsia"/>
        </w:rPr>
        <w:t>SRAM</w:t>
      </w:r>
      <w:r>
        <w:rPr>
          <w:rFonts w:hint="eastAsia"/>
        </w:rPr>
        <w:t>构成且拥有累加功能的</w:t>
      </w:r>
      <w:r>
        <w:rPr>
          <w:rFonts w:hint="eastAsia"/>
        </w:rPr>
        <w:t>Accumulator</w:t>
      </w:r>
      <w:r>
        <w:rPr>
          <w:rFonts w:hint="eastAsia"/>
        </w:rPr>
        <w:t>。且设计针对的</w:t>
      </w:r>
      <w:r>
        <w:rPr>
          <w:rFonts w:hint="eastAsia"/>
        </w:rPr>
        <w:t>BCNN</w:t>
      </w:r>
      <w:r>
        <w:rPr>
          <w:rFonts w:hint="eastAsia"/>
        </w:rPr>
        <w:t>算法，将每个像素的权重参数和输入数据压缩至</w:t>
      </w:r>
      <w:r>
        <w:rPr>
          <w:rFonts w:hint="eastAsia"/>
        </w:rPr>
        <w:t>2</w:t>
      </w:r>
      <w:r>
        <w:rPr>
          <w:rFonts w:hint="eastAsia"/>
        </w:rPr>
        <w:t>比特（实部和虚部各</w:t>
      </w:r>
      <w:r>
        <w:rPr>
          <w:rFonts w:hint="eastAsia"/>
        </w:rPr>
        <w:t>1</w:t>
      </w:r>
      <w:r>
        <w:rPr>
          <w:rFonts w:hint="eastAsia"/>
        </w:rPr>
        <w:t>比特），极大缩小了对存储空间的需求，在实现高吞吐量的同时降低了成本和功耗，也为我们将激活和权重数据</w:t>
      </w:r>
      <w:proofErr w:type="gramStart"/>
      <w:r>
        <w:rPr>
          <w:rFonts w:hint="eastAsia"/>
        </w:rPr>
        <w:t>迁移至片上</w:t>
      </w:r>
      <w:proofErr w:type="gramEnd"/>
      <w:r>
        <w:rPr>
          <w:rFonts w:hint="eastAsia"/>
        </w:rPr>
        <w:t>SRAM</w:t>
      </w:r>
      <w:r>
        <w:rPr>
          <w:rFonts w:hint="eastAsia"/>
        </w:rPr>
        <w:t>存储提供了理论依据。</w:t>
      </w:r>
    </w:p>
    <w:p w14:paraId="71B7A364" w14:textId="77777777" w:rsidR="00997F4D" w:rsidRDefault="00000000">
      <w:pPr>
        <w:ind w:firstLine="480"/>
      </w:pPr>
      <w:r>
        <w:rPr>
          <w:rFonts w:hint="eastAsia"/>
        </w:rPr>
        <w:t>上文中我们对比了本次设计与</w:t>
      </w:r>
      <w:r>
        <w:rPr>
          <w:rFonts w:hint="eastAsia"/>
        </w:rPr>
        <w:t>VTA</w:t>
      </w:r>
      <w:r>
        <w:rPr>
          <w:rFonts w:hint="eastAsia"/>
        </w:rPr>
        <w:t>架构的两点不同，而在指令</w:t>
      </w:r>
      <w:proofErr w:type="gramStart"/>
      <w:r>
        <w:rPr>
          <w:rFonts w:hint="eastAsia"/>
        </w:rPr>
        <w:t>保留站</w:t>
      </w:r>
      <w:proofErr w:type="gramEnd"/>
      <w:r>
        <w:rPr>
          <w:rFonts w:hint="eastAsia"/>
        </w:rPr>
        <w:t>完成对指令的预处理并将各指令按类别（如数据</w:t>
      </w:r>
      <w:r>
        <w:rPr>
          <w:rFonts w:hint="eastAsia"/>
        </w:rPr>
        <w:t>Load</w:t>
      </w:r>
      <w:r>
        <w:rPr>
          <w:rFonts w:hint="eastAsia"/>
        </w:rPr>
        <w:t>、数据</w:t>
      </w:r>
      <w:r>
        <w:rPr>
          <w:rFonts w:hint="eastAsia"/>
        </w:rPr>
        <w:t>Store</w:t>
      </w:r>
      <w:r>
        <w:rPr>
          <w:rFonts w:hint="eastAsia"/>
        </w:rPr>
        <w:t>、计算执行）分配到相应的队列后，各个模块会对队列中指令依次进行译码和执行，这与</w:t>
      </w:r>
      <w:r>
        <w:rPr>
          <w:rFonts w:hint="eastAsia"/>
        </w:rPr>
        <w:t>VTA</w:t>
      </w:r>
      <w:r>
        <w:rPr>
          <w:rFonts w:hint="eastAsia"/>
        </w:rPr>
        <w:t>架构是相同的。下面我们分别简要地介绍三个控制模块（</w:t>
      </w:r>
      <w:r>
        <w:rPr>
          <w:rFonts w:hint="eastAsia"/>
        </w:rPr>
        <w:t>Execute Controller</w:t>
      </w:r>
      <w:r>
        <w:rPr>
          <w:rFonts w:hint="eastAsia"/>
        </w:rPr>
        <w:t>模块、</w:t>
      </w:r>
      <w:r>
        <w:rPr>
          <w:rFonts w:hint="eastAsia"/>
        </w:rPr>
        <w:t>Load Controller</w:t>
      </w:r>
      <w:r>
        <w:rPr>
          <w:rFonts w:hint="eastAsia"/>
        </w:rPr>
        <w:t>模块、</w:t>
      </w:r>
      <w:r>
        <w:rPr>
          <w:rFonts w:hint="eastAsia"/>
        </w:rPr>
        <w:t>Store Controller</w:t>
      </w:r>
      <w:r>
        <w:rPr>
          <w:rFonts w:hint="eastAsia"/>
        </w:rPr>
        <w:t>模</w:t>
      </w:r>
      <w:r>
        <w:rPr>
          <w:rFonts w:ascii="Helvetica" w:eastAsia="Helvetica" w:hAnsi="Helvetica" w:cs="Helvetica"/>
          <w:color w:val="333333"/>
          <w:shd w:val="clear" w:color="auto" w:fill="FFFFFF"/>
        </w:rPr>
        <w:t>块</w:t>
      </w:r>
      <w:r>
        <w:rPr>
          <w:rFonts w:hint="eastAsia"/>
        </w:rPr>
        <w:t>）的结构和功能。</w:t>
      </w:r>
    </w:p>
    <w:p w14:paraId="2D04188F" w14:textId="77777777" w:rsidR="00997F4D" w:rsidRDefault="00000000">
      <w:pPr>
        <w:numPr>
          <w:ilvl w:val="0"/>
          <w:numId w:val="8"/>
        </w:numPr>
      </w:pPr>
      <w:r>
        <w:rPr>
          <w:rFonts w:hint="eastAsia"/>
        </w:rPr>
        <w:t>Execute Controller</w:t>
      </w:r>
      <w:r>
        <w:rPr>
          <w:rFonts w:hint="eastAsia"/>
        </w:rPr>
        <w:t>模块</w:t>
      </w:r>
    </w:p>
    <w:p w14:paraId="112EE8B7" w14:textId="77777777" w:rsidR="00997F4D" w:rsidRDefault="00000000">
      <w:pPr>
        <w:ind w:firstLine="480"/>
      </w:pPr>
      <w:r>
        <w:rPr>
          <w:rFonts w:hint="eastAsia"/>
        </w:rPr>
        <w:t>该部分主要负责执行“</w:t>
      </w:r>
      <w:r>
        <w:rPr>
          <w:rFonts w:hint="eastAsia"/>
        </w:rPr>
        <w:t>execute</w:t>
      </w:r>
      <w:r>
        <w:rPr>
          <w:rFonts w:hint="eastAsia"/>
        </w:rPr>
        <w:t>”类型的</w:t>
      </w:r>
      <w:r>
        <w:rPr>
          <w:rFonts w:hint="eastAsia"/>
        </w:rPr>
        <w:t>ISA</w:t>
      </w:r>
      <w:r>
        <w:rPr>
          <w:rFonts w:hint="eastAsia"/>
        </w:rPr>
        <w:t>指令，例如矩阵乘法。该模块主要包含脉动阵列阈值单元（</w:t>
      </w:r>
      <w:r>
        <w:rPr>
          <w:rFonts w:hint="eastAsia"/>
        </w:rPr>
        <w:t>Systolic Array Threshold Unit</w:t>
      </w:r>
      <w:r>
        <w:rPr>
          <w:rFonts w:hint="eastAsia"/>
        </w:rPr>
        <w:t>，</w:t>
      </w:r>
      <w:r>
        <w:rPr>
          <w:rFonts w:hint="eastAsia"/>
        </w:rPr>
        <w:t>SATU</w:t>
      </w:r>
      <w:r>
        <w:rPr>
          <w:rFonts w:hint="eastAsia"/>
        </w:rPr>
        <w:t>）和循环展开单元（</w:t>
      </w:r>
      <w:r>
        <w:rPr>
          <w:rFonts w:hint="eastAsia"/>
        </w:rPr>
        <w:t>Loop Unroller Unit</w:t>
      </w:r>
      <w:r>
        <w:rPr>
          <w:rFonts w:hint="eastAsia"/>
        </w:rPr>
        <w:t>，</w:t>
      </w:r>
      <w:r>
        <w:rPr>
          <w:rFonts w:hint="eastAsia"/>
        </w:rPr>
        <w:t>LUU</w:t>
      </w:r>
      <w:r>
        <w:rPr>
          <w:rFonts w:hint="eastAsia"/>
        </w:rPr>
        <w:t>），其中循环展开单元用于处理长指令（</w:t>
      </w:r>
      <w:r>
        <w:rPr>
          <w:rFonts w:hint="eastAsia"/>
        </w:rPr>
        <w:t>CISC</w:t>
      </w:r>
      <w:r>
        <w:rPr>
          <w:rFonts w:hint="eastAsia"/>
        </w:rPr>
        <w:t>）并将其展开为多条精简指令（</w:t>
      </w:r>
      <w:r>
        <w:rPr>
          <w:rFonts w:hint="eastAsia"/>
        </w:rPr>
        <w:t>RISC</w:t>
      </w:r>
      <w:r>
        <w:rPr>
          <w:rFonts w:hint="eastAsia"/>
        </w:rPr>
        <w:t>），便于后续的计算执行；脉动阵列阈值单元作为本次设计的核心，</w:t>
      </w:r>
      <w:proofErr w:type="gramStart"/>
      <w:r>
        <w:rPr>
          <w:rFonts w:hint="eastAsia"/>
        </w:rPr>
        <w:t>参考自</w:t>
      </w:r>
      <w:proofErr w:type="gramEnd"/>
      <w:r>
        <w:rPr>
          <w:rFonts w:hint="eastAsia"/>
        </w:rPr>
        <w:t>TPU</w:t>
      </w:r>
      <w:r>
        <w:rPr>
          <w:rFonts w:hint="eastAsia"/>
        </w:rPr>
        <w:t>中的脉动阵列和</w:t>
      </w:r>
      <w:r>
        <w:rPr>
          <w:rFonts w:hint="eastAsia"/>
        </w:rPr>
        <w:t>FINN</w:t>
      </w:r>
      <w:r>
        <w:rPr>
          <w:rFonts w:hint="eastAsia"/>
        </w:rPr>
        <w:t>中的矩阵向量阈值单元（</w:t>
      </w:r>
      <w:r>
        <w:rPr>
          <w:rFonts w:hint="eastAsia"/>
        </w:rPr>
        <w:t>MVTU</w:t>
      </w:r>
      <w:r>
        <w:rPr>
          <w:rFonts w:hint="eastAsia"/>
        </w:rPr>
        <w:t>），可同时完成</w:t>
      </w:r>
      <w:r>
        <w:rPr>
          <w:rFonts w:hint="eastAsia"/>
        </w:rPr>
        <w:t>DIM*DIM</w:t>
      </w:r>
      <w:proofErr w:type="gramStart"/>
      <w:r>
        <w:rPr>
          <w:rFonts w:hint="eastAsia"/>
        </w:rPr>
        <w:t>个</w:t>
      </w:r>
      <w:proofErr w:type="gramEnd"/>
      <w:r>
        <w:rPr>
          <w:rFonts w:hint="eastAsia"/>
        </w:rPr>
        <w:t>元素</w:t>
      </w:r>
      <w:proofErr w:type="gramStart"/>
      <w:r>
        <w:rPr>
          <w:rFonts w:hint="eastAsia"/>
        </w:rPr>
        <w:t>的点积运算</w:t>
      </w:r>
      <w:proofErr w:type="gramEnd"/>
      <w:r>
        <w:rPr>
          <w:rFonts w:hint="eastAsia"/>
        </w:rPr>
        <w:t>（其中</w:t>
      </w:r>
      <w:r>
        <w:rPr>
          <w:rFonts w:hint="eastAsia"/>
        </w:rPr>
        <w:t>DIM</w:t>
      </w:r>
      <w:r>
        <w:rPr>
          <w:rFonts w:hint="eastAsia"/>
        </w:rPr>
        <w:t>指脉动阵列中每行或者每列计算单元的个数），且其中各个计算单元采用了简单的</w:t>
      </w:r>
      <w:r>
        <w:rPr>
          <w:rFonts w:hint="eastAsia"/>
        </w:rPr>
        <w:t>popcount(xnor)</w:t>
      </w:r>
      <w:r>
        <w:rPr>
          <w:rFonts w:hint="eastAsia"/>
        </w:rPr>
        <w:t>计算代替了复杂的乘加计算，极大地提高了数据的并行计算能力和硬件友好性，进而提高了计算效率；其中阈值单元使用</w:t>
      </w:r>
      <w:r>
        <w:rPr>
          <w:rFonts w:hint="eastAsia"/>
        </w:rPr>
        <w:t>DIM</w:t>
      </w:r>
      <w:proofErr w:type="gramStart"/>
      <w:r>
        <w:rPr>
          <w:rFonts w:hint="eastAsia"/>
        </w:rPr>
        <w:t>个</w:t>
      </w:r>
      <w:proofErr w:type="gramEnd"/>
      <w:r>
        <w:rPr>
          <w:rFonts w:hint="eastAsia"/>
        </w:rPr>
        <w:t>比较器即可完成复杂的</w:t>
      </w:r>
      <w:r>
        <w:t>BN</w:t>
      </w:r>
      <w:r>
        <w:rPr>
          <w:rFonts w:hint="eastAsia"/>
        </w:rPr>
        <w:t>和</w:t>
      </w:r>
      <w:proofErr w:type="gramStart"/>
      <w:r>
        <w:rPr>
          <w:rFonts w:hint="eastAsia"/>
        </w:rPr>
        <w:t>二值化的</w:t>
      </w:r>
      <w:proofErr w:type="gramEnd"/>
      <w:r>
        <w:rPr>
          <w:rFonts w:hint="eastAsia"/>
        </w:rPr>
        <w:t>过程，极大地降低了硬件开销。</w:t>
      </w:r>
    </w:p>
    <w:p w14:paraId="4FA261E3" w14:textId="77777777" w:rsidR="00997F4D" w:rsidRDefault="00000000">
      <w:pPr>
        <w:ind w:firstLine="480"/>
      </w:pPr>
      <w:r>
        <w:rPr>
          <w:rFonts w:hint="eastAsia"/>
        </w:rPr>
        <w:t>虽然</w:t>
      </w:r>
      <w:r>
        <w:rPr>
          <w:rFonts w:hint="eastAsia"/>
        </w:rPr>
        <w:t>Execute Controller</w:t>
      </w:r>
      <w:r>
        <w:rPr>
          <w:rFonts w:hint="eastAsia"/>
        </w:rPr>
        <w:t>模块的功能比较复杂，但是其状态机十分简洁，只有“等待指令”、“</w:t>
      </w:r>
      <w:r>
        <w:rPr>
          <w:rFonts w:hint="eastAsia"/>
        </w:rPr>
        <w:t>preload</w:t>
      </w:r>
      <w:r>
        <w:rPr>
          <w:rFonts w:hint="eastAsia"/>
        </w:rPr>
        <w:t>数据”和“计算”三个状态。状态机的默认状态为“等待指令”状态，在收到数据预取指令后进入“</w:t>
      </w:r>
      <w:r>
        <w:rPr>
          <w:rFonts w:hint="eastAsia"/>
        </w:rPr>
        <w:t>preload</w:t>
      </w:r>
      <w:r>
        <w:rPr>
          <w:rFonts w:hint="eastAsia"/>
        </w:rPr>
        <w:t>数据”状态并预取数据，等待数据预取完成后又返回“等待指令”状态；再收到数据计算指令后，进入“计算”状态，通过</w:t>
      </w:r>
      <w:r>
        <w:rPr>
          <w:rFonts w:hint="eastAsia"/>
        </w:rPr>
        <w:t>SATU</w:t>
      </w:r>
      <w:r>
        <w:rPr>
          <w:rFonts w:hint="eastAsia"/>
        </w:rPr>
        <w:t>单元完成卷积计算和</w:t>
      </w:r>
      <w:proofErr w:type="gramStart"/>
      <w:r>
        <w:rPr>
          <w:rFonts w:hint="eastAsia"/>
        </w:rPr>
        <w:t>二值化过程</w:t>
      </w:r>
      <w:proofErr w:type="gramEnd"/>
      <w:r>
        <w:rPr>
          <w:rFonts w:hint="eastAsia"/>
        </w:rPr>
        <w:t>。状态机设计之所以简单，是因为我们将复杂的逻辑功能直接映射成硬件电路。</w:t>
      </w:r>
    </w:p>
    <w:p w14:paraId="23921E27" w14:textId="77777777" w:rsidR="00997F4D" w:rsidRDefault="00000000">
      <w:pPr>
        <w:jc w:val="center"/>
      </w:pPr>
      <w:r>
        <w:rPr>
          <w:rFonts w:hint="eastAsia"/>
          <w:noProof/>
        </w:rPr>
        <w:lastRenderedPageBreak/>
        <w:drawing>
          <wp:inline distT="0" distB="0" distL="114300" distR="114300" wp14:anchorId="4C35C9EF" wp14:editId="4690A16D">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67"/>
                    <a:srcRect/>
                    <a:stretch>
                      <a:fillRect/>
                    </a:stretch>
                  </pic:blipFill>
                  <pic:spPr>
                    <a:xfrm>
                      <a:off x="0" y="0"/>
                      <a:ext cx="3619500" cy="1010285"/>
                    </a:xfrm>
                    <a:prstGeom prst="rect">
                      <a:avLst/>
                    </a:prstGeom>
                  </pic:spPr>
                </pic:pic>
              </a:graphicData>
            </a:graphic>
          </wp:inline>
        </w:drawing>
      </w:r>
    </w:p>
    <w:p w14:paraId="379B8C18" w14:textId="77777777" w:rsidR="00997F4D" w:rsidRDefault="00000000">
      <w:pPr>
        <w:pStyle w:val="aff2"/>
      </w:pPr>
      <w:r>
        <w:rPr>
          <w:rFonts w:hint="eastAsia"/>
        </w:rPr>
        <w:t>图</w:t>
      </w:r>
      <w:r>
        <w:rPr>
          <w:rFonts w:hint="eastAsia"/>
        </w:rPr>
        <w:t xml:space="preserve"> ExecuteController</w:t>
      </w:r>
      <w:r>
        <w:rPr>
          <w:rFonts w:hint="eastAsia"/>
        </w:rPr>
        <w:t>模块状态机</w:t>
      </w:r>
    </w:p>
    <w:p w14:paraId="655A4AF6" w14:textId="77777777" w:rsidR="00997F4D" w:rsidRDefault="00000000">
      <w:pPr>
        <w:numPr>
          <w:ilvl w:val="0"/>
          <w:numId w:val="8"/>
        </w:numPr>
      </w:pPr>
      <w:r>
        <w:rPr>
          <w:rFonts w:hint="eastAsia"/>
        </w:rPr>
        <w:t>LoadController</w:t>
      </w:r>
      <w:r>
        <w:rPr>
          <w:rFonts w:hint="eastAsia"/>
        </w:rPr>
        <w:t>模块</w:t>
      </w:r>
    </w:p>
    <w:p w14:paraId="53FA9BD4" w14:textId="77777777" w:rsidR="00997F4D" w:rsidRDefault="00000000">
      <w:pPr>
        <w:ind w:firstLine="480"/>
      </w:pPr>
      <w:r>
        <w:rPr>
          <w:rFonts w:hint="eastAsia"/>
        </w:rPr>
        <w:t>该部分负责执行从</w:t>
      </w:r>
      <w:r>
        <w:rPr>
          <w:rFonts w:hint="eastAsia"/>
        </w:rPr>
        <w:t>DRAM</w:t>
      </w:r>
      <w:r>
        <w:rPr>
          <w:rFonts w:hint="eastAsia"/>
        </w:rPr>
        <w:t>向协处理器的</w:t>
      </w:r>
      <w:r>
        <w:rPr>
          <w:rFonts w:hint="eastAsia"/>
        </w:rPr>
        <w:t>Databuffer</w:t>
      </w:r>
      <w:r>
        <w:rPr>
          <w:rFonts w:hint="eastAsia"/>
        </w:rPr>
        <w:t>或者</w:t>
      </w:r>
      <w:r>
        <w:rPr>
          <w:rFonts w:hint="eastAsia"/>
        </w:rPr>
        <w:t>accumulator</w:t>
      </w:r>
      <w:r>
        <w:rPr>
          <w:rFonts w:hint="eastAsia"/>
        </w:rPr>
        <w:t>传输数据的指令。该模块主要包含一个</w:t>
      </w:r>
      <w:r>
        <w:rPr>
          <w:rFonts w:hint="eastAsia"/>
        </w:rPr>
        <w:t>DMA</w:t>
      </w:r>
      <w:r>
        <w:rPr>
          <w:rFonts w:hint="eastAsia"/>
        </w:rPr>
        <w:t>和数据传输的控制寄存器（如读取数据的行数、列数、步长、源地址、目的地址等）。特别指出，</w:t>
      </w:r>
      <w:r>
        <w:rPr>
          <w:rFonts w:hint="eastAsia"/>
        </w:rPr>
        <w:t>DMA</w:t>
      </w:r>
      <w:r>
        <w:rPr>
          <w:rFonts w:hint="eastAsia"/>
        </w:rPr>
        <w:t>可以对虚拟地址进行操作，从指令保留站中获取地址（虚拟地址）后会将其送入高速缓存（</w:t>
      </w:r>
      <w:r>
        <w:rPr>
          <w:rFonts w:hint="eastAsia"/>
        </w:rPr>
        <w:t>Translation Lookaside Buffer</w:t>
      </w:r>
      <w:r>
        <w:rPr>
          <w:rFonts w:hint="eastAsia"/>
        </w:rPr>
        <w:t>，</w:t>
      </w:r>
      <w:r>
        <w:rPr>
          <w:rFonts w:hint="eastAsia"/>
        </w:rPr>
        <w:t>TLB</w:t>
      </w:r>
      <w:r>
        <w:rPr>
          <w:rFonts w:hint="eastAsia"/>
        </w:rPr>
        <w:t>），经过映射得到</w:t>
      </w:r>
      <w:r>
        <w:rPr>
          <w:rFonts w:hint="eastAsia"/>
        </w:rPr>
        <w:t>DRAM</w:t>
      </w:r>
      <w:r>
        <w:rPr>
          <w:rFonts w:hint="eastAsia"/>
        </w:rPr>
        <w:t>的物理地址。如果在</w:t>
      </w:r>
      <w:r>
        <w:rPr>
          <w:rFonts w:hint="eastAsia"/>
        </w:rPr>
        <w:t>TLB</w:t>
      </w:r>
      <w:r>
        <w:rPr>
          <w:rFonts w:hint="eastAsia"/>
        </w:rPr>
        <w:t>未命中后，该虚拟地址将直接</w:t>
      </w:r>
      <w:proofErr w:type="gramStart"/>
      <w:r>
        <w:rPr>
          <w:rFonts w:hint="eastAsia"/>
        </w:rPr>
        <w:t>转回主</w:t>
      </w:r>
      <w:proofErr w:type="gramEnd"/>
      <w:r>
        <w:rPr>
          <w:rFonts w:hint="eastAsia"/>
        </w:rPr>
        <w:t>处理器中的页表查找模块（</w:t>
      </w:r>
      <w:r>
        <w:rPr>
          <w:rFonts w:hint="eastAsia"/>
        </w:rPr>
        <w:t>Page Table Walker</w:t>
      </w:r>
      <w:r>
        <w:rPr>
          <w:rFonts w:hint="eastAsia"/>
        </w:rPr>
        <w:t>，</w:t>
      </w:r>
      <w:r>
        <w:rPr>
          <w:rFonts w:hint="eastAsia"/>
        </w:rPr>
        <w:t>PTW</w:t>
      </w:r>
      <w:r>
        <w:rPr>
          <w:rFonts w:hint="eastAsia"/>
        </w:rPr>
        <w:t>）来获取物理地址。</w:t>
      </w:r>
    </w:p>
    <w:p w14:paraId="5038F366" w14:textId="77777777" w:rsidR="00997F4D" w:rsidRDefault="00000000">
      <w:pPr>
        <w:ind w:firstLine="480"/>
      </w:pPr>
      <w:r>
        <w:rPr>
          <w:rFonts w:hint="eastAsia"/>
        </w:rPr>
        <w:t xml:space="preserve"> LoadController</w:t>
      </w:r>
      <w:r>
        <w:rPr>
          <w:rFonts w:hint="eastAsia"/>
        </w:rPr>
        <w:t>模块的功能也是由状态机控制，状态机的默认状态是“等待指令”状态，在该状态下可以完成对控制寄存器的配置；当存储器准备就绪后，如果</w:t>
      </w:r>
      <w:r>
        <w:rPr>
          <w:rFonts w:hint="eastAsia"/>
        </w:rPr>
        <w:t>DMA</w:t>
      </w:r>
      <w:r>
        <w:rPr>
          <w:rFonts w:hint="eastAsia"/>
        </w:rPr>
        <w:t>未有请求任务则进入“等待</w:t>
      </w:r>
      <w:r>
        <w:rPr>
          <w:rFonts w:hint="eastAsia"/>
        </w:rPr>
        <w:t>DMA</w:t>
      </w:r>
      <w:r>
        <w:rPr>
          <w:rFonts w:hint="eastAsia"/>
        </w:rPr>
        <w:t>请求”状态，如果</w:t>
      </w:r>
      <w:r>
        <w:rPr>
          <w:rFonts w:hint="eastAsia"/>
        </w:rPr>
        <w:t>DMA</w:t>
      </w:r>
      <w:r>
        <w:rPr>
          <w:rFonts w:hint="eastAsia"/>
        </w:rPr>
        <w:t>有请求任务则直接进入“</w:t>
      </w:r>
      <w:r>
        <w:rPr>
          <w:rFonts w:hint="eastAsia"/>
        </w:rPr>
        <w:t>load</w:t>
      </w:r>
      <w:r>
        <w:rPr>
          <w:rFonts w:hint="eastAsia"/>
        </w:rPr>
        <w:t>数据”状态，并通过</w:t>
      </w:r>
      <w:r>
        <w:rPr>
          <w:rFonts w:hint="eastAsia"/>
        </w:rPr>
        <w:t>DMA</w:t>
      </w:r>
      <w:r>
        <w:rPr>
          <w:rFonts w:hint="eastAsia"/>
        </w:rPr>
        <w:t>将</w:t>
      </w:r>
      <w:r>
        <w:rPr>
          <w:rFonts w:hint="eastAsia"/>
        </w:rPr>
        <w:t>DRAM</w:t>
      </w:r>
      <w:r>
        <w:rPr>
          <w:rFonts w:hint="eastAsia"/>
        </w:rPr>
        <w:t>中源地址对应的数据送到本地存储（</w:t>
      </w:r>
      <w:r>
        <w:rPr>
          <w:rFonts w:hint="eastAsia"/>
        </w:rPr>
        <w:t>Databuffer</w:t>
      </w:r>
      <w:r>
        <w:rPr>
          <w:rFonts w:hint="eastAsia"/>
        </w:rPr>
        <w:t>或者</w:t>
      </w:r>
      <w:r>
        <w:rPr>
          <w:rFonts w:hint="eastAsia"/>
        </w:rPr>
        <w:t>Accumulator</w:t>
      </w:r>
      <w:r>
        <w:rPr>
          <w:rFonts w:hint="eastAsia"/>
        </w:rPr>
        <w:t>）中目的地址对应的位置。直至最后一行数据传输完成，则返回“等待指令”状态。</w:t>
      </w:r>
    </w:p>
    <w:p w14:paraId="33DE72A9" w14:textId="77777777" w:rsidR="00997F4D" w:rsidRDefault="00000000">
      <w:pPr>
        <w:jc w:val="center"/>
      </w:pPr>
      <w:r>
        <w:rPr>
          <w:rFonts w:hint="eastAsia"/>
          <w:noProof/>
        </w:rPr>
        <w:drawing>
          <wp:inline distT="0" distB="0" distL="114300" distR="114300" wp14:anchorId="358DB701" wp14:editId="18B26421">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68"/>
                    <a:srcRect/>
                    <a:stretch>
                      <a:fillRect/>
                    </a:stretch>
                  </pic:blipFill>
                  <pic:spPr>
                    <a:xfrm>
                      <a:off x="0" y="0"/>
                      <a:ext cx="2580005" cy="1323340"/>
                    </a:xfrm>
                    <a:prstGeom prst="rect">
                      <a:avLst/>
                    </a:prstGeom>
                  </pic:spPr>
                </pic:pic>
              </a:graphicData>
            </a:graphic>
          </wp:inline>
        </w:drawing>
      </w:r>
    </w:p>
    <w:p w14:paraId="77E198BB" w14:textId="77777777" w:rsidR="00997F4D" w:rsidRDefault="00000000">
      <w:pPr>
        <w:pStyle w:val="aff2"/>
      </w:pPr>
      <w:r>
        <w:rPr>
          <w:rFonts w:hint="eastAsia"/>
        </w:rPr>
        <w:t>图</w:t>
      </w:r>
      <w:r>
        <w:rPr>
          <w:rFonts w:hint="eastAsia"/>
        </w:rPr>
        <w:t xml:space="preserve"> LoadController</w:t>
      </w:r>
      <w:r>
        <w:rPr>
          <w:rFonts w:hint="eastAsia"/>
        </w:rPr>
        <w:t>模块状态机</w:t>
      </w:r>
    </w:p>
    <w:p w14:paraId="24AD27E2" w14:textId="77777777" w:rsidR="00997F4D" w:rsidRDefault="00000000">
      <w:pPr>
        <w:numPr>
          <w:ilvl w:val="0"/>
          <w:numId w:val="8"/>
        </w:numPr>
      </w:pPr>
      <w:r>
        <w:rPr>
          <w:rFonts w:hint="eastAsia"/>
        </w:rPr>
        <w:t>StoreController</w:t>
      </w:r>
      <w:r>
        <w:rPr>
          <w:rFonts w:hint="eastAsia"/>
        </w:rPr>
        <w:t>模块</w:t>
      </w:r>
    </w:p>
    <w:p w14:paraId="21DFDCF3" w14:textId="77777777" w:rsidR="00997F4D" w:rsidRDefault="00000000">
      <w:pPr>
        <w:ind w:firstLine="480"/>
      </w:pPr>
      <w:r>
        <w:rPr>
          <w:rFonts w:hint="eastAsia"/>
        </w:rPr>
        <w:t>该部分负责执行从协处理器的</w:t>
      </w:r>
      <w:r>
        <w:rPr>
          <w:rFonts w:hint="eastAsia"/>
        </w:rPr>
        <w:t>Databuffer</w:t>
      </w:r>
      <w:r>
        <w:rPr>
          <w:rFonts w:hint="eastAsia"/>
        </w:rPr>
        <w:t>或者</w:t>
      </w:r>
      <w:r>
        <w:rPr>
          <w:rFonts w:hint="eastAsia"/>
        </w:rPr>
        <w:t>Accumulator</w:t>
      </w:r>
      <w:r>
        <w:rPr>
          <w:rFonts w:hint="eastAsia"/>
        </w:rPr>
        <w:t>向</w:t>
      </w:r>
      <w:r>
        <w:rPr>
          <w:rFonts w:hint="eastAsia"/>
        </w:rPr>
        <w:t>DRAM</w:t>
      </w:r>
      <w:r>
        <w:rPr>
          <w:rFonts w:hint="eastAsia"/>
        </w:rPr>
        <w:t>传输数据的指令。结构和状态机都与</w:t>
      </w:r>
      <w:r>
        <w:rPr>
          <w:rFonts w:hint="eastAsia"/>
        </w:rPr>
        <w:t>LoadController</w:t>
      </w:r>
      <w:r>
        <w:rPr>
          <w:rFonts w:hint="eastAsia"/>
        </w:rPr>
        <w:t>模块类似，这里不再赘述。</w:t>
      </w:r>
    </w:p>
    <w:p w14:paraId="242C1392" w14:textId="77777777" w:rsidR="00997F4D" w:rsidRDefault="00000000">
      <w:pPr>
        <w:pStyle w:val="2"/>
      </w:pPr>
      <w:bookmarkStart w:id="150" w:name="_Toc4463"/>
      <w:r>
        <w:rPr>
          <w:rFonts w:hint="eastAsia"/>
        </w:rPr>
        <w:lastRenderedPageBreak/>
        <w:t>指令集（</w:t>
      </w:r>
      <w:r>
        <w:rPr>
          <w:rFonts w:hint="eastAsia"/>
        </w:rPr>
        <w:t>I</w:t>
      </w:r>
      <w:r>
        <w:t>SA</w:t>
      </w:r>
      <w:r>
        <w:rPr>
          <w:rFonts w:hint="eastAsia"/>
        </w:rPr>
        <w:t>）设计</w:t>
      </w:r>
      <w:bookmarkEnd w:id="150"/>
    </w:p>
    <w:p w14:paraId="49F791D8" w14:textId="77777777" w:rsidR="00997F4D" w:rsidRDefault="00000000">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rPr>
        <w:t>CISC</w:t>
      </w:r>
      <w:r>
        <w:rPr>
          <w:rFonts w:hint="eastAsia"/>
        </w:rPr>
        <w:t>）和精简指令集（</w:t>
      </w:r>
      <w:r>
        <w:rPr>
          <w:rFonts w:hint="eastAsia"/>
        </w:rPr>
        <w:t>RISC</w:t>
      </w:r>
      <w:r>
        <w:rPr>
          <w:rFonts w:hint="eastAsia"/>
        </w:rPr>
        <w:t>）</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w:t>
      </w:r>
      <w:r>
        <w:rPr>
          <w:rFonts w:hint="eastAsia"/>
        </w:rPr>
        <w:t>RISC-V</w:t>
      </w:r>
      <w:r>
        <w:rPr>
          <w:rFonts w:hint="eastAsia"/>
        </w:rPr>
        <w:t>指令集架构中的扩展指令集设计的，且利用了单指令多数据（</w:t>
      </w:r>
      <w:r>
        <w:rPr>
          <w:rFonts w:hint="eastAsia"/>
        </w:rPr>
        <w:t>SIMD</w:t>
      </w:r>
      <w:r>
        <w:rPr>
          <w:rFonts w:hint="eastAsia"/>
        </w:rPr>
        <w:t>）的形式，主要包括三个类型的指令：数据移动指令、配置指令、计算指令。</w:t>
      </w:r>
    </w:p>
    <w:p w14:paraId="39A2E216" w14:textId="77777777" w:rsidR="00997F4D" w:rsidRDefault="00000000">
      <w:pPr>
        <w:pStyle w:val="3"/>
      </w:pPr>
      <w:r>
        <w:rPr>
          <w:rFonts w:hint="eastAsia"/>
        </w:rPr>
        <w:t>数据移动指令</w:t>
      </w:r>
    </w:p>
    <w:p w14:paraId="38C83EEF" w14:textId="77777777" w:rsidR="00997F4D" w:rsidRDefault="00000000">
      <w:pPr>
        <w:ind w:firstLine="480"/>
      </w:pPr>
      <w:r>
        <w:rPr>
          <w:rFonts w:hint="eastAsia"/>
        </w:rPr>
        <w:t>数据移动指令主要分为“</w:t>
      </w:r>
      <w:r>
        <w:rPr>
          <w:rFonts w:hint="eastAsia"/>
        </w:rPr>
        <w:t>mvin</w:t>
      </w:r>
      <w:r>
        <w:rPr>
          <w:rFonts w:hint="eastAsia"/>
        </w:rPr>
        <w:t>”和“</w:t>
      </w:r>
      <w:r>
        <w:rPr>
          <w:rFonts w:hint="eastAsia"/>
        </w:rPr>
        <w:t>mvout</w:t>
      </w:r>
      <w:r>
        <w:rPr>
          <w:rFonts w:hint="eastAsia"/>
        </w:rPr>
        <w:t>”两个，其中</w:t>
      </w:r>
      <w:r>
        <w:rPr>
          <w:rFonts w:hint="eastAsia"/>
        </w:rPr>
        <w:t>mvin</w:t>
      </w:r>
      <w:r>
        <w:rPr>
          <w:rFonts w:hint="eastAsia"/>
        </w:rPr>
        <w:t>指令主要负责将</w:t>
      </w:r>
      <w:r>
        <w:rPr>
          <w:rFonts w:hint="eastAsia"/>
        </w:rPr>
        <w:t>DRAM</w:t>
      </w:r>
      <w:r>
        <w:rPr>
          <w:rFonts w:hint="eastAsia"/>
        </w:rPr>
        <w:t>中的数据按照要求传输到协处理器中的片上存储中（</w:t>
      </w:r>
      <w:r>
        <w:rPr>
          <w:rFonts w:hint="eastAsia"/>
        </w:rPr>
        <w:t>Databuffer</w:t>
      </w:r>
      <w:r>
        <w:rPr>
          <w:rFonts w:hint="eastAsia"/>
        </w:rPr>
        <w:t>或者</w:t>
      </w:r>
      <w:r>
        <w:rPr>
          <w:rFonts w:hint="eastAsia"/>
        </w:rPr>
        <w:t>Accumulator</w:t>
      </w:r>
      <w:r>
        <w:rPr>
          <w:rFonts w:hint="eastAsia"/>
        </w:rPr>
        <w:t>），</w:t>
      </w:r>
      <w:r>
        <w:rPr>
          <w:rFonts w:hint="eastAsia"/>
        </w:rPr>
        <w:t>mvout</w:t>
      </w:r>
      <w:r>
        <w:rPr>
          <w:rFonts w:hint="eastAsia"/>
        </w:rPr>
        <w:t>指令则相反，主要负责将片上存储的数据传输到</w:t>
      </w:r>
      <w:r>
        <w:rPr>
          <w:rFonts w:hint="eastAsia"/>
        </w:rPr>
        <w:t>DRAM</w:t>
      </w:r>
      <w:r>
        <w:rPr>
          <w:rFonts w:hint="eastAsia"/>
        </w:rPr>
        <w:t>中。经过</w:t>
      </w:r>
      <w:proofErr w:type="gramStart"/>
      <w:r>
        <w:rPr>
          <w:rFonts w:hint="eastAsia"/>
        </w:rPr>
        <w:t>保留站</w:t>
      </w:r>
      <w:proofErr w:type="gramEnd"/>
      <w:r>
        <w:rPr>
          <w:rFonts w:hint="eastAsia"/>
        </w:rPr>
        <w:t>处理后，</w:t>
      </w:r>
      <w:r>
        <w:rPr>
          <w:rFonts w:hint="eastAsia"/>
        </w:rPr>
        <w:t>mvin</w:t>
      </w:r>
      <w:r>
        <w:rPr>
          <w:rFonts w:hint="eastAsia"/>
        </w:rPr>
        <w:t>指令将送往</w:t>
      </w:r>
      <w:r>
        <w:rPr>
          <w:rFonts w:hint="eastAsia"/>
        </w:rPr>
        <w:t>Load Controller</w:t>
      </w:r>
      <w:r>
        <w:rPr>
          <w:rFonts w:hint="eastAsia"/>
        </w:rPr>
        <w:t>模块，</w:t>
      </w:r>
      <w:r>
        <w:rPr>
          <w:rFonts w:hint="eastAsia"/>
        </w:rPr>
        <w:t>mvout</w:t>
      </w:r>
      <w:r>
        <w:rPr>
          <w:rFonts w:hint="eastAsia"/>
        </w:rPr>
        <w:t>指令将送到</w:t>
      </w:r>
      <w:r>
        <w:rPr>
          <w:rFonts w:hint="eastAsia"/>
        </w:rPr>
        <w:t>Store Controller</w:t>
      </w:r>
      <w:r>
        <w:rPr>
          <w:rFonts w:hint="eastAsia"/>
        </w:rPr>
        <w:t>模块。</w:t>
      </w:r>
    </w:p>
    <w:p w14:paraId="7523219A" w14:textId="77777777" w:rsidR="00997F4D" w:rsidRDefault="00000000">
      <w:pPr>
        <w:ind w:firstLine="480"/>
      </w:pPr>
      <w:r>
        <w:rPr>
          <w:rFonts w:hint="eastAsia"/>
        </w:rPr>
        <w:t>为了更好的说明数据移动指令，以下图</w:t>
      </w:r>
      <w:r>
        <w:rPr>
          <w:rFonts w:hint="eastAsia"/>
        </w:rPr>
        <w:t>mvin</w:t>
      </w:r>
      <w:r>
        <w:rPr>
          <w:rFonts w:hint="eastAsia"/>
        </w:rPr>
        <w:t>指令为例进行说明，该指令从</w:t>
      </w:r>
      <w:r>
        <w:rPr>
          <w:rFonts w:hint="eastAsia"/>
        </w:rPr>
        <w:t>DRAM</w:t>
      </w:r>
      <w:r>
        <w:rPr>
          <w:rFonts w:hint="eastAsia"/>
        </w:rPr>
        <w:t>中起始地址</w:t>
      </w:r>
      <w:r>
        <w:rPr>
          <w:rFonts w:hint="eastAsia"/>
        </w:rPr>
        <w:t>x</w:t>
      </w:r>
      <w:r>
        <w:rPr>
          <w:rFonts w:hint="eastAsia"/>
        </w:rPr>
        <w:t>出发，连续读取</w:t>
      </w:r>
      <w:r>
        <w:rPr>
          <w:rFonts w:hint="eastAsia"/>
        </w:rPr>
        <w:t>DIM</w:t>
      </w:r>
      <w:proofErr w:type="gramStart"/>
      <w:r>
        <w:rPr>
          <w:rFonts w:hint="eastAsia"/>
        </w:rPr>
        <w:t>个</w:t>
      </w:r>
      <w:proofErr w:type="gramEnd"/>
      <w:r>
        <w:rPr>
          <w:rFonts w:hint="eastAsia"/>
        </w:rPr>
        <w:t>数据，作为一行数据送往</w:t>
      </w:r>
      <w:r>
        <w:rPr>
          <w:rFonts w:hint="eastAsia"/>
        </w:rPr>
        <w:t>SRAM</w:t>
      </w:r>
      <w:r>
        <w:rPr>
          <w:rFonts w:hint="eastAsia"/>
        </w:rPr>
        <w:t>中地址为</w:t>
      </w:r>
      <w:r>
        <w:rPr>
          <w:rFonts w:hint="eastAsia"/>
        </w:rPr>
        <w:t>Z</w:t>
      </w:r>
      <w:r>
        <w:rPr>
          <w:rFonts w:hint="eastAsia"/>
        </w:rPr>
        <w:t>的那一行；之后跳过步长</w:t>
      </w:r>
      <w:r>
        <w:rPr>
          <w:rFonts w:hint="eastAsia"/>
        </w:rPr>
        <w:t>mm_stride</w:t>
      </w:r>
      <w:r>
        <w:rPr>
          <w:rFonts w:hint="eastAsia"/>
        </w:rPr>
        <w:t>直接到地址</w:t>
      </w:r>
      <w:r>
        <w:rPr>
          <w:rFonts w:hint="eastAsia"/>
        </w:rPr>
        <w:t>x+mm_stride</w:t>
      </w:r>
      <w:r>
        <w:rPr>
          <w:rFonts w:hint="eastAsia"/>
        </w:rPr>
        <w:t>，并再次读取</w:t>
      </w:r>
      <w:r>
        <w:rPr>
          <w:rFonts w:hint="eastAsia"/>
        </w:rPr>
        <w:t>DIM</w:t>
      </w:r>
      <w:proofErr w:type="gramStart"/>
      <w:r>
        <w:rPr>
          <w:rFonts w:hint="eastAsia"/>
        </w:rPr>
        <w:t>个</w:t>
      </w:r>
      <w:proofErr w:type="gramEnd"/>
      <w:r>
        <w:rPr>
          <w:rFonts w:hint="eastAsia"/>
        </w:rPr>
        <w:t>数据，送往</w:t>
      </w:r>
      <w:r>
        <w:rPr>
          <w:rFonts w:hint="eastAsia"/>
        </w:rPr>
        <w:t>SRAM</w:t>
      </w:r>
      <w:r>
        <w:rPr>
          <w:rFonts w:hint="eastAsia"/>
        </w:rPr>
        <w:t>中地址</w:t>
      </w:r>
      <w:r>
        <w:rPr>
          <w:rFonts w:hint="eastAsia"/>
        </w:rPr>
        <w:t>Z+1</w:t>
      </w:r>
      <w:r>
        <w:rPr>
          <w:rFonts w:hint="eastAsia"/>
        </w:rPr>
        <w:t>的那一行，以此类推，读取</w:t>
      </w:r>
      <w:proofErr w:type="gramStart"/>
      <w:r>
        <w:rPr>
          <w:rFonts w:hint="eastAsia"/>
        </w:rPr>
        <w:t>完设置</w:t>
      </w:r>
      <w:proofErr w:type="gramEnd"/>
      <w:r>
        <w:rPr>
          <w:rFonts w:hint="eastAsia"/>
        </w:rPr>
        <w:t>的行数后，则说明该指令任务完成。</w:t>
      </w:r>
    </w:p>
    <w:p w14:paraId="5FCCF56C" w14:textId="77777777" w:rsidR="00997F4D" w:rsidRDefault="00000000">
      <w:pPr>
        <w:jc w:val="center"/>
      </w:pPr>
      <w:r>
        <w:rPr>
          <w:noProof/>
        </w:rPr>
        <w:drawing>
          <wp:inline distT="0" distB="0" distL="114300" distR="114300" wp14:anchorId="0EB7F366" wp14:editId="5A2FA79D">
            <wp:extent cx="5201920" cy="1739900"/>
            <wp:effectExtent l="19050" t="1905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69"/>
                    <a:srcRect/>
                    <a:stretch>
                      <a:fillRect/>
                    </a:stretch>
                  </pic:blipFill>
                  <pic:spPr>
                    <a:xfrm>
                      <a:off x="0" y="0"/>
                      <a:ext cx="5201920" cy="1739900"/>
                    </a:xfrm>
                    <a:prstGeom prst="rect">
                      <a:avLst/>
                    </a:prstGeom>
                    <a:ln>
                      <a:solidFill>
                        <a:schemeClr val="bg2"/>
                      </a:solidFill>
                    </a:ln>
                  </pic:spPr>
                </pic:pic>
              </a:graphicData>
            </a:graphic>
          </wp:inline>
        </w:drawing>
      </w:r>
    </w:p>
    <w:p w14:paraId="54F02067" w14:textId="77777777" w:rsidR="00997F4D" w:rsidRDefault="00000000">
      <w:pPr>
        <w:pStyle w:val="aff2"/>
      </w:pPr>
      <w:r>
        <w:rPr>
          <w:rFonts w:hint="eastAsia"/>
        </w:rPr>
        <w:t>图</w:t>
      </w:r>
      <w:r>
        <w:rPr>
          <w:rFonts w:hint="eastAsia"/>
        </w:rPr>
        <w:t xml:space="preserve"> mvin</w:t>
      </w:r>
      <w:r>
        <w:rPr>
          <w:rFonts w:hint="eastAsia"/>
        </w:rPr>
        <w:t>指令的示意图</w:t>
      </w:r>
    </w:p>
    <w:p w14:paraId="1B17E60A" w14:textId="77777777" w:rsidR="00997F4D" w:rsidRDefault="00000000">
      <w:pPr>
        <w:pStyle w:val="3"/>
      </w:pPr>
      <w:r>
        <w:rPr>
          <w:rFonts w:hint="eastAsia"/>
        </w:rPr>
        <w:lastRenderedPageBreak/>
        <w:t>计算指令</w:t>
      </w:r>
    </w:p>
    <w:p w14:paraId="7EE0C035" w14:textId="77777777" w:rsidR="00997F4D" w:rsidRDefault="00000000">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三个子指令，这三个子指令都将送往</w:t>
      </w:r>
      <w:r>
        <w:rPr>
          <w:rFonts w:hint="eastAsia"/>
        </w:rPr>
        <w:t>Execute Controller</w:t>
      </w:r>
      <w:r>
        <w:rPr>
          <w:rFonts w:hint="eastAsia"/>
        </w:rPr>
        <w:t>模块中依次执行。</w:t>
      </w:r>
    </w:p>
    <w:p w14:paraId="0F3AA266" w14:textId="77777777" w:rsidR="00997F4D" w:rsidRDefault="00000000">
      <w:pPr>
        <w:ind w:firstLine="480"/>
      </w:pPr>
      <w:r>
        <w:rPr>
          <w:rFonts w:hint="eastAsia"/>
        </w:rPr>
        <w:t>以权重固定的脉动阵列为例，</w:t>
      </w:r>
      <w:r>
        <w:rPr>
          <w:rFonts w:hint="eastAsia"/>
        </w:rPr>
        <w:t>preload</w:t>
      </w:r>
      <w:r>
        <w:rPr>
          <w:rFonts w:hint="eastAsia"/>
        </w:rPr>
        <w:t>指令会提前加载特定数量的权重数据。</w:t>
      </w:r>
      <w:r>
        <w:rPr>
          <w:rFonts w:hint="eastAsia"/>
        </w:rPr>
        <w:t>compute.preloaded</w:t>
      </w:r>
      <w:r>
        <w:rPr>
          <w:rFonts w:hint="eastAsia"/>
        </w:rPr>
        <w:t>指令会将存储于</w:t>
      </w:r>
      <w:r>
        <w:rPr>
          <w:rFonts w:hint="eastAsia"/>
        </w:rPr>
        <w:t>SRAM</w:t>
      </w:r>
      <w:r>
        <w:rPr>
          <w:rFonts w:hint="eastAsia"/>
        </w:rPr>
        <w:t>中的输入</w:t>
      </w:r>
      <w:proofErr w:type="gramStart"/>
      <w:r>
        <w:rPr>
          <w:rFonts w:hint="eastAsia"/>
        </w:rPr>
        <w:t>激活值</w:t>
      </w:r>
      <w:proofErr w:type="gramEnd"/>
      <w:r>
        <w:rPr>
          <w:rFonts w:hint="eastAsia"/>
        </w:rPr>
        <w:t>和偏置数据依次送往脉动阵列中</w:t>
      </w:r>
      <w:r>
        <w:rPr>
          <w:rFonts w:hint="eastAsia"/>
        </w:rPr>
        <w:t>PE</w:t>
      </w:r>
      <w:r>
        <w:rPr>
          <w:rFonts w:hint="eastAsia"/>
        </w:rPr>
        <w:t>的乘</w:t>
      </w:r>
      <w:proofErr w:type="gramStart"/>
      <w:r>
        <w:rPr>
          <w:rFonts w:hint="eastAsia"/>
        </w:rPr>
        <w:t>加计算</w:t>
      </w:r>
      <w:proofErr w:type="gramEnd"/>
      <w:r>
        <w:rPr>
          <w:rFonts w:hint="eastAsia"/>
        </w:rPr>
        <w:t>输入端口，并与之前固定的权重数据完成</w:t>
      </w:r>
      <w:r>
        <w:rPr>
          <w:rFonts w:hint="eastAsia"/>
        </w:rPr>
        <w:t>popcount(xnor)</w:t>
      </w:r>
      <w:r>
        <w:rPr>
          <w:rFonts w:hint="eastAsia"/>
        </w:rPr>
        <w:t>计算，每列的计算结果经过不同的移位寄存器缓冲后进入阈值单元（也可以选择不通过阈值单元，例如</w:t>
      </w:r>
      <w:r>
        <w:rPr>
          <w:rFonts w:hint="eastAsia"/>
        </w:rPr>
        <w:t>BCNN</w:t>
      </w:r>
      <w:r>
        <w:rPr>
          <w:rFonts w:hint="eastAsia"/>
        </w:rPr>
        <w:t>算法中的倒数第二层输入是二值复数，而输出是全精度数），在完成阈值比较</w:t>
      </w:r>
      <w:r>
        <w:rPr>
          <w:rFonts w:hint="eastAsia"/>
        </w:rPr>
        <w:t>-</w:t>
      </w:r>
      <w:r>
        <w:rPr>
          <w:rFonts w:hint="eastAsia"/>
        </w:rPr>
        <w:t>拼接后，同步输出到</w:t>
      </w:r>
      <w:r>
        <w:rPr>
          <w:rFonts w:hint="eastAsia"/>
        </w:rPr>
        <w:t>Databuffer</w:t>
      </w:r>
      <w:r>
        <w:rPr>
          <w:rFonts w:hint="eastAsia"/>
        </w:rPr>
        <w:t>或者</w:t>
      </w:r>
      <w:r>
        <w:rPr>
          <w:rFonts w:hint="eastAsia"/>
        </w:rPr>
        <w:t>Accumulator</w:t>
      </w:r>
      <w:r>
        <w:rPr>
          <w:rFonts w:hint="eastAsia"/>
        </w:rPr>
        <w:t>中。</w:t>
      </w:r>
      <w:r>
        <w:rPr>
          <w:rFonts w:hint="eastAsia"/>
        </w:rPr>
        <w:t>computed.accumulated</w:t>
      </w:r>
      <w:r>
        <w:rPr>
          <w:rFonts w:hint="eastAsia"/>
        </w:rPr>
        <w:t>指令格式与</w:t>
      </w:r>
      <w:r>
        <w:rPr>
          <w:rFonts w:hint="eastAsia"/>
        </w:rPr>
        <w:t>compute.preloaded</w:t>
      </w:r>
      <w:r>
        <w:rPr>
          <w:rFonts w:hint="eastAsia"/>
        </w:rPr>
        <w:t>类似，不同的是在</w:t>
      </w:r>
      <w:r>
        <w:rPr>
          <w:rFonts w:hint="eastAsia"/>
        </w:rPr>
        <w:t>computed.accumulated</w:t>
      </w:r>
      <w:r>
        <w:rPr>
          <w:rFonts w:hint="eastAsia"/>
        </w:rPr>
        <w:t>前，不需要重新</w:t>
      </w:r>
      <w:r>
        <w:rPr>
          <w:rFonts w:hint="eastAsia"/>
        </w:rPr>
        <w:t>preload</w:t>
      </w:r>
      <w:r>
        <w:rPr>
          <w:rFonts w:hint="eastAsia"/>
        </w:rPr>
        <w:t>权重矩阵，而是与上一次矩阵运算</w:t>
      </w:r>
      <w:r>
        <w:rPr>
          <w:rFonts w:hint="eastAsia"/>
        </w:rPr>
        <w:t>preload</w:t>
      </w:r>
      <w:r>
        <w:rPr>
          <w:rFonts w:hint="eastAsia"/>
        </w:rPr>
        <w:t>的权重矩阵进行计算。</w:t>
      </w:r>
    </w:p>
    <w:p w14:paraId="5774E152" w14:textId="77777777" w:rsidR="00997F4D" w:rsidRDefault="00000000">
      <w:pPr>
        <w:pStyle w:val="3"/>
      </w:pPr>
      <w:r>
        <w:rPr>
          <w:rFonts w:hint="eastAsia"/>
        </w:rPr>
        <w:t>配置指令</w:t>
      </w:r>
    </w:p>
    <w:p w14:paraId="39F4DE75" w14:textId="77777777" w:rsidR="00997F4D" w:rsidRDefault="00000000">
      <w:pPr>
        <w:ind w:firstLine="480"/>
      </w:pPr>
      <w:r>
        <w:rPr>
          <w:rFonts w:hint="eastAsia"/>
        </w:rPr>
        <w:t>配置指令是对上述两类有数据操作的指令进行参数配置，可分为</w:t>
      </w:r>
      <w:r>
        <w:rPr>
          <w:rFonts w:hint="eastAsia"/>
        </w:rPr>
        <w:t>config_ex</w:t>
      </w:r>
      <w:r>
        <w:rPr>
          <w:rFonts w:hint="eastAsia"/>
        </w:rPr>
        <w:t>、</w:t>
      </w:r>
      <w:r>
        <w:rPr>
          <w:rFonts w:hint="eastAsia"/>
        </w:rPr>
        <w:t>config_mvin</w:t>
      </w:r>
      <w:r>
        <w:rPr>
          <w:rFonts w:hint="eastAsia"/>
        </w:rPr>
        <w:t>、</w:t>
      </w:r>
      <w:r>
        <w:rPr>
          <w:rFonts w:hint="eastAsia"/>
        </w:rPr>
        <w:t>config_mvout</w:t>
      </w:r>
      <w:r>
        <w:rPr>
          <w:rFonts w:hint="eastAsia"/>
        </w:rPr>
        <w:t>三种。其中</w:t>
      </w:r>
      <w:r>
        <w:rPr>
          <w:rFonts w:hint="eastAsia"/>
        </w:rPr>
        <w:t>config_ex</w:t>
      </w:r>
      <w:r>
        <w:rPr>
          <w:rFonts w:hint="eastAsia"/>
        </w:rPr>
        <w:t>是对计算指令进行参数配置，包括是否需要激活函数、输入和权重矩阵是否转置、输入矩阵输入时步长等等，该指令将送往</w:t>
      </w:r>
      <w:r>
        <w:rPr>
          <w:rFonts w:hint="eastAsia"/>
        </w:rPr>
        <w:t>Execute Controller</w:t>
      </w:r>
      <w:r>
        <w:rPr>
          <w:rFonts w:hint="eastAsia"/>
        </w:rPr>
        <w:t>模块中。而</w:t>
      </w:r>
      <w:r>
        <w:rPr>
          <w:rFonts w:hint="eastAsia"/>
        </w:rPr>
        <w:t>config_mvin</w:t>
      </w:r>
      <w:r>
        <w:rPr>
          <w:rFonts w:hint="eastAsia"/>
        </w:rPr>
        <w:t>和</w:t>
      </w:r>
      <w:r>
        <w:rPr>
          <w:rFonts w:hint="eastAsia"/>
        </w:rPr>
        <w:t>config_mvout</w:t>
      </w:r>
      <w:r>
        <w:rPr>
          <w:rFonts w:hint="eastAsia"/>
        </w:rPr>
        <w:t>主要是配置数据在片外存储</w:t>
      </w:r>
      <w:r>
        <w:rPr>
          <w:rFonts w:hint="eastAsia"/>
        </w:rPr>
        <w:t>DRAM</w:t>
      </w:r>
      <w:r>
        <w:rPr>
          <w:rFonts w:hint="eastAsia"/>
        </w:rPr>
        <w:t>和片上存储</w:t>
      </w:r>
      <w:r>
        <w:rPr>
          <w:rFonts w:hint="eastAsia"/>
        </w:rPr>
        <w:t>SRAM</w:t>
      </w:r>
      <w:r>
        <w:rPr>
          <w:rFonts w:hint="eastAsia"/>
        </w:rPr>
        <w:t>传输时的步长等，将分别送往</w:t>
      </w:r>
      <w:r>
        <w:rPr>
          <w:rFonts w:hint="eastAsia"/>
        </w:rPr>
        <w:t>Load Controller</w:t>
      </w:r>
      <w:r>
        <w:rPr>
          <w:rFonts w:hint="eastAsia"/>
        </w:rPr>
        <w:t>模块和</w:t>
      </w:r>
      <w:r>
        <w:rPr>
          <w:rFonts w:hint="eastAsia"/>
        </w:rPr>
        <w:t>Store Controller</w:t>
      </w:r>
      <w:r>
        <w:rPr>
          <w:rFonts w:hint="eastAsia"/>
        </w:rPr>
        <w:t>模块进行译码与执行。</w:t>
      </w:r>
    </w:p>
    <w:p w14:paraId="0206F5EA" w14:textId="77777777" w:rsidR="00997F4D" w:rsidRDefault="00000000">
      <w:pPr>
        <w:pStyle w:val="2"/>
      </w:pPr>
      <w:bookmarkStart w:id="151" w:name="_Toc2536"/>
      <w:r>
        <w:rPr>
          <w:rFonts w:hint="eastAsia"/>
        </w:rPr>
        <w:t>SATU</w:t>
      </w:r>
      <w:r>
        <w:rPr>
          <w:rFonts w:hint="eastAsia"/>
        </w:rPr>
        <w:t>设计</w:t>
      </w:r>
      <w:bookmarkEnd w:id="151"/>
    </w:p>
    <w:p w14:paraId="6014C974" w14:textId="77777777" w:rsidR="00997F4D" w:rsidRDefault="00000000">
      <w:pPr>
        <w:ind w:firstLine="480"/>
      </w:pPr>
      <w:r>
        <w:rPr>
          <w:rFonts w:hint="eastAsia"/>
        </w:rPr>
        <w:t>当下的深度学习加速器一般都是面向</w:t>
      </w:r>
      <w:r>
        <w:rPr>
          <w:rFonts w:hint="eastAsia"/>
        </w:rPr>
        <w:t>DNN</w:t>
      </w:r>
      <w:r>
        <w:rPr>
          <w:rFonts w:hint="eastAsia"/>
        </w:rPr>
        <w:t>实现的，而</w:t>
      </w:r>
      <w:r>
        <w:rPr>
          <w:rFonts w:hint="eastAsia"/>
        </w:rPr>
        <w:t>DNN</w:t>
      </w:r>
      <w:r>
        <w:rPr>
          <w:rFonts w:hint="eastAsia"/>
        </w:rPr>
        <w:t>中最主要的且</w:t>
      </w:r>
      <w:proofErr w:type="gramStart"/>
      <w:r>
        <w:rPr>
          <w:rFonts w:hint="eastAsia"/>
        </w:rPr>
        <w:t>最</w:t>
      </w:r>
      <w:proofErr w:type="gramEnd"/>
      <w:r>
        <w:rPr>
          <w:rFonts w:hint="eastAsia"/>
        </w:rPr>
        <w:t>关键的组件就是卷积层，这一点在</w:t>
      </w:r>
      <w:r>
        <w:rPr>
          <w:rFonts w:hint="eastAsia"/>
        </w:rPr>
        <w:t>BCNN</w:t>
      </w:r>
      <w:r>
        <w:rPr>
          <w:rFonts w:hint="eastAsia"/>
        </w:rPr>
        <w:t>中也不例外。下表展示了某款加速器芯片在实际应用中的计算量统计结果，由表中可见，在芯片执行算法的过程中，卷积</w:t>
      </w:r>
      <w:proofErr w:type="gramStart"/>
      <w:r>
        <w:rPr>
          <w:rFonts w:hint="eastAsia"/>
        </w:rPr>
        <w:t>计算占了总计算</w:t>
      </w:r>
      <w:proofErr w:type="gramEnd"/>
      <w:r>
        <w:rPr>
          <w:rFonts w:hint="eastAsia"/>
        </w:rPr>
        <w:t>量的</w:t>
      </w:r>
      <w:r>
        <w:rPr>
          <w:rFonts w:hint="eastAsia"/>
        </w:rPr>
        <w:t>98.1%</w:t>
      </w:r>
      <w:r>
        <w:rPr>
          <w:rFonts w:hint="eastAsia"/>
        </w:rPr>
        <w:t>，所以深度学习加速器的设计步骤中，计算引擎的设计十分关键。</w:t>
      </w:r>
    </w:p>
    <w:tbl>
      <w:tblPr>
        <w:tblStyle w:val="af7"/>
        <w:tblW w:w="0" w:type="auto"/>
        <w:jc w:val="center"/>
        <w:tblLook w:val="04A0" w:firstRow="1" w:lastRow="0" w:firstColumn="1" w:lastColumn="0" w:noHBand="0" w:noVBand="1"/>
      </w:tblPr>
      <w:tblGrid>
        <w:gridCol w:w="1850"/>
        <w:gridCol w:w="2929"/>
        <w:gridCol w:w="1949"/>
      </w:tblGrid>
      <w:tr w:rsidR="00997F4D" w14:paraId="17FBFFED" w14:textId="77777777">
        <w:trPr>
          <w:trHeight w:val="267"/>
          <w:jc w:val="center"/>
        </w:trPr>
        <w:tc>
          <w:tcPr>
            <w:tcW w:w="1850" w:type="dxa"/>
            <w:shd w:val="clear" w:color="auto" w:fill="8EAADB" w:themeFill="accent5" w:themeFillTint="99"/>
            <w:vAlign w:val="center"/>
          </w:tcPr>
          <w:p w14:paraId="188150DF" w14:textId="77777777" w:rsidR="00997F4D" w:rsidRDefault="00000000">
            <w:pPr>
              <w:spacing w:line="240" w:lineRule="auto"/>
              <w:jc w:val="center"/>
            </w:pPr>
            <w:r>
              <w:rPr>
                <w:rFonts w:hint="eastAsia"/>
              </w:rPr>
              <w:lastRenderedPageBreak/>
              <w:t>计算类型</w:t>
            </w:r>
          </w:p>
        </w:tc>
        <w:tc>
          <w:tcPr>
            <w:tcW w:w="2929" w:type="dxa"/>
            <w:shd w:val="clear" w:color="auto" w:fill="8EAADB" w:themeFill="accent5" w:themeFillTint="99"/>
            <w:vAlign w:val="center"/>
          </w:tcPr>
          <w:p w14:paraId="34082A71" w14:textId="77777777" w:rsidR="00997F4D" w:rsidRDefault="00000000">
            <w:pPr>
              <w:spacing w:line="240" w:lineRule="auto"/>
              <w:jc w:val="center"/>
            </w:pPr>
            <w:r>
              <w:rPr>
                <w:rFonts w:hint="eastAsia"/>
              </w:rPr>
              <w:t>计算量（</w:t>
            </w:r>
            <w:r>
              <w:rPr>
                <w:rFonts w:hint="eastAsia"/>
              </w:rPr>
              <w:t>MOPS</w:t>
            </w:r>
            <w:r>
              <w:rPr>
                <w:rFonts w:hint="eastAsia"/>
              </w:rPr>
              <w:t>）</w:t>
            </w:r>
          </w:p>
        </w:tc>
        <w:tc>
          <w:tcPr>
            <w:tcW w:w="1949" w:type="dxa"/>
            <w:shd w:val="clear" w:color="auto" w:fill="8EAADB" w:themeFill="accent5" w:themeFillTint="99"/>
            <w:vAlign w:val="center"/>
          </w:tcPr>
          <w:p w14:paraId="38510A11" w14:textId="77777777" w:rsidR="00997F4D" w:rsidRDefault="00000000">
            <w:pPr>
              <w:spacing w:line="240" w:lineRule="auto"/>
              <w:jc w:val="center"/>
            </w:pPr>
            <w:r>
              <w:rPr>
                <w:rFonts w:hint="eastAsia"/>
              </w:rPr>
              <w:t>占比</w:t>
            </w:r>
          </w:p>
        </w:tc>
      </w:tr>
      <w:tr w:rsidR="00997F4D" w14:paraId="32F59A1D" w14:textId="77777777">
        <w:trPr>
          <w:jc w:val="center"/>
        </w:trPr>
        <w:tc>
          <w:tcPr>
            <w:tcW w:w="1850" w:type="dxa"/>
            <w:vAlign w:val="center"/>
          </w:tcPr>
          <w:p w14:paraId="3995E118" w14:textId="77777777" w:rsidR="00997F4D" w:rsidRDefault="00000000">
            <w:pPr>
              <w:spacing w:line="240" w:lineRule="auto"/>
              <w:jc w:val="center"/>
            </w:pPr>
            <w:r>
              <w:rPr>
                <w:rFonts w:hint="eastAsia"/>
              </w:rPr>
              <w:t>卷积</w:t>
            </w:r>
          </w:p>
        </w:tc>
        <w:tc>
          <w:tcPr>
            <w:tcW w:w="2929" w:type="dxa"/>
            <w:vAlign w:val="center"/>
          </w:tcPr>
          <w:p w14:paraId="45E91FD3" w14:textId="77777777" w:rsidR="00997F4D" w:rsidRDefault="00000000">
            <w:pPr>
              <w:spacing w:line="240" w:lineRule="auto"/>
              <w:jc w:val="center"/>
            </w:pPr>
            <w:r>
              <w:rPr>
                <w:rFonts w:hint="eastAsia"/>
              </w:rPr>
              <w:t>34,275</w:t>
            </w:r>
          </w:p>
        </w:tc>
        <w:tc>
          <w:tcPr>
            <w:tcW w:w="1949" w:type="dxa"/>
            <w:vAlign w:val="center"/>
          </w:tcPr>
          <w:p w14:paraId="1B76ADC8" w14:textId="77777777" w:rsidR="00997F4D" w:rsidRDefault="00000000">
            <w:pPr>
              <w:spacing w:line="240" w:lineRule="auto"/>
              <w:jc w:val="center"/>
            </w:pPr>
            <w:r>
              <w:rPr>
                <w:rFonts w:hint="eastAsia"/>
              </w:rPr>
              <w:t>98.1%</w:t>
            </w:r>
          </w:p>
        </w:tc>
      </w:tr>
      <w:tr w:rsidR="00997F4D" w14:paraId="28823CC7" w14:textId="77777777">
        <w:trPr>
          <w:jc w:val="center"/>
        </w:trPr>
        <w:tc>
          <w:tcPr>
            <w:tcW w:w="1850" w:type="dxa"/>
            <w:vAlign w:val="center"/>
          </w:tcPr>
          <w:p w14:paraId="132616D1" w14:textId="77777777" w:rsidR="00997F4D" w:rsidRDefault="00000000">
            <w:pPr>
              <w:spacing w:line="240" w:lineRule="auto"/>
              <w:jc w:val="center"/>
            </w:pPr>
            <w:r>
              <w:rPr>
                <w:rFonts w:hint="eastAsia"/>
              </w:rPr>
              <w:t>反卷积</w:t>
            </w:r>
          </w:p>
        </w:tc>
        <w:tc>
          <w:tcPr>
            <w:tcW w:w="2929" w:type="dxa"/>
            <w:vAlign w:val="center"/>
          </w:tcPr>
          <w:p w14:paraId="3745FFF5" w14:textId="77777777" w:rsidR="00997F4D" w:rsidRDefault="00000000">
            <w:pPr>
              <w:spacing w:line="240" w:lineRule="auto"/>
              <w:jc w:val="center"/>
            </w:pPr>
            <w:r>
              <w:rPr>
                <w:rFonts w:hint="eastAsia"/>
              </w:rPr>
              <w:t>576</w:t>
            </w:r>
          </w:p>
        </w:tc>
        <w:tc>
          <w:tcPr>
            <w:tcW w:w="1949" w:type="dxa"/>
            <w:vAlign w:val="center"/>
          </w:tcPr>
          <w:p w14:paraId="13791E0B" w14:textId="77777777" w:rsidR="00997F4D" w:rsidRDefault="00000000">
            <w:pPr>
              <w:spacing w:line="240" w:lineRule="auto"/>
              <w:jc w:val="center"/>
            </w:pPr>
            <w:r>
              <w:rPr>
                <w:rFonts w:hint="eastAsia"/>
              </w:rPr>
              <w:t>1.6%</w:t>
            </w:r>
          </w:p>
        </w:tc>
      </w:tr>
      <w:tr w:rsidR="00997F4D" w14:paraId="2F358634" w14:textId="77777777">
        <w:trPr>
          <w:jc w:val="center"/>
        </w:trPr>
        <w:tc>
          <w:tcPr>
            <w:tcW w:w="1850" w:type="dxa"/>
            <w:vAlign w:val="center"/>
          </w:tcPr>
          <w:p w14:paraId="27625B49" w14:textId="77777777" w:rsidR="00997F4D" w:rsidRDefault="00000000">
            <w:pPr>
              <w:spacing w:line="240" w:lineRule="auto"/>
              <w:jc w:val="center"/>
            </w:pPr>
            <w:r>
              <w:rPr>
                <w:rFonts w:hint="eastAsia"/>
              </w:rPr>
              <w:t>ReLU</w:t>
            </w:r>
          </w:p>
        </w:tc>
        <w:tc>
          <w:tcPr>
            <w:tcW w:w="2929" w:type="dxa"/>
            <w:vAlign w:val="center"/>
          </w:tcPr>
          <w:p w14:paraId="0354D3D1" w14:textId="77777777" w:rsidR="00997F4D" w:rsidRDefault="00000000">
            <w:pPr>
              <w:spacing w:line="240" w:lineRule="auto"/>
              <w:jc w:val="center"/>
            </w:pPr>
            <w:r>
              <w:rPr>
                <w:rFonts w:hint="eastAsia"/>
              </w:rPr>
              <w:t>123</w:t>
            </w:r>
          </w:p>
        </w:tc>
        <w:tc>
          <w:tcPr>
            <w:tcW w:w="1949" w:type="dxa"/>
            <w:vAlign w:val="center"/>
          </w:tcPr>
          <w:p w14:paraId="684EB9A9" w14:textId="77777777" w:rsidR="00997F4D" w:rsidRDefault="00000000">
            <w:pPr>
              <w:spacing w:line="240" w:lineRule="auto"/>
              <w:jc w:val="center"/>
            </w:pPr>
            <w:r>
              <w:rPr>
                <w:rFonts w:hint="eastAsia"/>
              </w:rPr>
              <w:t>0.2%</w:t>
            </w:r>
          </w:p>
        </w:tc>
      </w:tr>
      <w:tr w:rsidR="00997F4D" w14:paraId="0D07A50E" w14:textId="77777777">
        <w:trPr>
          <w:trHeight w:val="382"/>
          <w:jc w:val="center"/>
        </w:trPr>
        <w:tc>
          <w:tcPr>
            <w:tcW w:w="1850" w:type="dxa"/>
            <w:vAlign w:val="center"/>
          </w:tcPr>
          <w:p w14:paraId="336A4265" w14:textId="77777777" w:rsidR="00997F4D" w:rsidRDefault="00000000">
            <w:pPr>
              <w:spacing w:line="240" w:lineRule="auto"/>
              <w:jc w:val="center"/>
            </w:pPr>
            <w:r>
              <w:rPr>
                <w:rFonts w:hint="eastAsia"/>
              </w:rPr>
              <w:t>池化</w:t>
            </w:r>
          </w:p>
        </w:tc>
        <w:tc>
          <w:tcPr>
            <w:tcW w:w="2929" w:type="dxa"/>
            <w:vAlign w:val="center"/>
          </w:tcPr>
          <w:p w14:paraId="0E81FDCD" w14:textId="77777777" w:rsidR="00997F4D" w:rsidRDefault="00000000">
            <w:pPr>
              <w:spacing w:line="240" w:lineRule="auto"/>
              <w:jc w:val="center"/>
            </w:pPr>
            <w:r>
              <w:rPr>
                <w:rFonts w:hint="eastAsia"/>
              </w:rPr>
              <w:t>13</w:t>
            </w:r>
          </w:p>
        </w:tc>
        <w:tc>
          <w:tcPr>
            <w:tcW w:w="1949" w:type="dxa"/>
            <w:vAlign w:val="center"/>
          </w:tcPr>
          <w:p w14:paraId="2BF26489" w14:textId="77777777" w:rsidR="00997F4D" w:rsidRDefault="00000000">
            <w:pPr>
              <w:spacing w:line="240" w:lineRule="auto"/>
              <w:jc w:val="center"/>
            </w:pPr>
            <w:r>
              <w:rPr>
                <w:rFonts w:hint="eastAsia"/>
              </w:rPr>
              <w:t>0.1%</w:t>
            </w:r>
          </w:p>
        </w:tc>
      </w:tr>
    </w:tbl>
    <w:p w14:paraId="7953AFEC" w14:textId="77777777" w:rsidR="00997F4D" w:rsidRDefault="00000000">
      <w:pPr>
        <w:pStyle w:val="aff2"/>
      </w:pPr>
      <w:r>
        <w:rPr>
          <w:rFonts w:hint="eastAsia"/>
        </w:rPr>
        <w:t>表</w:t>
      </w:r>
      <w:r>
        <w:rPr>
          <w:rFonts w:hint="eastAsia"/>
        </w:rPr>
        <w:t xml:space="preserve"> </w:t>
      </w:r>
      <w:r>
        <w:rPr>
          <w:rFonts w:hint="eastAsia"/>
        </w:rPr>
        <w:t>某加速器芯片的计算</w:t>
      </w:r>
      <w:proofErr w:type="gramStart"/>
      <w:r>
        <w:rPr>
          <w:rFonts w:hint="eastAsia"/>
        </w:rPr>
        <w:t>量实际</w:t>
      </w:r>
      <w:proofErr w:type="gramEnd"/>
      <w:r>
        <w:rPr>
          <w:rFonts w:hint="eastAsia"/>
        </w:rPr>
        <w:t>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1A90E686" w14:textId="77777777" w:rsidR="00997F4D" w:rsidRDefault="00000000">
      <w:pPr>
        <w:ind w:firstLine="480"/>
      </w:pPr>
      <w:r>
        <w:rPr>
          <w:rFonts w:hint="eastAsia"/>
        </w:rPr>
        <w:t>从基本需求出发，卷积层的本质就是要完成对数据的加权求和，这一过程就需要</w:t>
      </w:r>
      <w:r>
        <w:rPr>
          <w:rFonts w:hint="eastAsia"/>
        </w:rPr>
        <w:t>MAC</w:t>
      </w:r>
      <w:r>
        <w:rPr>
          <w:rFonts w:hint="eastAsia"/>
        </w:rPr>
        <w:t>（乘加器）来完成。</w:t>
      </w:r>
      <w:r>
        <w:rPr>
          <w:rFonts w:hint="eastAsia"/>
        </w:rPr>
        <w:t>AI</w:t>
      </w:r>
      <w:r>
        <w:rPr>
          <w:rFonts w:hint="eastAsia"/>
        </w:rPr>
        <w:t>芯片中常以</w:t>
      </w:r>
      <w:r>
        <w:rPr>
          <w:rFonts w:hint="eastAsia"/>
        </w:rPr>
        <w:t>TOPS</w:t>
      </w:r>
      <w:r>
        <w:rPr>
          <w:rFonts w:hint="eastAsia"/>
        </w:rPr>
        <w:t>来衡量性能，即该芯片可实现的峰值吞吐量，因为芯片电路中大多数的操作是</w:t>
      </w:r>
      <w:r>
        <w:rPr>
          <w:rFonts w:hint="eastAsia"/>
        </w:rPr>
        <w:t>MAC</w:t>
      </w:r>
      <w:r>
        <w:rPr>
          <w:rFonts w:hint="eastAsia"/>
        </w:rPr>
        <w:t>，即一次乘法伴随一次加法，所以</w:t>
      </w:r>
      <w:r>
        <w:rPr>
          <w:rFonts w:hint="eastAsia"/>
        </w:rPr>
        <w:t>TOPS</w:t>
      </w:r>
      <w:r>
        <w:rPr>
          <w:rFonts w:hint="eastAsia"/>
        </w:rPr>
        <w:t>也常用下面公式</w:t>
      </w:r>
      <w:r>
        <w:rPr>
          <w:rFonts w:hint="eastAsia"/>
        </w:rPr>
        <w:t xml:space="preserve">  </w:t>
      </w:r>
      <w:r>
        <w:rPr>
          <w:rFonts w:hint="eastAsia"/>
        </w:rPr>
        <w:t>来计算。所以为了充分利用性能，芯片设计中就需要最大限度地保证在运行时间每一个</w:t>
      </w:r>
      <w:r>
        <w:rPr>
          <w:rFonts w:hint="eastAsia"/>
        </w:rPr>
        <w:t>PE</w:t>
      </w:r>
      <w:r>
        <w:rPr>
          <w:rFonts w:hint="eastAsia"/>
        </w:rPr>
        <w:t>处于忙碌状态，这就是实现高吞吐量的关键。基于此想法，芯片研究人员开始重新使用</w:t>
      </w:r>
      <w:r>
        <w:rPr>
          <w:rFonts w:hint="eastAsia"/>
        </w:rPr>
        <w:t>20</w:t>
      </w:r>
      <w:r>
        <w:rPr>
          <w:rFonts w:hint="eastAsia"/>
        </w:rPr>
        <w:t>世纪</w:t>
      </w:r>
      <w:r>
        <w:rPr>
          <w:rFonts w:hint="eastAsia"/>
        </w:rPr>
        <w:t>80</w:t>
      </w:r>
      <w:r>
        <w:rPr>
          <w:rFonts w:hint="eastAsia"/>
        </w:rPr>
        <w:t>年代比较流行的脉动式阵列，将</w:t>
      </w:r>
      <w:r>
        <w:rPr>
          <w:rFonts w:hint="eastAsia"/>
        </w:rPr>
        <w:t>MAC</w:t>
      </w:r>
      <w:r>
        <w:rPr>
          <w:rFonts w:hint="eastAsia"/>
        </w:rPr>
        <w:t>处理单元分布到复杂且精细的脉动数据流中，例如</w:t>
      </w:r>
      <w:proofErr w:type="gramStart"/>
      <w:r>
        <w:rPr>
          <w:rFonts w:hint="eastAsia"/>
        </w:rPr>
        <w:t>2015</w:t>
      </w:r>
      <w:r>
        <w:rPr>
          <w:rFonts w:hint="eastAsia"/>
        </w:rPr>
        <w:t>年谷歌的</w:t>
      </w:r>
      <w:proofErr w:type="gramEnd"/>
      <w:r>
        <w:rPr>
          <w:rFonts w:hint="eastAsia"/>
        </w:rPr>
        <w:t>TPU</w:t>
      </w:r>
      <w:r>
        <w:rPr>
          <w:rFonts w:hint="eastAsia"/>
        </w:rPr>
        <w:t>中就采用了这一方法，目前这一方法也广泛应用于深度学习加速器领域。</w:t>
      </w:r>
    </w:p>
    <w:p w14:paraId="43E86AD6" w14:textId="77777777" w:rsidR="00997F4D" w:rsidRDefault="00000000">
      <w:pPr>
        <w:pStyle w:val="aff5"/>
        <w:ind w:firstLineChars="0" w:firstLine="0"/>
        <w:jc w:val="both"/>
      </w:pPr>
      <w:r>
        <w:rPr>
          <w:rFonts w:hAnsi="Cambria Math" w:hint="eastAsia"/>
        </w:rPr>
        <w:tab/>
      </w:r>
      <m:oMath>
        <m:r>
          <m:rPr>
            <m:sty m:val="p"/>
          </m:rPr>
          <w:rPr>
            <w:rFonts w:ascii="Cambria Math" w:hAnsi="Cambria Math"/>
          </w:rPr>
          <m:t>TOPS=MAC</m:t>
        </m:r>
        <m:r>
          <m:rPr>
            <m:sty m:val="p"/>
          </m:rPr>
          <w:rPr>
            <w:rFonts w:ascii="Cambria Math" w:hAnsi="Cambria Math" w:hint="eastAsia"/>
          </w:rPr>
          <m:t>单元数</m:t>
        </m:r>
        <m:r>
          <m:rPr>
            <m:sty m:val="p"/>
          </m:rPr>
          <w:rPr>
            <w:rFonts w:ascii="Cambria Math" w:hAnsi="Cambria Math"/>
          </w:rPr>
          <m:t>×MAC</m:t>
        </m:r>
        <m:r>
          <m:rPr>
            <m:sty m:val="p"/>
          </m:rPr>
          <w:rPr>
            <w:rFonts w:ascii="Cambria Math" w:hAnsi="Cambria Math" w:hint="eastAsia"/>
          </w:rPr>
          <m:t>操作频率</m:t>
        </m:r>
        <m:r>
          <m:rPr>
            <m:sty m:val="p"/>
          </m:rPr>
          <w:rPr>
            <w:rFonts w:ascii="Cambria Math" w:hAnsi="Cambria Math"/>
          </w:rPr>
          <m:t>×2</m:t>
        </m:r>
      </m:oMath>
      <w:r>
        <w:rPr>
          <w:rFonts w:hAnsi="Cambria Math" w:hint="eastAsia"/>
        </w:rPr>
        <w:tab/>
        <w:t>(3-1)</w:t>
      </w:r>
    </w:p>
    <w:p w14:paraId="46576A82" w14:textId="77777777" w:rsidR="00997F4D" w:rsidRDefault="00000000">
      <w:pPr>
        <w:ind w:firstLine="480"/>
      </w:pPr>
      <w:r>
        <w:rPr>
          <w:rFonts w:hint="eastAsia"/>
        </w:rPr>
        <w:t>本节设计的脉动阵列阈值单元中也是采用了脉动阵列的方法，利用数据计算的并行性和连续性，提高了计算效率并降低了功耗。该单元针对</w:t>
      </w:r>
      <w:r>
        <w:rPr>
          <w:rFonts w:hint="eastAsia"/>
        </w:rPr>
        <w:t>BCNN</w:t>
      </w:r>
      <w:r>
        <w:rPr>
          <w:rFonts w:hint="eastAsia"/>
        </w:rPr>
        <w:t>算法进行设计，不同于平常的</w:t>
      </w:r>
      <w:r>
        <w:rPr>
          <w:rFonts w:hint="eastAsia"/>
        </w:rPr>
        <w:t>PE</w:t>
      </w:r>
      <w:r>
        <w:rPr>
          <w:rFonts w:hint="eastAsia"/>
        </w:rPr>
        <w:t>中采用了全精度浮点数的乘加计算，脉动阵列阈值单元中的</w:t>
      </w:r>
      <w:r>
        <w:rPr>
          <w:rFonts w:hint="eastAsia"/>
        </w:rPr>
        <w:t>PE</w:t>
      </w:r>
      <w:r>
        <w:rPr>
          <w:rFonts w:hint="eastAsia"/>
        </w:rPr>
        <w:t>采用了二值复数的</w:t>
      </w:r>
      <w:r>
        <w:rPr>
          <w:rFonts w:hint="eastAsia"/>
        </w:rPr>
        <w:t>popcount(xnor)</w:t>
      </w:r>
      <w:r>
        <w:rPr>
          <w:rFonts w:hint="eastAsia"/>
        </w:rPr>
        <w:t>计算，能效性和硬件友好性得到了大幅提升。而在脉动阵列附近增加的阈值单元，可直接对卷积结果进行</w:t>
      </w:r>
      <w:r>
        <w:rPr>
          <w:rFonts w:hint="eastAsia"/>
        </w:rPr>
        <w:t>BN</w:t>
      </w:r>
      <w:r>
        <w:rPr>
          <w:rFonts w:hint="eastAsia"/>
        </w:rPr>
        <w:t>和</w:t>
      </w:r>
      <w:proofErr w:type="gramStart"/>
      <w:r>
        <w:rPr>
          <w:rFonts w:hint="eastAsia"/>
        </w:rPr>
        <w:t>二值化过程</w:t>
      </w:r>
      <w:proofErr w:type="gramEnd"/>
      <w:r>
        <w:rPr>
          <w:rFonts w:hint="eastAsia"/>
        </w:rPr>
        <w:t>，通过添加一系列简单的</w:t>
      </w:r>
      <w:hyperlink r:id="rId70" w:history="1">
        <w:r>
          <w:t>comparator</w:t>
        </w:r>
      </w:hyperlink>
      <w:r>
        <w:rPr>
          <w:rFonts w:hint="eastAsia"/>
        </w:rPr>
        <w:t>，而避免了复杂的</w:t>
      </w:r>
      <w:r>
        <w:rPr>
          <w:rFonts w:hint="eastAsia"/>
        </w:rPr>
        <w:t>bn</w:t>
      </w:r>
      <w:r>
        <w:rPr>
          <w:rFonts w:hint="eastAsia"/>
        </w:rPr>
        <w:t>和</w:t>
      </w:r>
      <w:r>
        <w:rPr>
          <w:rFonts w:hint="eastAsia"/>
        </w:rPr>
        <w:t>sign</w:t>
      </w:r>
      <w:r>
        <w:rPr>
          <w:rFonts w:hint="eastAsia"/>
        </w:rPr>
        <w:t>计算，降低了芯片的功耗和成本。</w:t>
      </w:r>
    </w:p>
    <w:p w14:paraId="229DE41B" w14:textId="77777777" w:rsidR="00997F4D" w:rsidRDefault="00000000">
      <w:pPr>
        <w:pStyle w:val="3"/>
      </w:pPr>
      <w:r>
        <w:rPr>
          <w:rFonts w:hint="eastAsia"/>
        </w:rPr>
        <w:t>SATU</w:t>
      </w:r>
      <w:r>
        <w:rPr>
          <w:rFonts w:hint="eastAsia"/>
        </w:rPr>
        <w:t>结构设计</w:t>
      </w:r>
    </w:p>
    <w:p w14:paraId="1E44A259" w14:textId="77777777" w:rsidR="00997F4D" w:rsidRDefault="00000000">
      <w:pPr>
        <w:ind w:firstLine="480"/>
      </w:pPr>
      <w:r>
        <w:rPr>
          <w:rFonts w:hint="eastAsia"/>
        </w:rPr>
        <w:t>脉动阵列阈值单元（</w:t>
      </w:r>
      <w:r>
        <w:rPr>
          <w:rFonts w:hint="eastAsia"/>
        </w:rPr>
        <w:t>SATU</w:t>
      </w:r>
      <w:r>
        <w:rPr>
          <w:rFonts w:hint="eastAsia"/>
        </w:rPr>
        <w:t>）是为二值复数神经网络加速器芯片提供</w:t>
      </w:r>
      <w:proofErr w:type="gramStart"/>
      <w:r>
        <w:rPr>
          <w:rFonts w:hint="eastAsia"/>
        </w:rPr>
        <w:t>强大算力的</w:t>
      </w:r>
      <w:proofErr w:type="gramEnd"/>
      <w:r>
        <w:rPr>
          <w:rFonts w:hint="eastAsia"/>
        </w:rPr>
        <w:t>核心单元，通过该单元可快速地将二值复数输入特征图输入到脉动阵列中并进行卷积计算得到二值复数输出特征</w:t>
      </w:r>
      <w:proofErr w:type="gramStart"/>
      <w:r>
        <w:rPr>
          <w:rFonts w:hint="eastAsia"/>
        </w:rPr>
        <w:t>图或者</w:t>
      </w:r>
      <w:proofErr w:type="gramEnd"/>
      <w:r>
        <w:rPr>
          <w:rFonts w:hint="eastAsia"/>
        </w:rPr>
        <w:t>全精度输出特征图，结构框图如下图所示，主要包括专用于二值复数</w:t>
      </w:r>
      <w:proofErr w:type="gramStart"/>
      <w:r>
        <w:rPr>
          <w:rFonts w:hint="eastAsia"/>
        </w:rPr>
        <w:t>点积计算</w:t>
      </w:r>
      <w:proofErr w:type="gramEnd"/>
      <w:r>
        <w:rPr>
          <w:rFonts w:hint="eastAsia"/>
        </w:rPr>
        <w:t>的脉动阵列、权重输入</w:t>
      </w:r>
      <w:r>
        <w:rPr>
          <w:rFonts w:hint="eastAsia"/>
        </w:rPr>
        <w:t>FIFO</w:t>
      </w:r>
      <w:r>
        <w:rPr>
          <w:rFonts w:hint="eastAsia"/>
        </w:rPr>
        <w:t>、输入</w:t>
      </w:r>
      <w:proofErr w:type="gramStart"/>
      <w:r>
        <w:rPr>
          <w:rFonts w:hint="eastAsia"/>
        </w:rPr>
        <w:t>激活值</w:t>
      </w:r>
      <w:proofErr w:type="gramEnd"/>
      <w:r>
        <w:rPr>
          <w:rFonts w:hint="eastAsia"/>
        </w:rPr>
        <w:t>FIFO</w:t>
      </w:r>
      <w:r>
        <w:rPr>
          <w:rFonts w:hint="eastAsia"/>
        </w:rPr>
        <w:t>、阈值</w:t>
      </w:r>
      <w:r>
        <w:rPr>
          <w:rFonts w:hint="eastAsia"/>
        </w:rPr>
        <w:t>FFO</w:t>
      </w:r>
      <w:r>
        <w:rPr>
          <w:rFonts w:hint="eastAsia"/>
        </w:rPr>
        <w:t>、输出</w:t>
      </w:r>
      <w:proofErr w:type="gramStart"/>
      <w:r>
        <w:rPr>
          <w:rFonts w:hint="eastAsia"/>
        </w:rPr>
        <w:t>激活值</w:t>
      </w:r>
      <w:proofErr w:type="gramEnd"/>
      <w:r>
        <w:rPr>
          <w:rFonts w:hint="eastAsia"/>
        </w:rPr>
        <w:t>FIFO</w:t>
      </w:r>
      <w:r>
        <w:rPr>
          <w:rFonts w:hint="eastAsia"/>
        </w:rPr>
        <w:t>、片上存储和</w:t>
      </w:r>
      <w:r>
        <w:rPr>
          <w:rFonts w:hint="eastAsia"/>
        </w:rPr>
        <w:t>Threshold</w:t>
      </w:r>
      <w:r>
        <w:rPr>
          <w:rFonts w:hint="eastAsia"/>
        </w:rPr>
        <w:t>模块。</w:t>
      </w:r>
      <w:r>
        <w:rPr>
          <w:rFonts w:hint="eastAsia"/>
        </w:rPr>
        <w:t>SATU</w:t>
      </w:r>
      <w:r>
        <w:rPr>
          <w:rFonts w:hint="eastAsia"/>
        </w:rPr>
        <w:t>结构设计</w:t>
      </w:r>
      <w:proofErr w:type="gramStart"/>
      <w:r>
        <w:rPr>
          <w:rFonts w:hint="eastAsia"/>
        </w:rPr>
        <w:t>参考自</w:t>
      </w:r>
      <w:proofErr w:type="gramEnd"/>
      <w:r>
        <w:rPr>
          <w:rFonts w:hint="eastAsia"/>
        </w:rPr>
        <w:t>MVTU</w:t>
      </w:r>
      <w:r>
        <w:rPr>
          <w:rFonts w:hint="eastAsia"/>
        </w:rPr>
        <w:t>，细节可见于</w:t>
      </w:r>
      <w:r>
        <w:rPr>
          <w:rFonts w:hint="eastAsia"/>
        </w:rPr>
        <w:t>2.3.5</w:t>
      </w:r>
      <w:r>
        <w:rPr>
          <w:rFonts w:hint="eastAsia"/>
        </w:rPr>
        <w:t>节。</w:t>
      </w:r>
    </w:p>
    <w:p w14:paraId="4A14EF32" w14:textId="77777777" w:rsidR="00997F4D" w:rsidRDefault="00000000">
      <w:pPr>
        <w:ind w:firstLine="480"/>
      </w:pPr>
      <w:r>
        <w:rPr>
          <w:rFonts w:hint="eastAsia"/>
        </w:rPr>
        <w:lastRenderedPageBreak/>
        <w:t>OCM</w:t>
      </w:r>
      <w:r>
        <w:rPr>
          <w:rFonts w:hint="eastAsia"/>
        </w:rPr>
        <w:t>作为</w:t>
      </w:r>
      <w:r>
        <w:rPr>
          <w:rFonts w:hint="eastAsia"/>
        </w:rPr>
        <w:t>SATU</w:t>
      </w:r>
      <w:r>
        <w:rPr>
          <w:rFonts w:hint="eastAsia"/>
        </w:rPr>
        <w:t>的数据来源，从</w:t>
      </w:r>
      <w:r>
        <w:rPr>
          <w:rFonts w:hint="eastAsia"/>
        </w:rPr>
        <w:t>DRAM</w:t>
      </w:r>
      <w:r>
        <w:rPr>
          <w:rFonts w:hint="eastAsia"/>
        </w:rPr>
        <w:t>中以矩阵向量的形式缓存输入、权重、阈值数据到片上存储空间，在译码到预取或计算指令后通过相应的</w:t>
      </w:r>
      <w:r>
        <w:rPr>
          <w:rFonts w:hint="eastAsia"/>
        </w:rPr>
        <w:t>FIFO</w:t>
      </w:r>
      <w:r>
        <w:rPr>
          <w:rFonts w:hint="eastAsia"/>
        </w:rPr>
        <w:t>将权重或待计算数据送往脉动阵列中的指定位置，在脉动阵列完成矩阵乘法（如果脉动阵列为输出固定模式，则可能还需要在脉动阵列内部的</w:t>
      </w:r>
      <w:r>
        <w:rPr>
          <w:rFonts w:hint="eastAsia"/>
        </w:rPr>
        <w:t>Compare Splicer</w:t>
      </w:r>
      <w:r>
        <w:rPr>
          <w:rFonts w:hint="eastAsia"/>
        </w:rPr>
        <w:t>模块完成阈值计算）后保存中间数据或者最终输出激活值；得到最终输出</w:t>
      </w:r>
      <w:proofErr w:type="gramStart"/>
      <w:r>
        <w:rPr>
          <w:rFonts w:hint="eastAsia"/>
        </w:rPr>
        <w:t>激活值</w:t>
      </w:r>
      <w:proofErr w:type="gramEnd"/>
      <w:r>
        <w:rPr>
          <w:rFonts w:hint="eastAsia"/>
        </w:rPr>
        <w:t>后，可通过“</w:t>
      </w:r>
      <w:r>
        <w:rPr>
          <w:rFonts w:hint="eastAsia"/>
        </w:rPr>
        <w:t>mvout</w:t>
      </w:r>
      <w:r>
        <w:rPr>
          <w:rFonts w:hint="eastAsia"/>
        </w:rPr>
        <w:t>”指令将结果</w:t>
      </w:r>
      <w:proofErr w:type="gramStart"/>
      <w:r>
        <w:rPr>
          <w:rFonts w:hint="eastAsia"/>
        </w:rPr>
        <w:t>传输回</w:t>
      </w:r>
      <w:proofErr w:type="gramEnd"/>
      <w:r>
        <w:rPr>
          <w:rFonts w:hint="eastAsia"/>
        </w:rPr>
        <w:t>DRAM</w:t>
      </w:r>
      <w:r>
        <w:rPr>
          <w:rFonts w:hint="eastAsia"/>
        </w:rPr>
        <w:t>（如果脉动阵列为权重固定模式，则可能还需要送往</w:t>
      </w:r>
      <w:r>
        <w:rPr>
          <w:rFonts w:hint="eastAsia"/>
        </w:rPr>
        <w:t>threshold</w:t>
      </w:r>
      <w:r>
        <w:rPr>
          <w:rFonts w:hint="eastAsia"/>
        </w:rPr>
        <w:t>模块完成阈值比较</w:t>
      </w:r>
      <w:r>
        <w:rPr>
          <w:rFonts w:hint="eastAsia"/>
        </w:rPr>
        <w:t>-</w:t>
      </w:r>
      <w:r>
        <w:rPr>
          <w:rFonts w:hint="eastAsia"/>
        </w:rPr>
        <w:t>拼接计算）。</w:t>
      </w:r>
    </w:p>
    <w:p w14:paraId="20293A37" w14:textId="77777777" w:rsidR="00997F4D" w:rsidRDefault="00000000">
      <w:pPr>
        <w:ind w:firstLine="480"/>
        <w:rPr>
          <w:b/>
          <w:bCs/>
        </w:rPr>
      </w:pPr>
      <w:r>
        <w:rPr>
          <w:rFonts w:hint="eastAsia"/>
        </w:rPr>
        <w:t>通过以上对数据通路的描述中，我们不难发现本次设计的</w:t>
      </w:r>
      <w:r>
        <w:rPr>
          <w:rFonts w:hint="eastAsia"/>
        </w:rPr>
        <w:t>SATU</w:t>
      </w:r>
      <w:r>
        <w:rPr>
          <w:rFonts w:hint="eastAsia"/>
        </w:rPr>
        <w:t>中存在两套完成</w:t>
      </w:r>
      <w:r>
        <w:rPr>
          <w:rFonts w:hint="eastAsia"/>
        </w:rPr>
        <w:t xml:space="preserve"> </w:t>
      </w:r>
      <w:r>
        <w:rPr>
          <w:rFonts w:hint="eastAsia"/>
        </w:rPr>
        <w:t>阈值比较</w:t>
      </w:r>
      <w:r>
        <w:rPr>
          <w:rFonts w:hint="eastAsia"/>
        </w:rPr>
        <w:t>-</w:t>
      </w:r>
      <w:r>
        <w:rPr>
          <w:rFonts w:hint="eastAsia"/>
        </w:rPr>
        <w:t>拼接计算的通路，这是因为为了适应不同的模型和微架构需要，本次设计的协处理器中</w:t>
      </w:r>
      <w:r>
        <w:rPr>
          <w:rFonts w:hint="eastAsia"/>
        </w:rPr>
        <w:t>SATU</w:t>
      </w:r>
      <w:r>
        <w:rPr>
          <w:rFonts w:hint="eastAsia"/>
        </w:rPr>
        <w:t>的脉动阵列满足权重固定（</w:t>
      </w:r>
      <w:r>
        <w:rPr>
          <w:rFonts w:hint="eastAsia"/>
        </w:rPr>
        <w:t>weight stationary</w:t>
      </w:r>
      <w:r>
        <w:rPr>
          <w:rFonts w:hint="eastAsia"/>
        </w:rPr>
        <w:t>）和输出固定（</w:t>
      </w:r>
      <w:r>
        <w:rPr>
          <w:rFonts w:hint="eastAsia"/>
        </w:rPr>
        <w:t>output stationary</w:t>
      </w:r>
      <w:r>
        <w:rPr>
          <w:rFonts w:hint="eastAsia"/>
        </w:rPr>
        <w:t>）两种模式，这两种模式可以通过配置指令完成选择；所以为了适配两种数据流模式，我们提出了两套完成阈值比较</w:t>
      </w:r>
      <w:r>
        <w:rPr>
          <w:rFonts w:hint="eastAsia"/>
        </w:rPr>
        <w:t>-</w:t>
      </w:r>
      <w:r>
        <w:rPr>
          <w:rFonts w:hint="eastAsia"/>
        </w:rPr>
        <w:t>拼接计算的方案。阈值比</w:t>
      </w:r>
      <w:proofErr w:type="gramStart"/>
      <w:r>
        <w:rPr>
          <w:rFonts w:hint="eastAsia"/>
        </w:rPr>
        <w:t>较计算</w:t>
      </w:r>
      <w:proofErr w:type="gramEnd"/>
      <w:r>
        <w:rPr>
          <w:rFonts w:hint="eastAsia"/>
        </w:rPr>
        <w:t>我们在</w:t>
      </w:r>
      <w:r>
        <w:rPr>
          <w:rFonts w:hint="eastAsia"/>
        </w:rPr>
        <w:t>2.3.5</w:t>
      </w:r>
      <w:r>
        <w:rPr>
          <w:rFonts w:hint="eastAsia"/>
        </w:rPr>
        <w:t>节</w:t>
      </w:r>
      <w:proofErr w:type="gramStart"/>
      <w:r>
        <w:rPr>
          <w:rFonts w:hint="eastAsia"/>
        </w:rPr>
        <w:t>作出</w:t>
      </w:r>
      <w:proofErr w:type="gramEnd"/>
      <w:r>
        <w:rPr>
          <w:rFonts w:hint="eastAsia"/>
        </w:rPr>
        <w:t>过解释，而之所以还需要进行拼接操作，是因为我们的设计中采用了类</w:t>
      </w:r>
      <w:r>
        <w:rPr>
          <w:rFonts w:hint="eastAsia"/>
        </w:rPr>
        <w:t>NHWC</w:t>
      </w:r>
      <w:r>
        <w:rPr>
          <w:rFonts w:hint="eastAsia"/>
        </w:rPr>
        <w:t>的新型数据存储方式（详见</w:t>
      </w:r>
      <w:r>
        <w:rPr>
          <w:rFonts w:hint="eastAsia"/>
        </w:rPr>
        <w:t>3.5.2</w:t>
      </w:r>
      <w:r>
        <w:rPr>
          <w:rFonts w:hint="eastAsia"/>
        </w:rPr>
        <w:t>），即多个通道的对应像素点的数据存储在一个存储单元中，所以为了保证每层的输出特征图可以直接作为下一层的输入特征图，我们就要</w:t>
      </w:r>
      <w:proofErr w:type="gramStart"/>
      <w:r>
        <w:rPr>
          <w:rFonts w:hint="eastAsia"/>
        </w:rPr>
        <w:t>通过位</w:t>
      </w:r>
      <w:proofErr w:type="gramEnd"/>
      <w:r>
        <w:rPr>
          <w:rFonts w:hint="eastAsia"/>
        </w:rPr>
        <w:t>拼接操作将阈值比较后多通道的二值复数的输出结果归约起来，恢复为类</w:t>
      </w:r>
      <w:r>
        <w:rPr>
          <w:rFonts w:hint="eastAsia"/>
        </w:rPr>
        <w:t>NHWC</w:t>
      </w:r>
      <w:r>
        <w:rPr>
          <w:rFonts w:hint="eastAsia"/>
        </w:rPr>
        <w:t>的存储方式。</w:t>
      </w:r>
    </w:p>
    <w:p w14:paraId="68AB1CC8" w14:textId="77777777" w:rsidR="00997F4D" w:rsidRDefault="00000000">
      <w:pPr>
        <w:ind w:firstLine="480"/>
        <w:jc w:val="center"/>
      </w:pPr>
      <w:r>
        <w:rPr>
          <w:rFonts w:hint="eastAsia"/>
          <w:noProof/>
        </w:rPr>
        <w:drawing>
          <wp:inline distT="0" distB="0" distL="114300" distR="114300" wp14:anchorId="42014661" wp14:editId="45F5C52A">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71"/>
                    <a:srcRect/>
                    <a:stretch>
                      <a:fillRect/>
                    </a:stretch>
                  </pic:blipFill>
                  <pic:spPr>
                    <a:xfrm>
                      <a:off x="0" y="0"/>
                      <a:ext cx="5103495" cy="2151380"/>
                    </a:xfrm>
                    <a:prstGeom prst="rect">
                      <a:avLst/>
                    </a:prstGeom>
                  </pic:spPr>
                </pic:pic>
              </a:graphicData>
            </a:graphic>
          </wp:inline>
        </w:drawing>
      </w:r>
    </w:p>
    <w:p w14:paraId="077C0578" w14:textId="77777777" w:rsidR="00997F4D" w:rsidRDefault="00000000">
      <w:pPr>
        <w:pStyle w:val="aff2"/>
      </w:pPr>
      <w:r>
        <w:rPr>
          <w:rFonts w:hint="eastAsia"/>
        </w:rPr>
        <w:t>图</w:t>
      </w:r>
      <w:r>
        <w:rPr>
          <w:rFonts w:hint="eastAsia"/>
        </w:rPr>
        <w:t xml:space="preserve"> SATU</w:t>
      </w:r>
      <w:r>
        <w:rPr>
          <w:rFonts w:hint="eastAsia"/>
        </w:rPr>
        <w:t>的结构框图（</w:t>
      </w:r>
      <w:r>
        <w:rPr>
          <w:rFonts w:hint="eastAsia"/>
        </w:rPr>
        <w:t>OCM</w:t>
      </w:r>
      <w:r>
        <w:rPr>
          <w:rFonts w:hint="eastAsia"/>
        </w:rPr>
        <w:t>为片上存储，</w:t>
      </w:r>
      <w:r>
        <w:rPr>
          <w:rFonts w:hint="eastAsia"/>
        </w:rPr>
        <w:t>Threshold</w:t>
      </w:r>
      <w:r>
        <w:rPr>
          <w:rFonts w:hint="eastAsia"/>
        </w:rPr>
        <w:t>阈值单元）</w:t>
      </w:r>
    </w:p>
    <w:p w14:paraId="3BEA73C8" w14:textId="77777777" w:rsidR="00997F4D" w:rsidRDefault="00000000">
      <w:pPr>
        <w:ind w:firstLine="480"/>
      </w:pPr>
      <w:r>
        <w:rPr>
          <w:rFonts w:hint="eastAsia"/>
        </w:rPr>
        <w:t>以上我们介绍了</w:t>
      </w:r>
      <w:r>
        <w:rPr>
          <w:rFonts w:hint="eastAsia"/>
        </w:rPr>
        <w:t>SATU</w:t>
      </w:r>
      <w:r>
        <w:rPr>
          <w:rFonts w:hint="eastAsia"/>
        </w:rPr>
        <w:t>的主要结构和数据通路，下面我们针对其中的脉动阵列的设计细节展开讨论，其中包括此次设计的新型脉动阵列的结构描述以及两种数据流模</w:t>
      </w:r>
      <w:r>
        <w:rPr>
          <w:rFonts w:hint="eastAsia"/>
        </w:rPr>
        <w:lastRenderedPageBreak/>
        <w:t>式下的脉动阵列的运行机制。</w:t>
      </w:r>
    </w:p>
    <w:p w14:paraId="2C68996C" w14:textId="77777777" w:rsidR="00997F4D" w:rsidRDefault="00000000">
      <w:pPr>
        <w:numPr>
          <w:ilvl w:val="0"/>
          <w:numId w:val="9"/>
        </w:numPr>
      </w:pPr>
      <w:r>
        <w:rPr>
          <w:rFonts w:hint="eastAsia"/>
        </w:rPr>
        <w:t>新型脉动阵列的结构</w:t>
      </w:r>
    </w:p>
    <w:p w14:paraId="43D28EF0" w14:textId="77777777" w:rsidR="00997F4D" w:rsidRDefault="00000000">
      <w:pPr>
        <w:ind w:firstLine="480"/>
      </w:pPr>
      <w:r>
        <w:rPr>
          <w:rFonts w:hint="eastAsia"/>
        </w:rPr>
        <w:t>脉动阵列作为协处理器计算核心——</w:t>
      </w:r>
      <w:r>
        <w:rPr>
          <w:rFonts w:hint="eastAsia"/>
        </w:rPr>
        <w:t>SATU</w:t>
      </w:r>
      <w:r>
        <w:rPr>
          <w:rFonts w:hint="eastAsia"/>
        </w:rPr>
        <w:t>的核心计算模块，为协处理器提供了强大的并行“乘加”计算能力，主要用于处理深度神经网络中大量的矩阵乘加计算，结构图如下图</w:t>
      </w:r>
      <w:r>
        <w:rPr>
          <w:rFonts w:hint="eastAsia"/>
        </w:rPr>
        <w:t xml:space="preserve"> </w:t>
      </w:r>
      <w:r>
        <w:rPr>
          <w:rFonts w:hint="eastAsia"/>
        </w:rPr>
        <w:t>所示。该结构的设计参考</w:t>
      </w:r>
      <w:proofErr w:type="gramStart"/>
      <w:r>
        <w:rPr>
          <w:rFonts w:hint="eastAsia"/>
        </w:rPr>
        <w:t>了谷歌</w:t>
      </w:r>
      <w:proofErr w:type="gramEnd"/>
      <w:r>
        <w:rPr>
          <w:rFonts w:hint="eastAsia"/>
        </w:rPr>
        <w:t>TPU</w:t>
      </w:r>
      <w:r>
        <w:rPr>
          <w:rFonts w:hint="eastAsia"/>
        </w:rPr>
        <w:t>的脉动阵列模块，但是与其相比又存在不同之处。</w:t>
      </w:r>
    </w:p>
    <w:p w14:paraId="7FC26AB2" w14:textId="77777777" w:rsidR="00997F4D" w:rsidRDefault="00000000">
      <w:pPr>
        <w:numPr>
          <w:ilvl w:val="0"/>
          <w:numId w:val="10"/>
        </w:numPr>
        <w:rPr>
          <w:rFonts w:ascii="Arial" w:hAnsi="Arial" w:cs="Arial"/>
        </w:rPr>
      </w:pPr>
      <w:r>
        <w:rPr>
          <w:rFonts w:hint="eastAsia"/>
        </w:rPr>
        <w:t>一方面在于</w:t>
      </w:r>
      <w:r>
        <w:rPr>
          <w:rFonts w:hint="eastAsia"/>
        </w:rPr>
        <w:t>TPU</w:t>
      </w:r>
      <w:r>
        <w:rPr>
          <w:rFonts w:hint="eastAsia"/>
        </w:rPr>
        <w:t>中采用的脉动阵列单元尺寸为</w:t>
      </w:r>
      <w:r>
        <w:rPr>
          <w:rFonts w:hint="eastAsia"/>
        </w:rPr>
        <w:t>256</w:t>
      </w:r>
      <w:r>
        <w:rPr>
          <w:rFonts w:ascii="Arial" w:hAnsi="Arial" w:cs="Arial"/>
        </w:rPr>
        <w:t>×</w:t>
      </w:r>
      <w:r>
        <w:rPr>
          <w:rFonts w:hint="eastAsia"/>
        </w:rPr>
        <w:t>256</w:t>
      </w:r>
      <w:r>
        <w:rPr>
          <w:rFonts w:hint="eastAsia"/>
        </w:rPr>
        <w:t>，这对边缘智能设备来说太庞大了。因为</w:t>
      </w:r>
      <w:r>
        <w:rPr>
          <w:rFonts w:hint="eastAsia"/>
        </w:rPr>
        <w:t>TPU</w:t>
      </w:r>
      <w:r>
        <w:rPr>
          <w:rFonts w:hint="eastAsia"/>
        </w:rPr>
        <w:t>主要是用于云端上神经网络的训练和推断任务，而本次设计的边缘智能设备主要用于完成二值复数神经网络的推理任务，所以</w:t>
      </w:r>
      <w:proofErr w:type="gramStart"/>
      <w:r>
        <w:rPr>
          <w:rFonts w:hint="eastAsia"/>
        </w:rPr>
        <w:t>对算力的</w:t>
      </w:r>
      <w:proofErr w:type="gramEnd"/>
      <w:r>
        <w:rPr>
          <w:rFonts w:hint="eastAsia"/>
        </w:rPr>
        <w:t>要求远小于</w:t>
      </w:r>
      <w:r>
        <w:rPr>
          <w:rFonts w:hint="eastAsia"/>
        </w:rPr>
        <w:t>TPU</w:t>
      </w:r>
      <w:r>
        <w:rPr>
          <w:rFonts w:hint="eastAsia"/>
        </w:rPr>
        <w:t>，且出于低成本、低功耗的考虑，我们只需要将阵列的尺寸设置为</w:t>
      </w:r>
      <w:r>
        <w:rPr>
          <w:rFonts w:hint="eastAsia"/>
        </w:rPr>
        <w:t>16</w:t>
      </w:r>
      <w:r>
        <w:rPr>
          <w:rFonts w:ascii="Arial" w:hAnsi="Arial" w:cs="Arial"/>
        </w:rPr>
        <w:t>×</w:t>
      </w:r>
      <w:r>
        <w:rPr>
          <w:rFonts w:hint="eastAsia"/>
        </w:rPr>
        <w:t>16</w:t>
      </w:r>
      <w:r>
        <w:rPr>
          <w:rFonts w:ascii="Arial" w:hAnsi="Arial" w:cs="Arial" w:hint="eastAsia"/>
        </w:rPr>
        <w:t>；</w:t>
      </w:r>
    </w:p>
    <w:p w14:paraId="608422E0" w14:textId="77777777" w:rsidR="00997F4D" w:rsidRDefault="00000000">
      <w:pPr>
        <w:numPr>
          <w:ilvl w:val="0"/>
          <w:numId w:val="10"/>
        </w:numPr>
        <w:rPr>
          <w:rFonts w:ascii="Arial" w:hAnsi="Arial" w:cs="Arial"/>
        </w:rPr>
      </w:pPr>
      <w:r>
        <w:rPr>
          <w:rFonts w:ascii="Arial" w:hAnsi="Arial" w:cs="Arial" w:hint="eastAsia"/>
        </w:rPr>
        <w:t>另一方面为了让输出固定模式下的脉动阵列完成卷积计算后，可以直接进行阈值比</w:t>
      </w:r>
      <w:proofErr w:type="gramStart"/>
      <w:r>
        <w:rPr>
          <w:rFonts w:ascii="Arial" w:hAnsi="Arial" w:cs="Arial" w:hint="eastAsia"/>
        </w:rPr>
        <w:t>较计算</w:t>
      </w:r>
      <w:proofErr w:type="gramEnd"/>
      <w:r>
        <w:rPr>
          <w:rFonts w:ascii="Arial" w:hAnsi="Arial" w:cs="Arial" w:hint="eastAsia"/>
        </w:rPr>
        <w:t>并将得到的多个单比特二</w:t>
      </w:r>
      <w:proofErr w:type="gramStart"/>
      <w:r>
        <w:rPr>
          <w:rFonts w:ascii="Arial" w:hAnsi="Arial" w:cs="Arial" w:hint="eastAsia"/>
        </w:rPr>
        <w:t>值结果</w:t>
      </w:r>
      <w:proofErr w:type="gramEnd"/>
      <w:r>
        <w:rPr>
          <w:rFonts w:ascii="Arial" w:hAnsi="Arial" w:cs="Arial" w:hint="eastAsia"/>
        </w:rPr>
        <w:t>进行“拼接”，再将结果输出到存储单元，我们在脉动阵列中又额外的增加了</w:t>
      </w:r>
      <w:r>
        <w:rPr>
          <w:rFonts w:hint="eastAsia"/>
        </w:rPr>
        <w:t>Compare Splicer</w:t>
      </w:r>
      <w:r>
        <w:rPr>
          <w:rFonts w:hint="eastAsia"/>
        </w:rPr>
        <w:t>模</w:t>
      </w:r>
      <w:r>
        <w:rPr>
          <w:rFonts w:ascii="Arial" w:hAnsi="Arial" w:cs="Arial" w:hint="eastAsia"/>
        </w:rPr>
        <w:t>块，如下图</w:t>
      </w:r>
      <w:r>
        <w:rPr>
          <w:rFonts w:ascii="Arial" w:hAnsi="Arial" w:cs="Arial" w:hint="eastAsia"/>
        </w:rPr>
        <w:t xml:space="preserve"> </w:t>
      </w:r>
      <w:r>
        <w:rPr>
          <w:rFonts w:ascii="Arial" w:hAnsi="Arial" w:cs="Arial" w:hint="eastAsia"/>
        </w:rPr>
        <w:t>所示，通过</w:t>
      </w:r>
      <w:r>
        <w:rPr>
          <w:rFonts w:hint="cs"/>
        </w:rPr>
        <w:t>c</w:t>
      </w:r>
      <w:r>
        <w:t>onfig_ex</w:t>
      </w:r>
      <w:r>
        <w:rPr>
          <w:rFonts w:ascii="Arial" w:hAnsi="Arial" w:cs="Arial" w:hint="eastAsia"/>
        </w:rPr>
        <w:t>指令可配置是否进行阈值比较</w:t>
      </w:r>
      <w:r>
        <w:rPr>
          <w:rFonts w:ascii="Arial" w:hAnsi="Arial" w:cs="Arial" w:hint="eastAsia"/>
        </w:rPr>
        <w:t>-</w:t>
      </w:r>
      <w:r>
        <w:rPr>
          <w:rFonts w:ascii="Arial" w:hAnsi="Arial" w:cs="Arial" w:hint="eastAsia"/>
        </w:rPr>
        <w:t>拼接计算；</w:t>
      </w:r>
    </w:p>
    <w:p w14:paraId="483AE116" w14:textId="77777777" w:rsidR="00997F4D" w:rsidRDefault="00000000">
      <w:pPr>
        <w:numPr>
          <w:ilvl w:val="0"/>
          <w:numId w:val="10"/>
        </w:numPr>
        <w:rPr>
          <w:rFonts w:ascii="Arial" w:hAnsi="Arial" w:cs="Arial"/>
        </w:rPr>
      </w:pPr>
      <w:r>
        <w:rPr>
          <w:rFonts w:ascii="Arial" w:hAnsi="Arial" w:cs="Arial" w:hint="eastAsia"/>
        </w:rPr>
        <w:t>再者由于本次设计</w:t>
      </w:r>
      <w:r>
        <w:rPr>
          <w:rFonts w:hint="eastAsia"/>
        </w:rPr>
        <w:t>是面向</w:t>
      </w:r>
      <w:r>
        <w:rPr>
          <w:rFonts w:hint="eastAsia"/>
        </w:rPr>
        <w:t>BCNN</w:t>
      </w:r>
      <w:r>
        <w:rPr>
          <w:rFonts w:hint="eastAsia"/>
        </w:rPr>
        <w:t>算法，所以</w:t>
      </w:r>
      <w:r>
        <w:rPr>
          <w:rFonts w:hint="eastAsia"/>
        </w:rPr>
        <w:t>PE</w:t>
      </w:r>
      <w:r>
        <w:rPr>
          <w:rFonts w:hint="eastAsia"/>
        </w:rPr>
        <w:t>中的核心计算范式需要从整数或者全精度的乘加运算修改为二值复数的</w:t>
      </w:r>
      <w:r>
        <w:rPr>
          <w:rFonts w:hint="eastAsia"/>
        </w:rPr>
        <w:t>popcount(xnor)</w:t>
      </w:r>
      <w:r>
        <w:rPr>
          <w:rFonts w:hint="eastAsia"/>
        </w:rPr>
        <w:t>计算，具体见</w:t>
      </w:r>
      <w:r>
        <w:rPr>
          <w:rFonts w:hint="eastAsia"/>
        </w:rPr>
        <w:t>3.4.2</w:t>
      </w:r>
      <w:r>
        <w:rPr>
          <w:rFonts w:hint="eastAsia"/>
        </w:rPr>
        <w:t>节。</w:t>
      </w:r>
    </w:p>
    <w:p w14:paraId="15D9F08C" w14:textId="77777777" w:rsidR="00997F4D" w:rsidRDefault="00000000">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w:t>
      </w:r>
      <w:r>
        <w:rPr>
          <w:rFonts w:hint="eastAsia"/>
        </w:rPr>
        <w:t>popcount(xnor)</w:t>
      </w:r>
      <w:r>
        <w:rPr>
          <w:rFonts w:hint="eastAsia"/>
        </w:rPr>
        <w:t>运算，计算结果从一个</w:t>
      </w:r>
      <w:r>
        <w:rPr>
          <w:rFonts w:hint="eastAsia"/>
        </w:rPr>
        <w:t>PE</w:t>
      </w:r>
      <w:r>
        <w:rPr>
          <w:rFonts w:hint="eastAsia"/>
        </w:rPr>
        <w:t>通过寄存器传输到另一级</w:t>
      </w:r>
      <w:r>
        <w:rPr>
          <w:rFonts w:hint="eastAsia"/>
        </w:rPr>
        <w:t>PE</w:t>
      </w:r>
      <w:r>
        <w:rPr>
          <w:rFonts w:hint="eastAsia"/>
        </w:rPr>
        <w:t>，并自动完成乘加计算，相比于</w:t>
      </w:r>
      <w:r>
        <w:rPr>
          <w:rFonts w:hint="eastAsia"/>
        </w:rPr>
        <w:t>CPU</w:t>
      </w:r>
      <w:r>
        <w:rPr>
          <w:rFonts w:hint="eastAsia"/>
        </w:rPr>
        <w:t>中的标量计算，功耗可以降低</w:t>
      </w:r>
      <w:r>
        <w:rPr>
          <w:rFonts w:hint="eastAsia"/>
        </w:rPr>
        <w:t>10</w:t>
      </w:r>
      <w:r>
        <w:rPr>
          <w:rFonts w:hint="eastAsia"/>
        </w:rPr>
        <w:t>到</w:t>
      </w:r>
      <w:r>
        <w:rPr>
          <w:rFonts w:hint="eastAsia"/>
        </w:rPr>
        <w:t>15</w:t>
      </w:r>
      <w:r>
        <w:rPr>
          <w:rFonts w:hint="eastAsia"/>
        </w:rPr>
        <w:t>倍。在脉动阵列的输入和输出端口还包含了一系列的移位寄存器，用于实现数据的同步。</w:t>
      </w:r>
    </w:p>
    <w:p w14:paraId="64EDDF62" w14:textId="77777777" w:rsidR="00997F4D" w:rsidRDefault="00000000">
      <w:pPr>
        <w:jc w:val="center"/>
        <w:rPr>
          <w:rFonts w:ascii="Arial" w:hAnsi="Arial" w:cs="Arial"/>
        </w:rPr>
      </w:pPr>
      <w:r>
        <w:rPr>
          <w:rFonts w:ascii="Arial" w:hAnsi="Arial" w:cs="Arial"/>
          <w:noProof/>
        </w:rPr>
        <w:lastRenderedPageBreak/>
        <w:drawing>
          <wp:inline distT="0" distB="0" distL="114300" distR="114300" wp14:anchorId="0099B281" wp14:editId="2361B4F7">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72"/>
                    <a:srcRect/>
                    <a:stretch>
                      <a:fillRect/>
                    </a:stretch>
                  </pic:blipFill>
                  <pic:spPr>
                    <a:xfrm>
                      <a:off x="0" y="0"/>
                      <a:ext cx="4709795" cy="3268345"/>
                    </a:xfrm>
                    <a:prstGeom prst="rect">
                      <a:avLst/>
                    </a:prstGeom>
                  </pic:spPr>
                </pic:pic>
              </a:graphicData>
            </a:graphic>
          </wp:inline>
        </w:drawing>
      </w:r>
    </w:p>
    <w:p w14:paraId="149F991B" w14:textId="77777777" w:rsidR="00997F4D" w:rsidRDefault="00000000">
      <w:pPr>
        <w:pStyle w:val="aff2"/>
        <w:rPr>
          <w:rFonts w:ascii="Arial" w:hAnsi="Arial" w:cs="Arial"/>
        </w:rPr>
      </w:pPr>
      <w:r>
        <w:rPr>
          <w:rFonts w:hint="eastAsia"/>
        </w:rPr>
        <w:t>图</w:t>
      </w:r>
      <w:r>
        <w:rPr>
          <w:rFonts w:hint="eastAsia"/>
        </w:rPr>
        <w:t xml:space="preserve"> </w:t>
      </w:r>
      <w:r>
        <w:rPr>
          <w:rFonts w:hint="eastAsia"/>
        </w:rPr>
        <w:t>面向</w:t>
      </w:r>
      <w:r>
        <w:rPr>
          <w:rFonts w:hint="eastAsia"/>
        </w:rPr>
        <w:t>BCNN</w:t>
      </w:r>
      <w:r>
        <w:rPr>
          <w:rFonts w:hint="eastAsia"/>
        </w:rPr>
        <w:t>的新型脉动阵列结构示意图</w:t>
      </w:r>
    </w:p>
    <w:p w14:paraId="49C166DE" w14:textId="77777777" w:rsidR="00997F4D" w:rsidRDefault="00000000">
      <w:pPr>
        <w:numPr>
          <w:ilvl w:val="0"/>
          <w:numId w:val="9"/>
        </w:numPr>
      </w:pPr>
      <w:r>
        <w:rPr>
          <w:rFonts w:hint="eastAsia"/>
        </w:rPr>
        <w:t>不同数据流模式下的运行机制</w:t>
      </w:r>
    </w:p>
    <w:p w14:paraId="1B94261F" w14:textId="77777777" w:rsidR="00997F4D" w:rsidRDefault="00000000">
      <w:pPr>
        <w:ind w:firstLine="480"/>
      </w:pPr>
      <w:r>
        <w:rPr>
          <w:rFonts w:hint="eastAsia"/>
        </w:rPr>
        <w:t>新型脉动阵列结构支持权重固定和输出固定两种数据流模式，下面以矩阵乘加计算（如下公式</w:t>
      </w:r>
      <w:r>
        <w:rPr>
          <w:rFonts w:hint="eastAsia"/>
        </w:rPr>
        <w:t>3-2</w:t>
      </w:r>
      <w:r>
        <w:rPr>
          <w:rFonts w:hint="eastAsia"/>
        </w:rPr>
        <w:t>）为例，从</w:t>
      </w:r>
      <w:r>
        <w:rPr>
          <w:rFonts w:hint="eastAsia"/>
        </w:rPr>
        <w:t>ISA</w:t>
      </w:r>
      <w:r>
        <w:rPr>
          <w:rFonts w:hint="eastAsia"/>
        </w:rPr>
        <w:t>角度简要介绍一下两种模式下新型脉动阵列的运行机制，如图</w:t>
      </w:r>
      <w:r>
        <w:rPr>
          <w:rFonts w:hint="eastAsia"/>
        </w:rPr>
        <w:t xml:space="preserve"> </w:t>
      </w:r>
      <w:r>
        <w:rPr>
          <w:rFonts w:hint="eastAsia"/>
        </w:rPr>
        <w:t>所示。公式</w:t>
      </w:r>
      <w:r>
        <w:rPr>
          <w:rFonts w:hint="eastAsia"/>
        </w:rPr>
        <w:t>3-2</w:t>
      </w:r>
      <w:r>
        <w:rPr>
          <w:rFonts w:hint="eastAsia"/>
        </w:rPr>
        <w:t>中</w:t>
      </w:r>
      <w:r>
        <w:rPr>
          <w:rFonts w:hint="eastAsia"/>
        </w:rPr>
        <w:t>A</w:t>
      </w:r>
      <w:r>
        <w:rPr>
          <w:rFonts w:hint="eastAsia"/>
        </w:rPr>
        <w:t>为输入特征图矩阵，</w:t>
      </w:r>
      <w:r>
        <w:rPr>
          <w:rFonts w:hint="eastAsia"/>
        </w:rPr>
        <w:t>B</w:t>
      </w:r>
      <w:r>
        <w:rPr>
          <w:rFonts w:hint="eastAsia"/>
        </w:rPr>
        <w:t>为权重矩阵，</w:t>
      </w:r>
      <w:r>
        <w:rPr>
          <w:rFonts w:hint="eastAsia"/>
        </w:rPr>
        <w:t>C</w:t>
      </w:r>
      <w:r>
        <w:rPr>
          <w:rFonts w:hint="eastAsia"/>
        </w:rPr>
        <w:t>为输出特征图矩阵，因为</w:t>
      </w:r>
      <w:r>
        <w:rPr>
          <w:rFonts w:hint="eastAsia"/>
        </w:rPr>
        <w:t>BCNN</w:t>
      </w:r>
      <w:r>
        <w:rPr>
          <w:rFonts w:hint="eastAsia"/>
        </w:rPr>
        <w:t>算法中没有偏置层，所以在公式</w:t>
      </w:r>
      <w:r>
        <w:rPr>
          <w:rFonts w:hint="eastAsia"/>
        </w:rPr>
        <w:t>3-2</w:t>
      </w:r>
      <w:r>
        <w:rPr>
          <w:rFonts w:hint="eastAsia"/>
        </w:rPr>
        <w:t>中没有偏置矩阵，并且我们假设在此之前我们已经将相应的输入激活值、权重矩阵数据已经通过</w:t>
      </w:r>
      <w:r>
        <w:rPr>
          <w:rFonts w:hint="eastAsia"/>
        </w:rPr>
        <w:t>mvin</w:t>
      </w:r>
      <w:r>
        <w:rPr>
          <w:rFonts w:hint="eastAsia"/>
        </w:rPr>
        <w:t>指令存储进</w:t>
      </w:r>
      <w:r>
        <w:rPr>
          <w:rFonts w:hint="eastAsia"/>
        </w:rPr>
        <w:t>Databuffer</w:t>
      </w:r>
      <w:r>
        <w:rPr>
          <w:rFonts w:hint="eastAsia"/>
        </w:rPr>
        <w:t>中。</w:t>
      </w:r>
    </w:p>
    <w:p w14:paraId="1D873414" w14:textId="77777777" w:rsidR="00997F4D" w:rsidRDefault="00000000">
      <w:pPr>
        <w:pStyle w:val="aff5"/>
        <w:ind w:firstLineChars="0" w:firstLine="0"/>
        <w:jc w:val="both"/>
        <w:rPr>
          <w:rFonts w:hAnsi="Cambria Math"/>
        </w:rPr>
      </w:pPr>
      <w:r>
        <w:rPr>
          <w:rFonts w:hAnsi="Cambria Math" w:hint="eastAsia"/>
        </w:rPr>
        <w:tab/>
      </w:r>
      <m:oMath>
        <m:r>
          <m:rPr>
            <m:sty m:val="p"/>
          </m:rPr>
          <w:rPr>
            <w:rFonts w:ascii="Cambria Math" w:hAnsi="Cambria Math"/>
          </w:rPr>
          <m:t>C=A*B</m:t>
        </m:r>
      </m:oMath>
      <w:r>
        <w:rPr>
          <w:rFonts w:hAnsi="Cambria Math" w:hint="eastAsia"/>
        </w:rPr>
        <w:tab/>
        <w:t>(3-2)</w:t>
      </w:r>
    </w:p>
    <w:p w14:paraId="66E59B4F" w14:textId="77777777" w:rsidR="00997F4D" w:rsidRDefault="00000000">
      <w:pPr>
        <w:ind w:firstLine="480"/>
      </w:pPr>
      <w:r>
        <w:rPr>
          <w:rFonts w:hint="eastAsia"/>
        </w:rPr>
        <w:t>首先介绍输出固定模式下的</w:t>
      </w:r>
      <w:r>
        <w:rPr>
          <w:rFonts w:hint="eastAsia"/>
        </w:rPr>
        <w:t>ISA</w:t>
      </w:r>
      <w:r>
        <w:rPr>
          <w:rFonts w:hint="eastAsia"/>
        </w:rPr>
        <w:t>运行机制：</w:t>
      </w:r>
    </w:p>
    <w:p w14:paraId="118420CF" w14:textId="77777777" w:rsidR="00997F4D" w:rsidRDefault="00000000">
      <w:pPr>
        <w:numPr>
          <w:ilvl w:val="0"/>
          <w:numId w:val="11"/>
        </w:numPr>
        <w:ind w:firstLineChars="200" w:firstLine="480"/>
      </w:pPr>
      <w:r>
        <w:rPr>
          <w:rFonts w:hint="eastAsia"/>
        </w:rPr>
        <w:t>首先将矩阵</w:t>
      </w:r>
      <w:r>
        <w:rPr>
          <w:rFonts w:hint="eastAsia"/>
        </w:rPr>
        <w:t>A</w:t>
      </w:r>
      <w:r>
        <w:rPr>
          <w:rFonts w:hint="eastAsia"/>
        </w:rPr>
        <w:t>和矩阵</w:t>
      </w:r>
      <w:r>
        <w:rPr>
          <w:rFonts w:hint="eastAsia"/>
        </w:rPr>
        <w:t>B</w:t>
      </w:r>
      <w:r>
        <w:rPr>
          <w:rFonts w:hint="eastAsia"/>
        </w:rPr>
        <w:t>通过</w:t>
      </w:r>
      <w:r>
        <w:rPr>
          <w:rFonts w:hint="eastAsia"/>
        </w:rPr>
        <w:t>compute.preloaded</w:t>
      </w:r>
      <w:r>
        <w:rPr>
          <w:rFonts w:hint="eastAsia"/>
        </w:rPr>
        <w:t>指令按行依次加载进入脉动阵列，不断向前传播，在</w:t>
      </w:r>
      <w:r>
        <w:rPr>
          <w:rFonts w:hint="eastAsia"/>
        </w:rPr>
        <w:t>PE</w:t>
      </w:r>
      <w:r>
        <w:rPr>
          <w:rFonts w:hint="eastAsia"/>
        </w:rPr>
        <w:t>中完成</w:t>
      </w:r>
      <w:r>
        <w:rPr>
          <w:rFonts w:hint="eastAsia"/>
        </w:rPr>
        <w:t>popcount(xnor)</w:t>
      </w:r>
      <w:r>
        <w:rPr>
          <w:rFonts w:hint="eastAsia"/>
        </w:rPr>
        <w:t>计算并将结果与之前的部分和累加</w:t>
      </w:r>
      <w:r>
        <w:rPr>
          <w:rFonts w:hint="eastAsia"/>
        </w:rPr>
        <w:t>;</w:t>
      </w:r>
    </w:p>
    <w:p w14:paraId="14EB6963" w14:textId="77777777" w:rsidR="00997F4D" w:rsidRDefault="00000000">
      <w:pPr>
        <w:numPr>
          <w:ilvl w:val="0"/>
          <w:numId w:val="11"/>
        </w:numPr>
        <w:ind w:firstLineChars="200" w:firstLine="480"/>
      </w:pPr>
      <w:r>
        <w:rPr>
          <w:rFonts w:hint="eastAsia"/>
        </w:rPr>
        <w:t>将每个</w:t>
      </w:r>
      <w:r>
        <w:rPr>
          <w:rFonts w:hint="eastAsia"/>
        </w:rPr>
        <w:t>PE</w:t>
      </w:r>
      <w:r>
        <w:rPr>
          <w:rFonts w:hint="eastAsia"/>
        </w:rPr>
        <w:t>中计算得到的新的部分和固定保留在各自的</w:t>
      </w:r>
      <w:r>
        <w:rPr>
          <w:rFonts w:hint="eastAsia"/>
        </w:rPr>
        <w:t>PE</w:t>
      </w:r>
      <w:r>
        <w:rPr>
          <w:rFonts w:hint="eastAsia"/>
        </w:rPr>
        <w:t>中；</w:t>
      </w:r>
    </w:p>
    <w:p w14:paraId="2636B9AF" w14:textId="77777777" w:rsidR="00997F4D" w:rsidRDefault="00000000">
      <w:pPr>
        <w:numPr>
          <w:ilvl w:val="0"/>
          <w:numId w:val="11"/>
        </w:numPr>
        <w:ind w:firstLineChars="200" w:firstLine="480"/>
      </w:pPr>
      <w:r>
        <w:rPr>
          <w:rFonts w:hint="eastAsia"/>
        </w:rPr>
        <w:t>重复前两个步骤直至完成矩阵</w:t>
      </w:r>
      <w:r>
        <w:rPr>
          <w:rFonts w:hint="eastAsia"/>
        </w:rPr>
        <w:t>A</w:t>
      </w:r>
      <w:r>
        <w:rPr>
          <w:rFonts w:hint="eastAsia"/>
        </w:rPr>
        <w:t>和矩阵</w:t>
      </w:r>
      <w:r>
        <w:rPr>
          <w:rFonts w:hint="eastAsia"/>
        </w:rPr>
        <w:t>B</w:t>
      </w:r>
      <w:r>
        <w:rPr>
          <w:rFonts w:hint="eastAsia"/>
        </w:rPr>
        <w:t>的乘加计算，之后将输出特征图</w:t>
      </w:r>
      <w:r>
        <w:rPr>
          <w:rFonts w:hint="eastAsia"/>
        </w:rPr>
        <w:t>C</w:t>
      </w:r>
      <w:r>
        <w:rPr>
          <w:rFonts w:hint="eastAsia"/>
        </w:rPr>
        <w:t>读出到</w:t>
      </w:r>
      <w:r>
        <w:rPr>
          <w:rFonts w:hint="eastAsia"/>
        </w:rPr>
        <w:t>Databuffer</w:t>
      </w:r>
      <w:r>
        <w:rPr>
          <w:rFonts w:hint="eastAsia"/>
        </w:rPr>
        <w:t>中，过程中根据功能控制信号</w:t>
      </w:r>
      <w:r>
        <w:rPr>
          <w:rFonts w:hint="eastAsia"/>
        </w:rPr>
        <w:t>THS</w:t>
      </w:r>
      <w:r>
        <w:rPr>
          <w:rFonts w:hint="eastAsia"/>
        </w:rPr>
        <w:t>（</w:t>
      </w:r>
      <w:r>
        <w:rPr>
          <w:rFonts w:hint="eastAsia"/>
        </w:rPr>
        <w:t>Threshold</w:t>
      </w:r>
      <w:r>
        <w:rPr>
          <w:rFonts w:hint="eastAsia"/>
        </w:rPr>
        <w:t>，由</w:t>
      </w:r>
      <w:r>
        <w:rPr>
          <w:rFonts w:hint="eastAsia"/>
        </w:rPr>
        <w:t>config_ex</w:t>
      </w:r>
      <w:r>
        <w:rPr>
          <w:rFonts w:hint="eastAsia"/>
        </w:rPr>
        <w:t>指令</w:t>
      </w:r>
      <w:r>
        <w:rPr>
          <w:rFonts w:hint="eastAsia"/>
        </w:rPr>
        <w:lastRenderedPageBreak/>
        <w:t>配置）判断是否需要进行阈值比较</w:t>
      </w:r>
      <w:r>
        <w:rPr>
          <w:rFonts w:hint="eastAsia"/>
        </w:rPr>
        <w:t>-</w:t>
      </w:r>
      <w:r>
        <w:rPr>
          <w:rFonts w:hint="eastAsia"/>
        </w:rPr>
        <w:t>拼接计算。</w:t>
      </w:r>
    </w:p>
    <w:p w14:paraId="1C7E2354" w14:textId="77777777" w:rsidR="00997F4D" w:rsidRDefault="00000000">
      <w:pPr>
        <w:ind w:leftChars="200" w:left="480"/>
      </w:pPr>
      <w:r>
        <w:rPr>
          <w:rFonts w:hint="eastAsia"/>
        </w:rPr>
        <w:t>继续介绍权重固定模式下的</w:t>
      </w:r>
      <w:r>
        <w:rPr>
          <w:rFonts w:hint="eastAsia"/>
        </w:rPr>
        <w:t>ISA</w:t>
      </w:r>
      <w:r>
        <w:rPr>
          <w:rFonts w:hint="eastAsia"/>
        </w:rPr>
        <w:t>运行机制：</w:t>
      </w:r>
    </w:p>
    <w:p w14:paraId="2E1DFC33" w14:textId="77777777" w:rsidR="00997F4D" w:rsidRDefault="00000000">
      <w:pPr>
        <w:numPr>
          <w:ilvl w:val="0"/>
          <w:numId w:val="12"/>
        </w:numPr>
        <w:ind w:firstLineChars="200" w:firstLine="480"/>
      </w:pPr>
      <w:r>
        <w:rPr>
          <w:rFonts w:hint="eastAsia"/>
        </w:rPr>
        <w:t>首先通过</w:t>
      </w:r>
      <w:r>
        <w:rPr>
          <w:rFonts w:hint="eastAsia"/>
        </w:rPr>
        <w:t>preload</w:t>
      </w:r>
      <w:r>
        <w:rPr>
          <w:rFonts w:hint="eastAsia"/>
        </w:rPr>
        <w:t>指令将矩阵</w:t>
      </w:r>
      <w:r>
        <w:rPr>
          <w:rFonts w:hint="eastAsia"/>
        </w:rPr>
        <w:t>B</w:t>
      </w:r>
      <w:r>
        <w:rPr>
          <w:rFonts w:hint="eastAsia"/>
        </w:rPr>
        <w:t>预加载进入相应</w:t>
      </w:r>
      <w:r>
        <w:rPr>
          <w:rFonts w:hint="eastAsia"/>
        </w:rPr>
        <w:t>PE</w:t>
      </w:r>
      <w:r>
        <w:rPr>
          <w:rFonts w:hint="eastAsia"/>
        </w:rPr>
        <w:t>的缓存器中并固定；</w:t>
      </w:r>
    </w:p>
    <w:p w14:paraId="4F60EA39" w14:textId="77777777" w:rsidR="00997F4D" w:rsidRDefault="00000000">
      <w:pPr>
        <w:numPr>
          <w:ilvl w:val="0"/>
          <w:numId w:val="12"/>
        </w:numPr>
        <w:ind w:firstLineChars="200" w:firstLine="480"/>
      </w:pPr>
      <w:r>
        <w:rPr>
          <w:rFonts w:hint="eastAsia"/>
        </w:rPr>
        <w:t>紧接着通过</w:t>
      </w:r>
      <w:r>
        <w:rPr>
          <w:rFonts w:hint="eastAsia"/>
        </w:rPr>
        <w:t>compute.preloaded</w:t>
      </w:r>
      <w:r>
        <w:rPr>
          <w:rFonts w:hint="eastAsia"/>
        </w:rPr>
        <w:t>指令将矩阵</w:t>
      </w:r>
      <w:r>
        <w:rPr>
          <w:rFonts w:hint="eastAsia"/>
        </w:rPr>
        <w:t>A</w:t>
      </w:r>
      <w:r>
        <w:rPr>
          <w:rFonts w:hint="eastAsia"/>
        </w:rPr>
        <w:t>按行送入脉动阵列中并不断向前传播，此过程中每个周期每个</w:t>
      </w:r>
      <w:r>
        <w:rPr>
          <w:rFonts w:hint="eastAsia"/>
        </w:rPr>
        <w:t>PE</w:t>
      </w:r>
      <w:r>
        <w:rPr>
          <w:rFonts w:hint="eastAsia"/>
        </w:rPr>
        <w:t>完成一次</w:t>
      </w:r>
      <w:r>
        <w:rPr>
          <w:rFonts w:hint="eastAsia"/>
        </w:rPr>
        <w:t>popcount(xnor)</w:t>
      </w:r>
      <w:r>
        <w:rPr>
          <w:rFonts w:hint="eastAsia"/>
        </w:rPr>
        <w:t>计算并与上一级</w:t>
      </w:r>
      <w:r>
        <w:rPr>
          <w:rFonts w:hint="eastAsia"/>
        </w:rPr>
        <w:t>PE</w:t>
      </w:r>
      <w:r>
        <w:rPr>
          <w:rFonts w:hint="eastAsia"/>
        </w:rPr>
        <w:t>传播来的部分和进行累加，然后将得到的部分和结果向下一级传播；</w:t>
      </w:r>
    </w:p>
    <w:p w14:paraId="5406614D" w14:textId="77777777" w:rsidR="00997F4D" w:rsidRDefault="00000000">
      <w:pPr>
        <w:numPr>
          <w:ilvl w:val="0"/>
          <w:numId w:val="12"/>
        </w:numPr>
        <w:ind w:firstLineChars="200" w:firstLine="480"/>
      </w:pPr>
      <w:r>
        <w:rPr>
          <w:rFonts w:hint="eastAsia"/>
        </w:rPr>
        <w:t>部分后不断传输并累加经过最后一级</w:t>
      </w:r>
      <w:r>
        <w:rPr>
          <w:rFonts w:hint="eastAsia"/>
        </w:rPr>
        <w:t>PE</w:t>
      </w:r>
      <w:r>
        <w:rPr>
          <w:rFonts w:hint="eastAsia"/>
        </w:rPr>
        <w:t>后进入</w:t>
      </w:r>
      <w:r>
        <w:rPr>
          <w:rFonts w:hint="eastAsia"/>
        </w:rPr>
        <w:t>Accumulator</w:t>
      </w:r>
      <w:r>
        <w:rPr>
          <w:rFonts w:hint="eastAsia"/>
        </w:rPr>
        <w:t>，等待后续的累加操作；</w:t>
      </w:r>
    </w:p>
    <w:p w14:paraId="13CFA396" w14:textId="77777777" w:rsidR="00997F4D" w:rsidRDefault="00000000">
      <w:pPr>
        <w:numPr>
          <w:ilvl w:val="0"/>
          <w:numId w:val="12"/>
        </w:numPr>
        <w:ind w:firstLineChars="200" w:firstLine="480"/>
        <w:rPr>
          <w:rFonts w:ascii="Helvetica" w:eastAsia="Helvetica" w:hAnsi="Helvetica" w:cs="Helvetica"/>
          <w:color w:val="333333"/>
          <w:shd w:val="clear" w:color="auto" w:fill="FFFFFF"/>
        </w:rPr>
      </w:pPr>
      <w:r>
        <w:rPr>
          <w:rFonts w:hint="eastAsia"/>
        </w:rPr>
        <w:t>重复步骤二、三直至完成矩阵乘法运算后，将</w:t>
      </w:r>
      <w:r>
        <w:rPr>
          <w:rFonts w:hint="eastAsia"/>
        </w:rPr>
        <w:t>Accumulator</w:t>
      </w:r>
      <w:r>
        <w:rPr>
          <w:rFonts w:hint="eastAsia"/>
        </w:rPr>
        <w:t>中的输出特征图</w:t>
      </w:r>
      <w:r>
        <w:rPr>
          <w:rFonts w:hint="eastAsia"/>
        </w:rPr>
        <w:t>C</w:t>
      </w:r>
      <w:r>
        <w:rPr>
          <w:rFonts w:hint="eastAsia"/>
        </w:rPr>
        <w:t>通过数据移动指令返回</w:t>
      </w:r>
      <w:r>
        <w:rPr>
          <w:rFonts w:hint="eastAsia"/>
        </w:rPr>
        <w:t>DRAM</w:t>
      </w:r>
      <w:r>
        <w:rPr>
          <w:rFonts w:hint="eastAsia"/>
        </w:rPr>
        <w:t>中，此过程中可通过地址信号的比特</w:t>
      </w:r>
      <w:r>
        <w:rPr>
          <w:rFonts w:hint="eastAsia"/>
        </w:rPr>
        <w:t>29</w:t>
      </w:r>
      <w:r>
        <w:rPr>
          <w:rFonts w:hint="eastAsia"/>
        </w:rPr>
        <w:t>（可参考</w:t>
      </w:r>
      <w:r>
        <w:rPr>
          <w:rFonts w:hint="eastAsia"/>
        </w:rPr>
        <w:t>3.5.1</w:t>
      </w:r>
      <w:r>
        <w:rPr>
          <w:rFonts w:hint="eastAsia"/>
        </w:rPr>
        <w:t>中的寻址策略）判断是否需要进行阈值比较</w:t>
      </w:r>
      <w:r>
        <w:rPr>
          <w:rFonts w:hint="eastAsia"/>
        </w:rPr>
        <w:t>-</w:t>
      </w:r>
      <w:r>
        <w:rPr>
          <w:rFonts w:hint="eastAsia"/>
        </w:rPr>
        <w:t>拼接计算。</w:t>
      </w:r>
    </w:p>
    <w:p w14:paraId="1FC37874" w14:textId="77777777" w:rsidR="00997F4D" w:rsidRDefault="00000000">
      <w:pPr>
        <w:jc w:val="center"/>
        <w:rPr>
          <w:rFonts w:ascii="Helvetica" w:eastAsia="Helvetica" w:hAnsi="Helvetica" w:cs="Helvetica"/>
          <w:color w:val="333333"/>
          <w:shd w:val="clear" w:color="auto" w:fill="FFFFFF"/>
        </w:rPr>
      </w:pPr>
      <w:r>
        <w:rPr>
          <w:rFonts w:ascii="Helvetica" w:eastAsia="Helvetica" w:hAnsi="Helvetica" w:cs="Helvetica"/>
          <w:noProof/>
          <w:color w:val="333333"/>
          <w:shd w:val="clear" w:color="auto" w:fill="FFFFFF"/>
        </w:rPr>
        <w:drawing>
          <wp:inline distT="0" distB="0" distL="114300" distR="114300" wp14:anchorId="766820C0" wp14:editId="13BD53DC">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73"/>
                    <a:srcRect/>
                    <a:stretch>
                      <a:fillRect/>
                    </a:stretch>
                  </pic:blipFill>
                  <pic:spPr>
                    <a:xfrm>
                      <a:off x="0" y="0"/>
                      <a:ext cx="5845175" cy="3281045"/>
                    </a:xfrm>
                    <a:prstGeom prst="rect">
                      <a:avLst/>
                    </a:prstGeom>
                    <a:ln>
                      <a:noFill/>
                    </a:ln>
                  </pic:spPr>
                </pic:pic>
              </a:graphicData>
            </a:graphic>
          </wp:inline>
        </w:drawing>
      </w:r>
    </w:p>
    <w:p w14:paraId="28F0AE25" w14:textId="77777777" w:rsidR="00997F4D" w:rsidRDefault="00000000">
      <w:pPr>
        <w:pStyle w:val="aff2"/>
      </w:pPr>
      <w:r>
        <w:rPr>
          <w:rFonts w:hint="eastAsia"/>
        </w:rPr>
        <w:t>图</w:t>
      </w:r>
      <w:r>
        <w:rPr>
          <w:rFonts w:hint="eastAsia"/>
        </w:rPr>
        <w:t xml:space="preserve"> </w:t>
      </w:r>
      <w:r>
        <w:rPr>
          <w:rFonts w:hint="eastAsia"/>
        </w:rPr>
        <w:t>不同数据流模式下的运行机制</w:t>
      </w:r>
    </w:p>
    <w:p w14:paraId="3455772B" w14:textId="77777777" w:rsidR="00997F4D" w:rsidRDefault="00000000">
      <w:pPr>
        <w:pStyle w:val="aff2"/>
      </w:pPr>
      <w:r>
        <w:rPr>
          <w:rFonts w:hint="eastAsia"/>
        </w:rPr>
        <w:t>（图</w:t>
      </w:r>
      <w:r>
        <w:rPr>
          <w:rFonts w:hint="eastAsia"/>
        </w:rPr>
        <w:t>a</w:t>
      </w:r>
      <w:r>
        <w:rPr>
          <w:rFonts w:hint="eastAsia"/>
        </w:rPr>
        <w:t>为输出固定模式下，图</w:t>
      </w:r>
      <w:r>
        <w:rPr>
          <w:rFonts w:hint="eastAsia"/>
        </w:rPr>
        <w:t>b</w:t>
      </w:r>
      <w:r>
        <w:rPr>
          <w:rFonts w:hint="eastAsia"/>
        </w:rPr>
        <w:t>为权重固定模式下）</w:t>
      </w:r>
    </w:p>
    <w:p w14:paraId="4DC9692A" w14:textId="77777777" w:rsidR="00997F4D" w:rsidRDefault="00000000">
      <w:pPr>
        <w:pStyle w:val="3"/>
      </w:pPr>
      <w:r>
        <w:rPr>
          <w:rFonts w:hint="eastAsia"/>
        </w:rPr>
        <w:t>复数卷积运算单元设计</w:t>
      </w:r>
    </w:p>
    <w:p w14:paraId="42D4411B" w14:textId="77777777" w:rsidR="00997F4D" w:rsidRDefault="00000000">
      <w:pPr>
        <w:ind w:firstLine="480"/>
      </w:pPr>
      <w:r>
        <w:rPr>
          <w:rFonts w:hint="eastAsia"/>
        </w:rPr>
        <w:t>上一小节中我们从</w:t>
      </w:r>
      <w:r>
        <w:rPr>
          <w:rFonts w:hint="eastAsia"/>
        </w:rPr>
        <w:t>SATU</w:t>
      </w:r>
      <w:r>
        <w:rPr>
          <w:rFonts w:hint="eastAsia"/>
        </w:rPr>
        <w:t>出发，先说明了</w:t>
      </w:r>
      <w:r>
        <w:rPr>
          <w:rFonts w:hint="eastAsia"/>
        </w:rPr>
        <w:t>SATU</w:t>
      </w:r>
      <w:r>
        <w:rPr>
          <w:rFonts w:hint="eastAsia"/>
        </w:rPr>
        <w:t>的整体结构和数据通路，然后进一步阐述了针对</w:t>
      </w:r>
      <w:r>
        <w:rPr>
          <w:rFonts w:hint="eastAsia"/>
        </w:rPr>
        <w:t>BCNN</w:t>
      </w:r>
      <w:r>
        <w:rPr>
          <w:rFonts w:hint="eastAsia"/>
        </w:rPr>
        <w:t>设计的新型脉动阵列的结构以及其不同模式下的运行机制，这</w:t>
      </w:r>
      <w:r>
        <w:rPr>
          <w:rFonts w:hint="eastAsia"/>
        </w:rPr>
        <w:lastRenderedPageBreak/>
        <w:t>一小节我们将深入到脉动阵列内部的</w:t>
      </w:r>
      <w:r>
        <w:rPr>
          <w:rFonts w:hint="eastAsia"/>
        </w:rPr>
        <w:t>PE</w:t>
      </w:r>
      <w:r>
        <w:rPr>
          <w:rFonts w:hint="eastAsia"/>
        </w:rPr>
        <w:t>中，从电路层面阐述不同模式下</w:t>
      </w:r>
      <w:r>
        <w:rPr>
          <w:rFonts w:hint="eastAsia"/>
        </w:rPr>
        <w:t>PE</w:t>
      </w:r>
      <w:r>
        <w:rPr>
          <w:rFonts w:hint="eastAsia"/>
        </w:rPr>
        <w:t>的结构和运行机制，并介绍多通道并行的</w:t>
      </w:r>
      <w:r>
        <w:rPr>
          <w:rFonts w:hint="eastAsia"/>
        </w:rPr>
        <w:t>popcount(xnor)</w:t>
      </w:r>
      <w:r>
        <w:rPr>
          <w:rFonts w:hint="eastAsia"/>
        </w:rPr>
        <w:t>计算模块。</w:t>
      </w:r>
    </w:p>
    <w:p w14:paraId="63D28245" w14:textId="77777777" w:rsidR="00997F4D" w:rsidRDefault="00000000">
      <w:pPr>
        <w:numPr>
          <w:ilvl w:val="0"/>
          <w:numId w:val="13"/>
        </w:numPr>
      </w:pPr>
      <w:r>
        <w:rPr>
          <w:rFonts w:hint="eastAsia"/>
        </w:rPr>
        <w:t>输出固定模式的</w:t>
      </w:r>
      <w:r>
        <w:rPr>
          <w:rFonts w:hint="eastAsia"/>
        </w:rPr>
        <w:t>PE</w:t>
      </w:r>
    </w:p>
    <w:p w14:paraId="1DDC8CA0" w14:textId="77777777" w:rsidR="00997F4D" w:rsidRDefault="00000000">
      <w:pPr>
        <w:ind w:firstLine="480"/>
      </w:pPr>
      <w:r>
        <w:rPr>
          <w:rFonts w:hint="eastAsia"/>
        </w:rPr>
        <w:t>首先介绍输出固定模式</w:t>
      </w:r>
      <w:r>
        <w:rPr>
          <w:rFonts w:hint="eastAsia"/>
        </w:rPr>
        <w:t xml:space="preserve"> </w:t>
      </w:r>
      <w:r>
        <w:rPr>
          <w:rFonts w:hint="eastAsia"/>
        </w:rPr>
        <w:t>下的</w:t>
      </w:r>
      <w:r>
        <w:rPr>
          <w:rFonts w:hint="eastAsia"/>
        </w:rPr>
        <w:t>PE</w:t>
      </w:r>
      <w:r>
        <w:rPr>
          <w:rFonts w:hint="eastAsia"/>
        </w:rPr>
        <w:t>，其电路结构如图</w:t>
      </w:r>
      <w:r>
        <w:rPr>
          <w:rFonts w:hint="eastAsia"/>
        </w:rPr>
        <w:t xml:space="preserve"> </w:t>
      </w:r>
      <w:r>
        <w:rPr>
          <w:rFonts w:hint="eastAsia"/>
        </w:rPr>
        <w:t>所示。每个</w:t>
      </w:r>
      <w:r>
        <w:rPr>
          <w:rFonts w:hint="eastAsia"/>
        </w:rPr>
        <w:t>PE</w:t>
      </w:r>
      <w:r>
        <w:rPr>
          <w:rFonts w:hint="eastAsia"/>
        </w:rPr>
        <w:t>中包含了一个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w:t>
      </w:r>
      <w:r>
        <w:rPr>
          <w:rFonts w:hint="eastAsia"/>
        </w:rPr>
        <w:t>popcount(xnor)</w:t>
      </w:r>
      <w:r>
        <w:rPr>
          <w:rFonts w:hint="eastAsia"/>
        </w:rPr>
        <w:t>计算模块、两个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位为虚部）的进位保留加法器（</w:t>
      </w:r>
      <w:r>
        <w:rPr>
          <w:rFonts w:hint="eastAsia"/>
        </w:rPr>
        <w:t>CSA</w:t>
      </w:r>
      <w:r>
        <w:rPr>
          <w:rFonts w:hint="eastAsia"/>
        </w:rPr>
        <w:t>）、两个寄存器、两个外部控制逻辑块以及三个二选</w:t>
      </w:r>
      <w:proofErr w:type="gramStart"/>
      <w:r>
        <w:rPr>
          <w:rFonts w:hint="eastAsia"/>
        </w:rPr>
        <w:t>一</w:t>
      </w:r>
      <w:proofErr w:type="gramEnd"/>
      <w:r>
        <w:rPr>
          <w:rFonts w:hint="eastAsia"/>
        </w:rPr>
        <w:t>选择器。之所以使用</w:t>
      </w:r>
      <w:r>
        <w:rPr>
          <w:rFonts w:hint="eastAsia"/>
        </w:rPr>
        <w:t>32</w:t>
      </w:r>
      <w:r>
        <w:rPr>
          <w:rFonts w:hint="eastAsia"/>
        </w:rPr>
        <w:t>位的加法器就是为了避免计算过程的精度损失。除此之外还有一些其他的组件，例如双缓冲（</w:t>
      </w:r>
      <w:r>
        <w:rPr>
          <w:rFonts w:hint="eastAsia"/>
        </w:rPr>
        <w:t>double buffer</w:t>
      </w:r>
      <w:r>
        <w:rPr>
          <w:rFonts w:hint="eastAsia"/>
        </w:rPr>
        <w:t>）和外围逻辑电路（</w:t>
      </w:r>
      <w:r>
        <w:rPr>
          <w:rFonts w:hint="eastAsia"/>
        </w:rPr>
        <w:t>peripheral logic</w:t>
      </w:r>
      <w:r>
        <w:rPr>
          <w:rFonts w:hint="eastAsia"/>
        </w:rPr>
        <w:t>，</w:t>
      </w:r>
      <w:r>
        <w:rPr>
          <w:rFonts w:hint="eastAsia"/>
        </w:rPr>
        <w:t>PL)</w:t>
      </w:r>
      <w:r>
        <w:rPr>
          <w:rFonts w:hint="eastAsia"/>
        </w:rPr>
        <w:t>。双缓冲主要用于缓冲输入数据便于后续的计算，且通过双缓冲可以在当前计算周期未完成的情况下将先前的计算结果从脉动阵列输出，实现了</w:t>
      </w:r>
      <w:r>
        <w:rPr>
          <w:rFonts w:hint="eastAsia"/>
        </w:rPr>
        <w:t>non-stop</w:t>
      </w:r>
      <w:r>
        <w:rPr>
          <w:rFonts w:hint="eastAsia"/>
        </w:rPr>
        <w:t>计算，极大的提高了计算效率。外围逻辑电路可用于对输出结果进行移位操作，以达到</w:t>
      </w:r>
      <w:proofErr w:type="gramStart"/>
      <w:r>
        <w:rPr>
          <w:rFonts w:hint="eastAsia"/>
        </w:rPr>
        <w:t>缩减位宽的</w:t>
      </w:r>
      <w:proofErr w:type="gramEnd"/>
      <w:r>
        <w:rPr>
          <w:rFonts w:hint="eastAsia"/>
        </w:rPr>
        <w:t>作用。为了减少关键路径的延迟，每个</w:t>
      </w:r>
      <w:r>
        <w:rPr>
          <w:rFonts w:hint="eastAsia"/>
        </w:rPr>
        <w:t>PE</w:t>
      </w:r>
      <w:r>
        <w:rPr>
          <w:rFonts w:hint="eastAsia"/>
        </w:rPr>
        <w:t>都拥有两个加法器、寄存器和两套独立的数据通路，每个通路负责一个寄存器。因此每个寄存器有一个独立的加法器和一个外围逻辑电路。针对两条数据通路，我们在电路的输入端和</w:t>
      </w:r>
      <w:proofErr w:type="gramStart"/>
      <w:r>
        <w:rPr>
          <w:rFonts w:hint="eastAsia"/>
        </w:rPr>
        <w:t>输出端各添加</w:t>
      </w:r>
      <w:proofErr w:type="gramEnd"/>
      <w:r>
        <w:rPr>
          <w:rFonts w:hint="eastAsia"/>
        </w:rPr>
        <w:t>两个二选</w:t>
      </w:r>
      <w:proofErr w:type="gramStart"/>
      <w:r>
        <w:rPr>
          <w:rFonts w:hint="eastAsia"/>
        </w:rPr>
        <w:t>一</w:t>
      </w:r>
      <w:proofErr w:type="gramEnd"/>
      <w:r>
        <w:rPr>
          <w:rFonts w:hint="eastAsia"/>
        </w:rPr>
        <w:t>mux</w:t>
      </w:r>
      <w:r>
        <w:rPr>
          <w:rFonts w:hint="eastAsia"/>
        </w:rPr>
        <w:t>和一个二选</w:t>
      </w:r>
      <w:proofErr w:type="gramStart"/>
      <w:r>
        <w:rPr>
          <w:rFonts w:hint="eastAsia"/>
        </w:rPr>
        <w:t>一</w:t>
      </w:r>
      <w:proofErr w:type="gramEnd"/>
      <w:r>
        <w:rPr>
          <w:rFonts w:hint="eastAsia"/>
        </w:rPr>
        <w:t>mux</w:t>
      </w:r>
      <w:r>
        <w:rPr>
          <w:rFonts w:hint="eastAsia"/>
        </w:rPr>
        <w:t>，电路还有一个</w:t>
      </w:r>
      <w:r>
        <w:rPr>
          <w:rFonts w:hint="eastAsia"/>
        </w:rPr>
        <w:t>1</w:t>
      </w:r>
      <w:r>
        <w:rPr>
          <w:rFonts w:hint="eastAsia"/>
        </w:rPr>
        <w:t>比特控制信号</w:t>
      </w:r>
      <w:r>
        <w:rPr>
          <w:rFonts w:hint="eastAsia"/>
        </w:rPr>
        <w:t>PROP</w:t>
      </w:r>
      <w:r>
        <w:rPr>
          <w:rFonts w:hint="eastAsia"/>
        </w:rPr>
        <w:t>（</w:t>
      </w:r>
      <w:r>
        <w:rPr>
          <w:rFonts w:hint="eastAsia"/>
        </w:rPr>
        <w:t>Propagation</w:t>
      </w:r>
      <w:r>
        <w:rPr>
          <w:rFonts w:hint="eastAsia"/>
        </w:rPr>
        <w:t>）作为</w:t>
      </w:r>
      <w:r>
        <w:rPr>
          <w:rFonts w:hint="eastAsia"/>
        </w:rPr>
        <w:t>mux</w:t>
      </w:r>
      <w:r>
        <w:rPr>
          <w:rFonts w:hint="eastAsia"/>
        </w:rPr>
        <w:t>的选择信号，通过此三者可选择哪条通路用于计算，哪条通路用于传播。</w:t>
      </w:r>
    </w:p>
    <w:p w14:paraId="310B9DC2" w14:textId="77777777" w:rsidR="00997F4D" w:rsidRDefault="00000000">
      <w:pPr>
        <w:ind w:firstLine="480"/>
      </w:pPr>
      <w:r>
        <w:rPr>
          <w:rFonts w:hint="eastAsia"/>
        </w:rPr>
        <w:t>根据</w:t>
      </w:r>
      <w:r>
        <w:rPr>
          <w:rFonts w:hint="eastAsia"/>
        </w:rPr>
        <w:t>3.4.3</w:t>
      </w:r>
      <w:r>
        <w:rPr>
          <w:rFonts w:hint="eastAsia"/>
        </w:rPr>
        <w:t>节中对输出固定模式下脉动阵列的</w:t>
      </w:r>
      <w:r>
        <w:rPr>
          <w:rFonts w:hint="eastAsia"/>
        </w:rPr>
        <w:t>ISA</w:t>
      </w:r>
      <w:r>
        <w:rPr>
          <w:rFonts w:hint="eastAsia"/>
        </w:rPr>
        <w:t>运行机制的描述，以计算公式</w:t>
      </w:r>
      <w:r>
        <w:rPr>
          <w:rFonts w:hint="eastAsia"/>
        </w:rPr>
        <w:t>3-2</w:t>
      </w:r>
      <w:r>
        <w:rPr>
          <w:rFonts w:hint="eastAsia"/>
        </w:rPr>
        <w:t>的矩阵运算为例，在计算开始的第一步，需先</w:t>
      </w:r>
      <w:proofErr w:type="gramStart"/>
      <w:r>
        <w:rPr>
          <w:rFonts w:hint="eastAsia"/>
        </w:rPr>
        <w:t>将全零的</w:t>
      </w:r>
      <w:proofErr w:type="gramEnd"/>
      <w:r>
        <w:rPr>
          <w:rFonts w:hint="eastAsia"/>
        </w:rPr>
        <w:t>偏置矩阵</w:t>
      </w:r>
      <w:r>
        <w:rPr>
          <w:rFonts w:hint="eastAsia"/>
        </w:rPr>
        <w:t>D</w:t>
      </w:r>
      <w:r>
        <w:rPr>
          <w:rFonts w:hint="eastAsia"/>
        </w:rPr>
        <w:t>从</w:t>
      </w:r>
      <w:r>
        <w:rPr>
          <w:rFonts w:hint="eastAsia"/>
        </w:rPr>
        <w:t>in_d</w:t>
      </w:r>
      <w:r>
        <w:rPr>
          <w:rFonts w:hint="eastAsia"/>
        </w:rPr>
        <w:t>端口预加载到</w:t>
      </w:r>
      <w:r>
        <w:rPr>
          <w:rFonts w:hint="eastAsia"/>
        </w:rPr>
        <w:t>PE</w:t>
      </w:r>
      <w:r>
        <w:rPr>
          <w:rFonts w:hint="eastAsia"/>
        </w:rPr>
        <w:t>的缓冲器中，此时</w:t>
      </w:r>
      <w:r>
        <w:rPr>
          <w:rFonts w:hint="eastAsia"/>
        </w:rPr>
        <w:t>PROG</w:t>
      </w:r>
      <w:r>
        <w:rPr>
          <w:rFonts w:hint="eastAsia"/>
        </w:rPr>
        <w:t>信号配置为低电平，矩阵</w:t>
      </w:r>
      <w:r>
        <w:rPr>
          <w:rFonts w:hint="eastAsia"/>
        </w:rPr>
        <w:t>D</w:t>
      </w:r>
      <w:r>
        <w:rPr>
          <w:rFonts w:hint="eastAsia"/>
        </w:rPr>
        <w:t>中元素通过传播通路进入寄存器</w:t>
      </w:r>
      <w:r>
        <w:rPr>
          <w:rFonts w:hint="eastAsia"/>
        </w:rPr>
        <w:t>C2</w:t>
      </w:r>
      <w:r>
        <w:rPr>
          <w:rFonts w:hint="eastAsia"/>
        </w:rPr>
        <w:t>，又从</w:t>
      </w:r>
      <w:r>
        <w:rPr>
          <w:rFonts w:hint="eastAsia"/>
        </w:rPr>
        <w:t>out_c</w:t>
      </w:r>
      <w:r>
        <w:rPr>
          <w:rFonts w:hint="eastAsia"/>
        </w:rPr>
        <w:t>端输出进入下一个</w:t>
      </w:r>
      <w:r>
        <w:rPr>
          <w:rFonts w:hint="eastAsia"/>
        </w:rPr>
        <w:t>PE</w:t>
      </w:r>
      <w:r>
        <w:rPr>
          <w:rFonts w:hint="eastAsia"/>
        </w:rPr>
        <w:t>，经过不断传播，矩阵</w:t>
      </w:r>
      <w:r>
        <w:rPr>
          <w:rFonts w:hint="eastAsia"/>
        </w:rPr>
        <w:t>D</w:t>
      </w:r>
      <w:r>
        <w:rPr>
          <w:rFonts w:hint="eastAsia"/>
        </w:rPr>
        <w:t>按需分布在脉动阵列中。紧接着输入特征图矩阵</w:t>
      </w:r>
      <w:r>
        <w:rPr>
          <w:rFonts w:hint="eastAsia"/>
        </w:rPr>
        <w:t>A</w:t>
      </w:r>
      <w:r>
        <w:rPr>
          <w:rFonts w:hint="eastAsia"/>
        </w:rPr>
        <w:t>和权重矩阵</w:t>
      </w:r>
      <w:r>
        <w:rPr>
          <w:rFonts w:hint="eastAsia"/>
        </w:rPr>
        <w:t>B</w:t>
      </w:r>
      <w:r>
        <w:rPr>
          <w:rFonts w:hint="eastAsia"/>
        </w:rPr>
        <w:t>分别从</w:t>
      </w:r>
      <w:r>
        <w:rPr>
          <w:rFonts w:hint="eastAsia"/>
        </w:rPr>
        <w:t>in_a</w:t>
      </w:r>
      <w:r>
        <w:rPr>
          <w:rFonts w:hint="eastAsia"/>
        </w:rPr>
        <w:t>和</w:t>
      </w:r>
      <w:r>
        <w:rPr>
          <w:rFonts w:hint="eastAsia"/>
        </w:rPr>
        <w:t>in_b</w:t>
      </w:r>
      <w:r>
        <w:rPr>
          <w:rFonts w:hint="eastAsia"/>
        </w:rPr>
        <w:t>端口进入</w:t>
      </w:r>
      <w:r>
        <w:rPr>
          <w:rFonts w:hint="eastAsia"/>
        </w:rPr>
        <w:t>PE</w:t>
      </w:r>
      <w:r>
        <w:rPr>
          <w:rFonts w:hint="eastAsia"/>
        </w:rPr>
        <w:t>，此时</w:t>
      </w:r>
      <w:r>
        <w:rPr>
          <w:rFonts w:hint="eastAsia"/>
        </w:rPr>
        <w:t>PROG</w:t>
      </w:r>
      <w:r>
        <w:rPr>
          <w:rFonts w:hint="eastAsia"/>
        </w:rPr>
        <w:t>信号跳变为高电平，</w:t>
      </w:r>
      <w:r>
        <w:rPr>
          <w:rFonts w:hint="eastAsia"/>
        </w:rPr>
        <w:t>A</w:t>
      </w:r>
      <w:r>
        <w:rPr>
          <w:rFonts w:hint="eastAsia"/>
        </w:rPr>
        <w:t>和</w:t>
      </w:r>
      <w:r>
        <w:rPr>
          <w:rFonts w:hint="eastAsia"/>
        </w:rPr>
        <w:t>B</w:t>
      </w:r>
      <w:r>
        <w:rPr>
          <w:rFonts w:hint="eastAsia"/>
        </w:rPr>
        <w:t>的对应元素进入</w:t>
      </w:r>
      <w:r>
        <w:rPr>
          <w:rFonts w:hint="eastAsia"/>
        </w:rPr>
        <w:t>BC_POPC(XNOR)</w:t>
      </w:r>
      <w:r>
        <w:rPr>
          <w:rFonts w:hint="eastAsia"/>
        </w:rPr>
        <w:t>进行复数</w:t>
      </w:r>
      <w:r>
        <w:rPr>
          <w:rFonts w:hint="eastAsia"/>
        </w:rPr>
        <w:t>popcount(xnor)</w:t>
      </w:r>
      <w:r>
        <w:rPr>
          <w:rFonts w:hint="eastAsia"/>
        </w:rPr>
        <w:t>计算的同时，又分别从</w:t>
      </w:r>
      <w:r>
        <w:rPr>
          <w:rFonts w:hint="eastAsia"/>
        </w:rPr>
        <w:t>out_a</w:t>
      </w:r>
      <w:r>
        <w:rPr>
          <w:rFonts w:hint="eastAsia"/>
        </w:rPr>
        <w:t>和</w:t>
      </w:r>
      <w:r>
        <w:rPr>
          <w:rFonts w:hint="eastAsia"/>
        </w:rPr>
        <w:t>out_b</w:t>
      </w:r>
      <w:r>
        <w:rPr>
          <w:rFonts w:hint="eastAsia"/>
        </w:rPr>
        <w:t>端口输出并通过</w:t>
      </w:r>
      <w:r>
        <w:rPr>
          <w:rFonts w:hint="eastAsia"/>
        </w:rPr>
        <w:t>pipeline</w:t>
      </w:r>
      <w:r>
        <w:rPr>
          <w:rFonts w:hint="eastAsia"/>
        </w:rPr>
        <w:t>寄存器进入下一级</w:t>
      </w:r>
      <w:r>
        <w:rPr>
          <w:rFonts w:hint="eastAsia"/>
        </w:rPr>
        <w:t>PE</w:t>
      </w:r>
      <w:r>
        <w:rPr>
          <w:rFonts w:hint="eastAsia"/>
        </w:rPr>
        <w:t>。</w:t>
      </w:r>
      <w:r>
        <w:rPr>
          <w:rFonts w:hint="eastAsia"/>
        </w:rPr>
        <w:t>BC_POPC(XNOR)</w:t>
      </w:r>
      <w:r>
        <w:rPr>
          <w:rFonts w:hint="eastAsia"/>
        </w:rPr>
        <w:t>模块完成计算后将结果送入缓存</w:t>
      </w:r>
      <w:r>
        <w:rPr>
          <w:rFonts w:hint="eastAsia"/>
        </w:rPr>
        <w:t>buffer</w:t>
      </w:r>
      <w:r>
        <w:rPr>
          <w:rFonts w:hint="eastAsia"/>
        </w:rPr>
        <w:t>中，随后缓存</w:t>
      </w:r>
      <w:r>
        <w:rPr>
          <w:rFonts w:hint="eastAsia"/>
        </w:rPr>
        <w:t>buffer</w:t>
      </w:r>
      <w:r>
        <w:rPr>
          <w:rFonts w:hint="eastAsia"/>
        </w:rPr>
        <w:t>又将数据送往两个加法器中，分别与寄存器</w:t>
      </w:r>
      <w:r>
        <w:rPr>
          <w:rFonts w:hint="eastAsia"/>
        </w:rPr>
        <w:t>C1</w:t>
      </w:r>
      <w:r>
        <w:rPr>
          <w:rFonts w:hint="eastAsia"/>
        </w:rPr>
        <w:t>与</w:t>
      </w:r>
      <w:r>
        <w:rPr>
          <w:rFonts w:hint="eastAsia"/>
        </w:rPr>
        <w:t>C2</w:t>
      </w:r>
      <w:r>
        <w:rPr>
          <w:rFonts w:hint="eastAsia"/>
        </w:rPr>
        <w:t>暂存的累加值进行累加，但只有左侧通路新的累加值能返回寄存器</w:t>
      </w:r>
      <w:r>
        <w:rPr>
          <w:rFonts w:hint="eastAsia"/>
        </w:rPr>
        <w:t>C2</w:t>
      </w:r>
      <w:r>
        <w:rPr>
          <w:rFonts w:hint="eastAsia"/>
        </w:rPr>
        <w:t>。在完成式</w:t>
      </w:r>
      <w:r>
        <w:rPr>
          <w:rFonts w:hint="eastAsia"/>
        </w:rPr>
        <w:t>3-2</w:t>
      </w:r>
      <w:r>
        <w:rPr>
          <w:rFonts w:hint="eastAsia"/>
        </w:rPr>
        <w:t>的矩阵乘加运算得</w:t>
      </w:r>
      <w:r>
        <w:rPr>
          <w:rFonts w:hint="eastAsia"/>
        </w:rPr>
        <w:lastRenderedPageBreak/>
        <w:t>到输出矩阵</w:t>
      </w:r>
      <w:r>
        <w:rPr>
          <w:rFonts w:hint="eastAsia"/>
        </w:rPr>
        <w:t>C</w:t>
      </w:r>
      <w:r>
        <w:rPr>
          <w:rFonts w:hint="eastAsia"/>
        </w:rPr>
        <w:t>（此时矩阵</w:t>
      </w:r>
      <w:r>
        <w:rPr>
          <w:rFonts w:hint="eastAsia"/>
        </w:rPr>
        <w:t>C</w:t>
      </w:r>
      <w:r>
        <w:rPr>
          <w:rFonts w:hint="eastAsia"/>
        </w:rPr>
        <w:t>的各元素存储在各个</w:t>
      </w:r>
      <w:r>
        <w:rPr>
          <w:rFonts w:hint="eastAsia"/>
        </w:rPr>
        <w:t>PE</w:t>
      </w:r>
      <w:r>
        <w:rPr>
          <w:rFonts w:hint="eastAsia"/>
        </w:rPr>
        <w:t>的</w:t>
      </w:r>
      <w:r>
        <w:rPr>
          <w:rFonts w:hint="eastAsia"/>
        </w:rPr>
        <w:t>C2</w:t>
      </w:r>
      <w:r>
        <w:rPr>
          <w:rFonts w:hint="eastAsia"/>
        </w:rPr>
        <w:t>寄存器中）后，如果不需要在结果</w:t>
      </w:r>
      <w:r>
        <w:rPr>
          <w:rFonts w:hint="eastAsia"/>
        </w:rPr>
        <w:t>C</w:t>
      </w:r>
      <w:r>
        <w:rPr>
          <w:rFonts w:hint="eastAsia"/>
        </w:rPr>
        <w:t>上进行累加计算，则</w:t>
      </w:r>
      <w:r>
        <w:rPr>
          <w:rFonts w:hint="eastAsia"/>
        </w:rPr>
        <w:t>PROP</w:t>
      </w:r>
      <w:r>
        <w:rPr>
          <w:rFonts w:hint="eastAsia"/>
        </w:rPr>
        <w:t>信号恢复为低电平，脉动阵列即按行将每行</w:t>
      </w:r>
      <w:r>
        <w:rPr>
          <w:rFonts w:hint="eastAsia"/>
        </w:rPr>
        <w:t>PE</w:t>
      </w:r>
      <w:r>
        <w:rPr>
          <w:rFonts w:hint="eastAsia"/>
        </w:rPr>
        <w:t>中</w:t>
      </w:r>
      <w:r>
        <w:rPr>
          <w:rFonts w:hint="eastAsia"/>
        </w:rPr>
        <w:t>C2</w:t>
      </w:r>
      <w:r>
        <w:rPr>
          <w:rFonts w:hint="eastAsia"/>
        </w:rPr>
        <w:t>寄存器的累加</w:t>
      </w:r>
      <w:proofErr w:type="gramStart"/>
      <w:r>
        <w:rPr>
          <w:rFonts w:hint="eastAsia"/>
        </w:rPr>
        <w:t>值通过</w:t>
      </w:r>
      <w:proofErr w:type="gramEnd"/>
      <w:r>
        <w:rPr>
          <w:rFonts w:hint="eastAsia"/>
        </w:rPr>
        <w:t>out_c</w:t>
      </w:r>
      <w:r>
        <w:rPr>
          <w:rFonts w:hint="eastAsia"/>
        </w:rPr>
        <w:t>端口输出到片上存储</w:t>
      </w:r>
      <w:r>
        <w:rPr>
          <w:rFonts w:hint="eastAsia"/>
        </w:rPr>
        <w:t>Databuffer</w:t>
      </w:r>
      <w:r>
        <w:rPr>
          <w:rFonts w:hint="eastAsia"/>
        </w:rPr>
        <w:t>中，至此，一次矩阵运算才算完成，如果需要在结果</w:t>
      </w:r>
      <w:r>
        <w:rPr>
          <w:rFonts w:hint="eastAsia"/>
        </w:rPr>
        <w:t>C</w:t>
      </w:r>
      <w:r>
        <w:rPr>
          <w:rFonts w:hint="eastAsia"/>
        </w:rPr>
        <w:t>上进行新的矩阵运算并累加，则</w:t>
      </w:r>
      <w:r>
        <w:rPr>
          <w:rFonts w:hint="eastAsia"/>
        </w:rPr>
        <w:t>PROP</w:t>
      </w:r>
      <w:r>
        <w:rPr>
          <w:rFonts w:hint="eastAsia"/>
        </w:rPr>
        <w:t>信号维持高电平，并继续从</w:t>
      </w:r>
      <w:r>
        <w:rPr>
          <w:rFonts w:hint="eastAsia"/>
        </w:rPr>
        <w:t>in_a</w:t>
      </w:r>
      <w:r>
        <w:rPr>
          <w:rFonts w:hint="eastAsia"/>
        </w:rPr>
        <w:t>和</w:t>
      </w:r>
      <w:r>
        <w:rPr>
          <w:rFonts w:hint="eastAsia"/>
        </w:rPr>
        <w:t>in_b</w:t>
      </w:r>
      <w:r>
        <w:rPr>
          <w:rFonts w:hint="eastAsia"/>
        </w:rPr>
        <w:t>端口传入待计算数据，直至所有计算完成。</w:t>
      </w:r>
    </w:p>
    <w:p w14:paraId="25AFE7D5" w14:textId="77777777" w:rsidR="00997F4D" w:rsidRDefault="00000000">
      <w:pPr>
        <w:jc w:val="center"/>
      </w:pPr>
      <w:r>
        <w:rPr>
          <w:noProof/>
        </w:rPr>
        <w:drawing>
          <wp:inline distT="0" distB="0" distL="114300" distR="114300" wp14:anchorId="6146E295" wp14:editId="776F48CA">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4"/>
                    <a:srcRect/>
                    <a:stretch>
                      <a:fillRect/>
                    </a:stretch>
                  </pic:blipFill>
                  <pic:spPr>
                    <a:xfrm>
                      <a:off x="0" y="0"/>
                      <a:ext cx="4211955" cy="4029710"/>
                    </a:xfrm>
                    <a:prstGeom prst="rect">
                      <a:avLst/>
                    </a:prstGeom>
                    <a:ln>
                      <a:solidFill>
                        <a:schemeClr val="bg2"/>
                      </a:solidFill>
                    </a:ln>
                  </pic:spPr>
                </pic:pic>
              </a:graphicData>
            </a:graphic>
          </wp:inline>
        </w:drawing>
      </w:r>
    </w:p>
    <w:p w14:paraId="685D8D60" w14:textId="77777777" w:rsidR="00997F4D" w:rsidRDefault="00000000">
      <w:pPr>
        <w:pStyle w:val="aff2"/>
      </w:pPr>
      <w:r>
        <w:rPr>
          <w:rFonts w:hint="eastAsia"/>
        </w:rPr>
        <w:t>图</w:t>
      </w:r>
      <w:r>
        <w:rPr>
          <w:rFonts w:hint="eastAsia"/>
        </w:rPr>
        <w:t xml:space="preserve"> </w:t>
      </w:r>
      <w:r>
        <w:rPr>
          <w:rFonts w:hint="eastAsia"/>
        </w:rPr>
        <w:t>输出固定模式下</w:t>
      </w:r>
      <w:r>
        <w:rPr>
          <w:rFonts w:hint="eastAsia"/>
        </w:rPr>
        <w:t>PE</w:t>
      </w:r>
      <w:r>
        <w:rPr>
          <w:rFonts w:hint="eastAsia"/>
        </w:rPr>
        <w:t>的电路结构</w:t>
      </w:r>
    </w:p>
    <w:p w14:paraId="68058226" w14:textId="77777777" w:rsidR="00997F4D" w:rsidRDefault="00000000">
      <w:pPr>
        <w:numPr>
          <w:ilvl w:val="0"/>
          <w:numId w:val="13"/>
        </w:numPr>
      </w:pPr>
      <w:r>
        <w:rPr>
          <w:rFonts w:hint="eastAsia"/>
        </w:rPr>
        <w:t>权重固定模式的</w:t>
      </w:r>
      <w:r>
        <w:rPr>
          <w:rFonts w:hint="eastAsia"/>
        </w:rPr>
        <w:t>PE</w:t>
      </w:r>
    </w:p>
    <w:p w14:paraId="365EE9AF" w14:textId="77777777" w:rsidR="00997F4D" w:rsidRDefault="00000000">
      <w:pPr>
        <w:ind w:firstLine="480"/>
      </w:pPr>
      <w:r>
        <w:rPr>
          <w:rFonts w:hint="eastAsia"/>
        </w:rPr>
        <w:t>介绍完输出固定模式下</w:t>
      </w:r>
      <w:r>
        <w:rPr>
          <w:rFonts w:hint="eastAsia"/>
        </w:rPr>
        <w:t>PE</w:t>
      </w:r>
      <w:r>
        <w:rPr>
          <w:rFonts w:hint="eastAsia"/>
        </w:rPr>
        <w:t>的结构和运行机制后，我们展开对权重固定模式的</w:t>
      </w:r>
      <w:r>
        <w:rPr>
          <w:rFonts w:hint="eastAsia"/>
        </w:rPr>
        <w:t>PE</w:t>
      </w:r>
      <w:r>
        <w:rPr>
          <w:rFonts w:hint="eastAsia"/>
        </w:rPr>
        <w:t>的描述。与输出固定模式相同，权重固定模式也有两条数据通路，通过</w:t>
      </w:r>
      <w:r>
        <w:rPr>
          <w:rFonts w:hint="eastAsia"/>
        </w:rPr>
        <w:t>PROP</w:t>
      </w:r>
      <w:r>
        <w:rPr>
          <w:rFonts w:hint="eastAsia"/>
        </w:rPr>
        <w:t>信号控制两条通路的使用顺序。不同的是权重固定模式下的</w:t>
      </w:r>
      <w:r>
        <w:rPr>
          <w:rFonts w:hint="eastAsia"/>
        </w:rPr>
        <w:t>PE</w:t>
      </w:r>
      <w:r>
        <w:rPr>
          <w:rFonts w:hint="eastAsia"/>
        </w:rPr>
        <w:t>少了一个加法器，多了一个二选</w:t>
      </w:r>
      <w:proofErr w:type="gramStart"/>
      <w:r>
        <w:rPr>
          <w:rFonts w:hint="eastAsia"/>
        </w:rPr>
        <w:t>一</w:t>
      </w:r>
      <w:proofErr w:type="gramEnd"/>
      <w:r>
        <w:rPr>
          <w:rFonts w:hint="eastAsia"/>
        </w:rPr>
        <w:t>mux</w:t>
      </w:r>
      <w:r>
        <w:rPr>
          <w:rFonts w:hint="eastAsia"/>
        </w:rPr>
        <w:t>，通过该</w:t>
      </w:r>
      <w:r>
        <w:rPr>
          <w:rFonts w:hint="eastAsia"/>
        </w:rPr>
        <w:t>mux</w:t>
      </w:r>
      <w:r>
        <w:rPr>
          <w:rFonts w:hint="eastAsia"/>
        </w:rPr>
        <w:t>选择寄存器</w:t>
      </w:r>
      <w:r>
        <w:rPr>
          <w:rFonts w:hint="eastAsia"/>
        </w:rPr>
        <w:t>C1</w:t>
      </w:r>
      <w:r>
        <w:rPr>
          <w:rFonts w:hint="eastAsia"/>
        </w:rPr>
        <w:t>或者</w:t>
      </w:r>
      <w:r>
        <w:rPr>
          <w:rFonts w:hint="eastAsia"/>
        </w:rPr>
        <w:t>C2</w:t>
      </w:r>
      <w:r>
        <w:rPr>
          <w:rFonts w:hint="eastAsia"/>
        </w:rPr>
        <w:t>保存的权重值与</w:t>
      </w:r>
      <w:r>
        <w:rPr>
          <w:rFonts w:hint="eastAsia"/>
        </w:rPr>
        <w:t>in_a</w:t>
      </w:r>
      <w:r>
        <w:rPr>
          <w:rFonts w:hint="eastAsia"/>
        </w:rPr>
        <w:t>输入的</w:t>
      </w:r>
      <w:proofErr w:type="gramStart"/>
      <w:r>
        <w:rPr>
          <w:rFonts w:hint="eastAsia"/>
        </w:rPr>
        <w:t>激活值进入</w:t>
      </w:r>
      <w:proofErr w:type="gramEnd"/>
      <w:r>
        <w:rPr>
          <w:rFonts w:hint="eastAsia"/>
        </w:rPr>
        <w:t>BC_POPC(XNOR)</w:t>
      </w:r>
      <w:r>
        <w:rPr>
          <w:rFonts w:hint="eastAsia"/>
        </w:rPr>
        <w:t>模块进行二值</w:t>
      </w:r>
      <w:r>
        <w:rPr>
          <w:rFonts w:hint="eastAsia"/>
        </w:rPr>
        <w:t>popcount(xnor)</w:t>
      </w:r>
      <w:r>
        <w:rPr>
          <w:rFonts w:hint="eastAsia"/>
        </w:rPr>
        <w:t>计算。</w:t>
      </w:r>
    </w:p>
    <w:p w14:paraId="7237BE68" w14:textId="77777777" w:rsidR="00997F4D" w:rsidRDefault="00000000">
      <w:pPr>
        <w:jc w:val="center"/>
      </w:pPr>
      <w:r>
        <w:rPr>
          <w:noProof/>
        </w:rPr>
        <w:lastRenderedPageBreak/>
        <w:drawing>
          <wp:inline distT="0" distB="0" distL="114300" distR="114300" wp14:anchorId="03486559" wp14:editId="0B64B378">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5"/>
                    <a:srcRect/>
                    <a:stretch>
                      <a:fillRect/>
                    </a:stretch>
                  </pic:blipFill>
                  <pic:spPr>
                    <a:xfrm>
                      <a:off x="0" y="0"/>
                      <a:ext cx="4641850" cy="3606800"/>
                    </a:xfrm>
                    <a:prstGeom prst="rect">
                      <a:avLst/>
                    </a:prstGeom>
                    <a:ln>
                      <a:solidFill>
                        <a:schemeClr val="bg2"/>
                      </a:solidFill>
                    </a:ln>
                  </pic:spPr>
                </pic:pic>
              </a:graphicData>
            </a:graphic>
          </wp:inline>
        </w:drawing>
      </w:r>
    </w:p>
    <w:p w14:paraId="5F9081D5" w14:textId="77777777" w:rsidR="00997F4D" w:rsidRDefault="00000000">
      <w:pPr>
        <w:pStyle w:val="aff2"/>
      </w:pPr>
      <w:r>
        <w:rPr>
          <w:rFonts w:hint="eastAsia"/>
        </w:rPr>
        <w:t>图</w:t>
      </w:r>
      <w:r>
        <w:rPr>
          <w:rFonts w:hint="eastAsia"/>
        </w:rPr>
        <w:t xml:space="preserve"> </w:t>
      </w:r>
      <w:r>
        <w:rPr>
          <w:rFonts w:hint="eastAsia"/>
        </w:rPr>
        <w:t>权重固定模式下</w:t>
      </w:r>
      <w:r>
        <w:rPr>
          <w:rFonts w:hint="eastAsia"/>
        </w:rPr>
        <w:t>PE</w:t>
      </w:r>
      <w:r>
        <w:rPr>
          <w:rFonts w:hint="eastAsia"/>
        </w:rPr>
        <w:t>的电路结构</w:t>
      </w:r>
    </w:p>
    <w:p w14:paraId="45D1B181" w14:textId="77777777" w:rsidR="00997F4D" w:rsidRDefault="00000000">
      <w:pPr>
        <w:ind w:firstLine="480"/>
      </w:pPr>
      <w:r>
        <w:rPr>
          <w:rFonts w:hint="eastAsia"/>
        </w:rPr>
        <w:t>权重固定模式下</w:t>
      </w:r>
      <w:r>
        <w:rPr>
          <w:rFonts w:hint="eastAsia"/>
        </w:rPr>
        <w:t>PE</w:t>
      </w:r>
      <w:r>
        <w:rPr>
          <w:rFonts w:hint="eastAsia"/>
        </w:rPr>
        <w:t>进行矩阵乘加运算的工作机制与输出固定模式下的存在一定的区别，</w:t>
      </w:r>
      <w:r>
        <w:rPr>
          <w:rFonts w:hint="eastAsia"/>
        </w:rPr>
        <w:t xml:space="preserve"> </w:t>
      </w:r>
      <w:r>
        <w:rPr>
          <w:rFonts w:hint="eastAsia"/>
        </w:rPr>
        <w:t>默认</w:t>
      </w:r>
      <w:r>
        <w:rPr>
          <w:rFonts w:hint="eastAsia"/>
        </w:rPr>
        <w:t>PROG</w:t>
      </w:r>
      <w:r>
        <w:rPr>
          <w:rFonts w:hint="eastAsia"/>
        </w:rPr>
        <w:t>信号为低电平，首先需将权重矩阵</w:t>
      </w:r>
      <w:r>
        <w:rPr>
          <w:rFonts w:hint="eastAsia"/>
        </w:rPr>
        <w:t>B</w:t>
      </w:r>
      <w:r>
        <w:rPr>
          <w:rFonts w:hint="eastAsia"/>
        </w:rPr>
        <w:t>（而非偏置矩阵）从</w:t>
      </w:r>
      <w:r>
        <w:rPr>
          <w:rFonts w:hint="eastAsia"/>
        </w:rPr>
        <w:t>in_d</w:t>
      </w:r>
      <w:r>
        <w:rPr>
          <w:rFonts w:hint="eastAsia"/>
        </w:rPr>
        <w:t>端口预载入到寄存器</w:t>
      </w:r>
      <w:r>
        <w:rPr>
          <w:rFonts w:hint="eastAsia"/>
        </w:rPr>
        <w:t>C2</w:t>
      </w:r>
      <w:r>
        <w:rPr>
          <w:rFonts w:hint="eastAsia"/>
        </w:rPr>
        <w:t>中存储；完成</w:t>
      </w:r>
      <w:proofErr w:type="gramStart"/>
      <w:r>
        <w:rPr>
          <w:rFonts w:hint="eastAsia"/>
        </w:rPr>
        <w:t>预载任务</w:t>
      </w:r>
      <w:proofErr w:type="gramEnd"/>
      <w:r>
        <w:rPr>
          <w:rFonts w:hint="eastAsia"/>
        </w:rPr>
        <w:t>后，</w:t>
      </w:r>
      <w:r>
        <w:rPr>
          <w:rFonts w:hint="eastAsia"/>
        </w:rPr>
        <w:t>PROG</w:t>
      </w:r>
      <w:r>
        <w:rPr>
          <w:rFonts w:hint="eastAsia"/>
        </w:rPr>
        <w:t>信号跳变为高电平，开始传输输入特征图矩阵</w:t>
      </w:r>
      <w:r>
        <w:rPr>
          <w:rFonts w:hint="eastAsia"/>
        </w:rPr>
        <w:t>A</w:t>
      </w:r>
      <w:r>
        <w:rPr>
          <w:rFonts w:hint="eastAsia"/>
        </w:rPr>
        <w:t>按列传入脉动阵列第一列的</w:t>
      </w:r>
      <w:proofErr w:type="gramStart"/>
      <w:r>
        <w:rPr>
          <w:rFonts w:hint="eastAsia"/>
        </w:rPr>
        <w:t>的</w:t>
      </w:r>
      <w:proofErr w:type="gramEnd"/>
      <w:r>
        <w:rPr>
          <w:rFonts w:hint="eastAsia"/>
        </w:rPr>
        <w:t>PE</w:t>
      </w:r>
      <w:r>
        <w:rPr>
          <w:rFonts w:hint="eastAsia"/>
        </w:rPr>
        <w:t>中，不断向前传播，并与</w:t>
      </w:r>
      <w:r>
        <w:rPr>
          <w:rFonts w:hint="eastAsia"/>
        </w:rPr>
        <w:t>C2</w:t>
      </w:r>
      <w:r>
        <w:rPr>
          <w:rFonts w:hint="eastAsia"/>
        </w:rPr>
        <w:t>寄存器中保留的权重值进行</w:t>
      </w:r>
      <w:r>
        <w:rPr>
          <w:rFonts w:hint="eastAsia"/>
        </w:rPr>
        <w:t>popcount(xnor)</w:t>
      </w:r>
      <w:r>
        <w:rPr>
          <w:rFonts w:hint="eastAsia"/>
        </w:rPr>
        <w:t>计算，之后与</w:t>
      </w:r>
      <w:r>
        <w:rPr>
          <w:rFonts w:hint="eastAsia"/>
        </w:rPr>
        <w:t>in_b</w:t>
      </w:r>
      <w:r>
        <w:rPr>
          <w:rFonts w:hint="eastAsia"/>
        </w:rPr>
        <w:t>端口输入的上一级的部分和进行累加，完成上述过程后，</w:t>
      </w:r>
      <w:r>
        <w:rPr>
          <w:rFonts w:hint="eastAsia"/>
        </w:rPr>
        <w:t>PE</w:t>
      </w:r>
      <w:r>
        <w:rPr>
          <w:rFonts w:hint="eastAsia"/>
        </w:rPr>
        <w:t>的计算结果会从输出端口</w:t>
      </w:r>
      <w:r>
        <w:rPr>
          <w:rFonts w:hint="eastAsia"/>
        </w:rPr>
        <w:t>out_b</w:t>
      </w:r>
      <w:r>
        <w:rPr>
          <w:rFonts w:hint="eastAsia"/>
        </w:rPr>
        <w:t>输入给下一级</w:t>
      </w:r>
      <w:r>
        <w:rPr>
          <w:rFonts w:hint="eastAsia"/>
        </w:rPr>
        <w:t>PE</w:t>
      </w:r>
      <w:r>
        <w:rPr>
          <w:rFonts w:hint="eastAsia"/>
        </w:rPr>
        <w:t>或者</w:t>
      </w:r>
      <w:r>
        <w:rPr>
          <w:rFonts w:hint="eastAsia"/>
        </w:rPr>
        <w:t>Accumulator</w:t>
      </w:r>
      <w:r>
        <w:rPr>
          <w:rFonts w:hint="eastAsia"/>
        </w:rPr>
        <w:t>中，此时（即使上一个矩阵计算还没有完全完成）可以直接开始下一个矩阵计算的预载，</w:t>
      </w:r>
      <w:r>
        <w:rPr>
          <w:rFonts w:hint="eastAsia"/>
        </w:rPr>
        <w:t>PROG</w:t>
      </w:r>
      <w:r>
        <w:rPr>
          <w:rFonts w:hint="eastAsia"/>
        </w:rPr>
        <w:t>信号保持不变，新的权重矩阵</w:t>
      </w:r>
      <w:r>
        <w:rPr>
          <w:rFonts w:hint="eastAsia"/>
        </w:rPr>
        <w:t>B</w:t>
      </w:r>
      <w:r>
        <w:rPr>
          <w:rFonts w:hint="eastAsia"/>
        </w:rPr>
        <w:t>通过</w:t>
      </w:r>
      <w:r>
        <w:rPr>
          <w:rFonts w:hint="eastAsia"/>
        </w:rPr>
        <w:t>in_b</w:t>
      </w:r>
      <w:r>
        <w:rPr>
          <w:rFonts w:hint="eastAsia"/>
        </w:rPr>
        <w:t>端口传输进入寄存器</w:t>
      </w:r>
      <w:r>
        <w:rPr>
          <w:rFonts w:hint="eastAsia"/>
        </w:rPr>
        <w:t>C1</w:t>
      </w:r>
      <w:r>
        <w:rPr>
          <w:rFonts w:hint="eastAsia"/>
        </w:rPr>
        <w:t>中，</w:t>
      </w:r>
      <w:proofErr w:type="gramStart"/>
      <w:r>
        <w:rPr>
          <w:rFonts w:hint="eastAsia"/>
        </w:rPr>
        <w:t>待预载</w:t>
      </w:r>
      <w:proofErr w:type="gramEnd"/>
      <w:r>
        <w:rPr>
          <w:rFonts w:hint="eastAsia"/>
        </w:rPr>
        <w:t>完成（</w:t>
      </w:r>
      <w:proofErr w:type="gramStart"/>
      <w:r>
        <w:rPr>
          <w:rFonts w:hint="eastAsia"/>
        </w:rPr>
        <w:t>此预加载</w:t>
      </w:r>
      <w:proofErr w:type="gramEnd"/>
      <w:r>
        <w:rPr>
          <w:rFonts w:hint="eastAsia"/>
        </w:rPr>
        <w:t>过程也可在前一个矩阵计算未完成的同时进行加载），</w:t>
      </w:r>
      <w:r>
        <w:rPr>
          <w:rFonts w:hint="eastAsia"/>
        </w:rPr>
        <w:t>PROP</w:t>
      </w:r>
      <w:r>
        <w:rPr>
          <w:rFonts w:hint="eastAsia"/>
        </w:rPr>
        <w:t>信号跳变为低，后续计算过程与前面描述的并无差异。当然如果不需要</w:t>
      </w:r>
      <w:proofErr w:type="gramStart"/>
      <w:r>
        <w:rPr>
          <w:rFonts w:hint="eastAsia"/>
        </w:rPr>
        <w:t>预载新</w:t>
      </w:r>
      <w:proofErr w:type="gramEnd"/>
      <w:r>
        <w:rPr>
          <w:rFonts w:hint="eastAsia"/>
        </w:rPr>
        <w:t>的权重矩阵，也可以直接从</w:t>
      </w:r>
      <w:r>
        <w:rPr>
          <w:rFonts w:hint="eastAsia"/>
        </w:rPr>
        <w:t>in_a</w:t>
      </w:r>
      <w:r>
        <w:rPr>
          <w:rFonts w:hint="eastAsia"/>
        </w:rPr>
        <w:t>端口传入新的输入矩阵</w:t>
      </w:r>
      <w:r>
        <w:rPr>
          <w:rFonts w:hint="eastAsia"/>
        </w:rPr>
        <w:t>A</w:t>
      </w:r>
      <w:r>
        <w:rPr>
          <w:rFonts w:hint="eastAsia"/>
        </w:rPr>
        <w:t>此时</w:t>
      </w:r>
      <w:r>
        <w:rPr>
          <w:rFonts w:hint="eastAsia"/>
        </w:rPr>
        <w:t>PROP</w:t>
      </w:r>
      <w:r>
        <w:rPr>
          <w:rFonts w:hint="eastAsia"/>
        </w:rPr>
        <w:t>信号保持不变。由上述的过程描述，我们可以发现，整个计算过程中的预载入、计算、累加计算等步骤都伴随着</w:t>
      </w:r>
      <w:r>
        <w:rPr>
          <w:rFonts w:hint="eastAsia"/>
        </w:rPr>
        <w:t>PROP</w:t>
      </w:r>
      <w:r>
        <w:rPr>
          <w:rFonts w:hint="eastAsia"/>
        </w:rPr>
        <w:t>信号的跳变。</w:t>
      </w:r>
    </w:p>
    <w:p w14:paraId="189375A3" w14:textId="77777777" w:rsidR="00997F4D" w:rsidRDefault="00000000">
      <w:pPr>
        <w:numPr>
          <w:ilvl w:val="0"/>
          <w:numId w:val="13"/>
        </w:numPr>
      </w:pPr>
      <w:r>
        <w:rPr>
          <w:rFonts w:hint="eastAsia"/>
        </w:rPr>
        <w:t>BC_POPC(XNOR)</w:t>
      </w:r>
      <w:r>
        <w:rPr>
          <w:rFonts w:hint="eastAsia"/>
        </w:rPr>
        <w:t>运算模块</w:t>
      </w:r>
    </w:p>
    <w:p w14:paraId="6C14A489" w14:textId="77777777" w:rsidR="00997F4D" w:rsidRDefault="00000000">
      <w:pPr>
        <w:ind w:firstLine="480"/>
      </w:pPr>
      <w:r>
        <w:rPr>
          <w:rFonts w:hint="eastAsia"/>
        </w:rPr>
        <w:lastRenderedPageBreak/>
        <w:t>上述中我们介绍了不同数据流模式下</w:t>
      </w:r>
      <w:r>
        <w:rPr>
          <w:rFonts w:hint="eastAsia"/>
        </w:rPr>
        <w:t>PE</w:t>
      </w:r>
      <w:r>
        <w:rPr>
          <w:rFonts w:hint="eastAsia"/>
        </w:rPr>
        <w:t>的结构和运行机制，然后不论是哪一种模式，都离不开</w:t>
      </w:r>
      <w:r>
        <w:rPr>
          <w:rFonts w:hint="eastAsia"/>
        </w:rPr>
        <w:t>BC_POPC(XNOR)</w:t>
      </w:r>
      <w:r>
        <w:rPr>
          <w:rFonts w:hint="eastAsia"/>
        </w:rPr>
        <w:t>模块提供的二值复数的</w:t>
      </w:r>
      <w:r>
        <w:rPr>
          <w:rFonts w:hint="eastAsia"/>
        </w:rPr>
        <w:t>popcount(xnor)</w:t>
      </w:r>
      <w:r>
        <w:rPr>
          <w:rFonts w:hint="eastAsia"/>
        </w:rPr>
        <w:t>运算支持。在</w:t>
      </w:r>
      <w:r>
        <w:rPr>
          <w:rFonts w:hint="eastAsia"/>
        </w:rPr>
        <w:t>2.2.1</w:t>
      </w:r>
      <w:r>
        <w:rPr>
          <w:rFonts w:hint="eastAsia"/>
        </w:rPr>
        <w:t>节我们介绍了二值复数以及其</w:t>
      </w:r>
      <w:proofErr w:type="gramStart"/>
      <w:r>
        <w:rPr>
          <w:rFonts w:hint="eastAsia"/>
        </w:rPr>
        <w:t>点积计算</w:t>
      </w:r>
      <w:proofErr w:type="gramEnd"/>
      <w:r>
        <w:rPr>
          <w:rFonts w:hint="eastAsia"/>
        </w:rPr>
        <w:t>的理论知识，而二值复数的数据特点与计算的独立性就决定了我们可以硬件设计中使用大量的并行性设计，进而提高计算效率、节约存储资源和减少访存次数。基于这两点出发，我们提出了新型的存储方式（见</w:t>
      </w:r>
      <w:r>
        <w:rPr>
          <w:rFonts w:hint="eastAsia"/>
        </w:rPr>
        <w:t>3.5.2</w:t>
      </w:r>
      <w:r>
        <w:rPr>
          <w:rFonts w:hint="eastAsia"/>
        </w:rPr>
        <w:t>节）与新型的计算电路结构。</w:t>
      </w:r>
    </w:p>
    <w:p w14:paraId="6EF9100E" w14:textId="77777777" w:rsidR="00997F4D" w:rsidRDefault="00000000">
      <w:pPr>
        <w:ind w:firstLine="480"/>
      </w:pPr>
      <w:r>
        <w:rPr>
          <w:rFonts w:hint="eastAsia"/>
        </w:rPr>
        <w:t>二值数据的</w:t>
      </w:r>
      <w:r>
        <w:rPr>
          <w:rFonts w:hint="eastAsia"/>
        </w:rPr>
        <w:t>popcount(xnor)</w:t>
      </w:r>
      <w:r>
        <w:rPr>
          <w:rFonts w:hint="eastAsia"/>
        </w:rPr>
        <w:t>运算早已在</w:t>
      </w:r>
      <w:r>
        <w:rPr>
          <w:rFonts w:hint="eastAsia"/>
        </w:rPr>
        <w:t>BNN</w:t>
      </w:r>
      <w:r>
        <w:rPr>
          <w:rFonts w:hint="eastAsia"/>
        </w:rPr>
        <w:t>相关的算法和硬件设计中普及，所以我们将“复数运算”和</w:t>
      </w:r>
      <w:r>
        <w:rPr>
          <w:rFonts w:hint="eastAsia"/>
        </w:rPr>
        <w:t>popcount(xnor)</w:t>
      </w:r>
      <w:r>
        <w:rPr>
          <w:rFonts w:hint="eastAsia"/>
        </w:rPr>
        <w:t>运算的概念相结合得到了二值复数</w:t>
      </w:r>
      <w:proofErr w:type="gramStart"/>
      <w:r>
        <w:rPr>
          <w:rFonts w:hint="eastAsia"/>
        </w:rPr>
        <w:t>的点积运算</w:t>
      </w:r>
      <w:proofErr w:type="gramEnd"/>
      <w:r>
        <w:rPr>
          <w:rFonts w:hint="eastAsia"/>
        </w:rPr>
        <w:t>中，但这样的并行性在多通道的卷积运算中还是不够的。所以在此基础上，我们创新性的提出多通道“同步”存储和“同时”计算的二值</w:t>
      </w:r>
      <w:proofErr w:type="gramStart"/>
      <w:r>
        <w:rPr>
          <w:rFonts w:hint="eastAsia"/>
        </w:rPr>
        <w:t>复数点积运算</w:t>
      </w:r>
      <w:proofErr w:type="gramEnd"/>
      <w:r>
        <w:rPr>
          <w:rFonts w:hint="eastAsia"/>
        </w:rPr>
        <w:t>。</w:t>
      </w:r>
    </w:p>
    <w:p w14:paraId="63E9E5B1" w14:textId="77777777" w:rsidR="00997F4D" w:rsidRDefault="00000000">
      <w:pPr>
        <w:ind w:firstLine="480"/>
      </w:pPr>
      <w:r>
        <w:rPr>
          <w:rFonts w:hint="eastAsia"/>
        </w:rPr>
        <w:t>以两个通道的同一像素点为例，假设输入</w:t>
      </w:r>
      <w:proofErr w:type="gramStart"/>
      <w:r>
        <w:rPr>
          <w:rFonts w:hint="eastAsia"/>
        </w:rPr>
        <w:t>激活值</w:t>
      </w:r>
      <w:proofErr w:type="gramEnd"/>
      <w:r>
        <w:rPr>
          <w:rFonts w:hint="eastAsia"/>
        </w:rPr>
        <w:t>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），权重值为（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若采用普通设计：</w:t>
      </w:r>
    </w:p>
    <w:p w14:paraId="1F1D93D7" w14:textId="77777777" w:rsidR="00997F4D" w:rsidRDefault="00000000">
      <w:pPr>
        <w:numPr>
          <w:ilvl w:val="0"/>
          <w:numId w:val="14"/>
        </w:numPr>
        <w:ind w:firstLineChars="200" w:firstLine="480"/>
      </w:pPr>
      <w:r>
        <w:rPr>
          <w:rFonts w:hint="eastAsia"/>
        </w:rPr>
        <w:t>首先完成第一个通道的计算，即</w:t>
      </w:r>
    </w:p>
    <w:p w14:paraId="4CBD5F18" w14:textId="77777777" w:rsidR="00997F4D" w:rsidRDefault="00000000">
      <m:oMathPara>
        <m:oMathParaPr>
          <m:jc m:val="center"/>
        </m:oMathParaPr>
        <m:oMath>
          <m:r>
            <m:rPr>
              <m:sty m:val="p"/>
            </m:rPr>
            <w:rPr>
              <w:rFonts w:ascii="Cambria Math" w:hAnsi="Cambria Math"/>
            </w:rPr>
            <m:t>(1,-1)*(1,1)=(1×1-(-1)×1,1×1+(-1)×1)=(2,0)</m:t>
          </m:r>
        </m:oMath>
      </m:oMathPara>
    </w:p>
    <w:p w14:paraId="17F5FA35" w14:textId="77777777" w:rsidR="00997F4D" w:rsidRDefault="00000000">
      <w:pPr>
        <w:numPr>
          <w:ilvl w:val="0"/>
          <w:numId w:val="14"/>
        </w:numPr>
      </w:pPr>
      <w:r>
        <w:rPr>
          <w:rFonts w:hint="eastAsia"/>
        </w:rPr>
        <w:t>继续计算第二个通道，即</w:t>
      </w:r>
    </w:p>
    <w:p w14:paraId="528C789A" w14:textId="77777777" w:rsidR="00997F4D" w:rsidRDefault="00000000">
      <w:pPr>
        <w:ind w:left="400"/>
      </w:pPr>
      <m:oMathPara>
        <m:oMathParaPr>
          <m:jc m:val="center"/>
        </m:oMathParaPr>
        <m:oMath>
          <m:r>
            <m:rPr>
              <m:sty m:val="p"/>
            </m:rPr>
            <w:rPr>
              <w:rFonts w:ascii="Cambria Math" w:hAnsi="Cambria Math"/>
            </w:rPr>
            <m:t>(-1,1)*(-1,1)=((-1)×(-1)-1×1,(-1)×1+(-1)×1)=(0,-2)</m:t>
          </m:r>
        </m:oMath>
      </m:oMathPara>
    </w:p>
    <w:p w14:paraId="71FB925F" w14:textId="77777777" w:rsidR="00997F4D" w:rsidRDefault="00000000">
      <w:pPr>
        <w:numPr>
          <w:ilvl w:val="0"/>
          <w:numId w:val="14"/>
        </w:numPr>
      </w:pPr>
      <w:r>
        <w:rPr>
          <w:rFonts w:hint="eastAsia"/>
        </w:rPr>
        <w:t>求和得到结果，即</w:t>
      </w:r>
    </w:p>
    <w:p w14:paraId="5B2B2BF7" w14:textId="77777777" w:rsidR="00997F4D" w:rsidRDefault="00000000">
      <w:pPr>
        <w:ind w:left="400"/>
      </w:pPr>
      <m:oMathPara>
        <m:oMath>
          <m:r>
            <m:rPr>
              <m:sty m:val="p"/>
            </m:rPr>
            <w:rPr>
              <w:rFonts w:ascii="Cambria Math" w:hAnsi="Cambria Math"/>
            </w:rPr>
            <m:t>(2,0) + (0,-2) = (2,-2)</m:t>
          </m:r>
        </m:oMath>
      </m:oMathPara>
    </w:p>
    <w:p w14:paraId="22427A79" w14:textId="77777777" w:rsidR="00997F4D" w:rsidRDefault="00000000">
      <w:pPr>
        <w:ind w:firstLine="480"/>
      </w:pPr>
      <w:r>
        <w:rPr>
          <w:rFonts w:hint="eastAsia"/>
        </w:rPr>
        <w:t>而如果采用新型计算结构，</w:t>
      </w:r>
    </w:p>
    <w:p w14:paraId="6B614254" w14:textId="77777777" w:rsidR="00997F4D" w:rsidRDefault="00000000">
      <w:pPr>
        <w:numPr>
          <w:ilvl w:val="0"/>
          <w:numId w:val="15"/>
        </w:numPr>
        <w:ind w:firstLineChars="200" w:firstLine="480"/>
      </w:pPr>
      <w:r>
        <w:rPr>
          <w:rFonts w:hint="eastAsia"/>
        </w:rPr>
        <w:t>首先使用“</w:t>
      </w:r>
      <w:r>
        <w:rPr>
          <w:rFonts w:hint="eastAsia"/>
        </w:rPr>
        <w:t>0</w:t>
      </w:r>
      <w:r>
        <w:rPr>
          <w:rFonts w:hint="eastAsia"/>
        </w:rPr>
        <w:t>”替代“</w:t>
      </w:r>
      <w:r>
        <w:rPr>
          <w:rFonts w:hint="eastAsia"/>
        </w:rPr>
        <w:t>-1</w:t>
      </w:r>
      <w:r>
        <w:rPr>
          <w:rFonts w:hint="eastAsia"/>
        </w:rPr>
        <w:t>”，即像素点（</w:t>
      </w:r>
      <w:r>
        <w:rPr>
          <w:rFonts w:hint="eastAsia"/>
        </w:rPr>
        <w:t>1</w:t>
      </w:r>
      <w:r>
        <w:rPr>
          <w:rFonts w:hint="eastAsia"/>
        </w:rPr>
        <w:t>，</w:t>
      </w:r>
      <w:r>
        <w:rPr>
          <w:rFonts w:hint="eastAsia"/>
        </w:rPr>
        <w:t>-1</w:t>
      </w:r>
      <w:r>
        <w:rPr>
          <w:rFonts w:hint="eastAsia"/>
        </w:rPr>
        <w:t>）使用（</w:t>
      </w:r>
      <w:r>
        <w:rPr>
          <w:rFonts w:hint="eastAsia"/>
        </w:rPr>
        <w:t>1</w:t>
      </w:r>
      <w:r>
        <w:rPr>
          <w:rFonts w:hint="eastAsia"/>
        </w:rPr>
        <w:t>，</w:t>
      </w:r>
      <w:r>
        <w:rPr>
          <w:rFonts w:hint="eastAsia"/>
        </w:rPr>
        <w:t>0</w:t>
      </w:r>
      <w:r>
        <w:rPr>
          <w:rFonts w:hint="eastAsia"/>
        </w:rPr>
        <w:t>）表示，则我们直接得到输入激活值（</w:t>
      </w:r>
      <w:r>
        <w:rPr>
          <w:rFonts w:hint="eastAsia"/>
        </w:rPr>
        <w:t>10</w:t>
      </w:r>
      <w:r>
        <w:rPr>
          <w:rFonts w:hint="eastAsia"/>
        </w:rPr>
        <w:t>，</w:t>
      </w:r>
      <w:r>
        <w:rPr>
          <w:rFonts w:hint="eastAsia"/>
        </w:rPr>
        <w:t>01</w:t>
      </w:r>
      <w:r>
        <w:rPr>
          <w:rFonts w:hint="eastAsia"/>
        </w:rPr>
        <w:t>）与权重值（</w:t>
      </w:r>
      <w:r>
        <w:rPr>
          <w:rFonts w:hint="eastAsia"/>
        </w:rPr>
        <w:t>10</w:t>
      </w:r>
      <w:r>
        <w:rPr>
          <w:rFonts w:hint="eastAsia"/>
        </w:rPr>
        <w:t>，</w:t>
      </w:r>
      <w:r>
        <w:rPr>
          <w:rFonts w:hint="eastAsia"/>
        </w:rPr>
        <w:t>11</w:t>
      </w:r>
      <w:r>
        <w:rPr>
          <w:rFonts w:hint="eastAsia"/>
        </w:rPr>
        <w:t>），其中</w:t>
      </w:r>
      <w:r>
        <w:rPr>
          <w:rFonts w:hint="eastAsia"/>
        </w:rPr>
        <w:t>10</w:t>
      </w:r>
      <w:r>
        <w:rPr>
          <w:rFonts w:hint="eastAsia"/>
        </w:rPr>
        <w:t>、</w:t>
      </w:r>
      <w:r>
        <w:rPr>
          <w:rFonts w:hint="eastAsia"/>
        </w:rPr>
        <w:t>01</w:t>
      </w:r>
      <w:r>
        <w:rPr>
          <w:rFonts w:hint="eastAsia"/>
        </w:rPr>
        <w:t>等表示将二值复数实部和虚部分别并行存储的输入值，可看作</w:t>
      </w:r>
      <w:r>
        <w:rPr>
          <w:rFonts w:hint="eastAsia"/>
        </w:rPr>
        <w:t>2</w:t>
      </w:r>
      <w:proofErr w:type="gramStart"/>
      <w:r>
        <w:t>’</w:t>
      </w:r>
      <w:proofErr w:type="gramEnd"/>
      <w:r>
        <w:rPr>
          <w:rFonts w:hint="eastAsia"/>
        </w:rPr>
        <w:t>b10</w:t>
      </w:r>
      <w:r>
        <w:rPr>
          <w:rFonts w:hint="eastAsia"/>
        </w:rPr>
        <w:t>、</w:t>
      </w:r>
      <w:r>
        <w:rPr>
          <w:rFonts w:hint="eastAsia"/>
        </w:rPr>
        <w:t>2</w:t>
      </w:r>
      <w:proofErr w:type="gramStart"/>
      <w:r>
        <w:t>’</w:t>
      </w:r>
      <w:proofErr w:type="gramEnd"/>
      <w:r>
        <w:rPr>
          <w:rFonts w:hint="eastAsia"/>
        </w:rPr>
        <w:t>b01</w:t>
      </w:r>
      <w:r>
        <w:rPr>
          <w:rFonts w:hint="eastAsia"/>
        </w:rPr>
        <w:t>等。</w:t>
      </w:r>
    </w:p>
    <w:p w14:paraId="0D3A9092" w14:textId="77777777" w:rsidR="00997F4D" w:rsidRDefault="00000000">
      <w:pPr>
        <w:numPr>
          <w:ilvl w:val="0"/>
          <w:numId w:val="15"/>
        </w:numPr>
        <w:ind w:firstLineChars="200" w:firstLine="480"/>
      </w:pPr>
      <w:r>
        <w:rPr>
          <w:rFonts w:hint="eastAsia"/>
        </w:rPr>
        <w:t>根据公式</w:t>
      </w:r>
      <w:r>
        <w:rPr>
          <w:rFonts w:hint="eastAsia"/>
        </w:rPr>
        <w:t xml:space="preserve"> 3-3</w:t>
      </w:r>
      <w:r>
        <w:rPr>
          <w:rFonts w:hint="eastAsia"/>
        </w:rPr>
        <w:t>、</w:t>
      </w:r>
      <w:r>
        <w:rPr>
          <w:rFonts w:hint="eastAsia"/>
        </w:rPr>
        <w:t>3-4</w:t>
      </w:r>
      <w:r>
        <w:rPr>
          <w:rFonts w:hint="eastAsia"/>
        </w:rPr>
        <w:t>分别计算得到结果（</w:t>
      </w:r>
      <w:r>
        <w:rPr>
          <w:rFonts w:hint="eastAsia"/>
        </w:rPr>
        <w:t>2</w:t>
      </w:r>
      <w:r>
        <w:rPr>
          <w:rFonts w:hint="eastAsia"/>
        </w:rPr>
        <w:t>，</w:t>
      </w:r>
      <w:r>
        <w:rPr>
          <w:rFonts w:hint="eastAsia"/>
        </w:rPr>
        <w:t>-2</w:t>
      </w:r>
      <w:r>
        <w:rPr>
          <w:rFonts w:hint="eastAsia"/>
        </w:rPr>
        <w:t>）。</w:t>
      </w:r>
    </w:p>
    <w:p w14:paraId="1AC8F4DA" w14:textId="77777777" w:rsidR="00997F4D"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(2*popc(10 xnor 10)-2</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2*popc(01 xnor 11)-2)=2</m:t>
        </m:r>
      </m:oMath>
      <w:r>
        <w:rPr>
          <w:rFonts w:hAnsi="Cambria Math" w:hint="eastAsia"/>
        </w:rPr>
        <w:tab/>
        <w:t>(3-3)</w:t>
      </w:r>
    </w:p>
    <w:p w14:paraId="2A66116F" w14:textId="77777777" w:rsidR="00997F4D"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(2*popc(10 xnor 11)-2) + (2*popc(01 xnor 10)-2)=-2</m:t>
        </m:r>
      </m:oMath>
      <w:r>
        <w:rPr>
          <w:rFonts w:hAnsi="Cambria Math" w:hint="eastAsia"/>
        </w:rPr>
        <w:tab/>
        <w:t>(3-4)</w:t>
      </w:r>
    </w:p>
    <w:p w14:paraId="28B798AE" w14:textId="77777777" w:rsidR="00997F4D" w:rsidRDefault="00000000">
      <w:pPr>
        <w:ind w:firstLine="480"/>
      </w:pPr>
      <w:proofErr w:type="gramStart"/>
      <w:r>
        <w:rPr>
          <w:rFonts w:hint="eastAsia"/>
        </w:rPr>
        <w:t>令式中</w:t>
      </w:r>
      <w:proofErr w:type="gramEnd"/>
      <w:r>
        <w:rPr>
          <w:rFonts w:hint="eastAsia"/>
        </w:rPr>
        <w:t>popc(xnor)</w:t>
      </w:r>
      <w:r>
        <w:rPr>
          <w:rFonts w:hint="eastAsia"/>
        </w:rPr>
        <w:t>计算结果为</w:t>
      </w:r>
      <w:r>
        <w:rPr>
          <w:rFonts w:hint="eastAsia"/>
          <w:i/>
          <w:iCs/>
        </w:rPr>
        <w:t>x</w:t>
      </w:r>
      <w:r>
        <w:rPr>
          <w:rFonts w:hint="eastAsia"/>
        </w:rPr>
        <w:t>，之所以还需要计算</w:t>
      </w:r>
      <m:oMath>
        <m:r>
          <w:rPr>
            <w:rFonts w:ascii="Cambria Math"/>
          </w:rPr>
          <m:t>(</m:t>
        </m:r>
        <m:r>
          <w:rPr>
            <w:rFonts w:ascii="Cambria Math" w:hAnsi="Cambria Math"/>
          </w:rPr>
          <m:t>2*x-2)</m:t>
        </m:r>
      </m:oMath>
      <w:r>
        <w:rPr>
          <w:rFonts w:hint="eastAsia"/>
        </w:rPr>
        <w:t>，是因为我们使用“</w:t>
      </w:r>
      <w:r>
        <w:rPr>
          <w:rFonts w:hint="eastAsia"/>
        </w:rPr>
        <w:t>0</w:t>
      </w:r>
      <w:r>
        <w:rPr>
          <w:rFonts w:hint="eastAsia"/>
        </w:rPr>
        <w:t>”替代了“</w:t>
      </w:r>
      <w:r>
        <w:rPr>
          <w:rFonts w:hint="eastAsia"/>
        </w:rPr>
        <w:t>-1</w:t>
      </w:r>
      <w:r>
        <w:rPr>
          <w:rFonts w:hint="eastAsia"/>
        </w:rPr>
        <w:t>”，所以计算结果中“</w:t>
      </w:r>
      <w:r>
        <w:rPr>
          <w:rFonts w:hint="eastAsia"/>
        </w:rPr>
        <w:t>-1</w:t>
      </w:r>
      <w:r>
        <w:rPr>
          <w:rFonts w:hint="eastAsia"/>
        </w:rPr>
        <w:t>”的个数应为“通道数</w:t>
      </w:r>
      <w:r>
        <w:rPr>
          <w:rFonts w:hint="eastAsia"/>
        </w:rPr>
        <w:t>-</w:t>
      </w:r>
      <w:r>
        <w:rPr>
          <w:rFonts w:hint="eastAsia"/>
          <w:i/>
          <w:iCs/>
        </w:rPr>
        <w:t>x</w:t>
      </w:r>
      <w:r>
        <w:rPr>
          <w:rFonts w:hint="eastAsia"/>
        </w:rPr>
        <w:t>”（此处通道数为</w:t>
      </w:r>
      <w:r>
        <w:rPr>
          <w:rFonts w:hint="eastAsia"/>
        </w:rPr>
        <w:t>2</w:t>
      </w:r>
      <w:r>
        <w:rPr>
          <w:rFonts w:hint="eastAsia"/>
        </w:rPr>
        <w:t>），则多通道合并的</w:t>
      </w:r>
      <w:r>
        <w:rPr>
          <w:rFonts w:hint="eastAsia"/>
        </w:rPr>
        <w:t>popc(xnor)</w:t>
      </w:r>
      <w:r>
        <w:rPr>
          <w:rFonts w:hint="eastAsia"/>
        </w:rPr>
        <w:t>计算结果为（</w:t>
      </w:r>
      <w:r>
        <w:rPr>
          <w:rFonts w:hint="eastAsia"/>
          <w:i/>
          <w:iCs/>
        </w:rPr>
        <w:t>x</w:t>
      </w:r>
      <w:r>
        <w:rPr>
          <w:rFonts w:hint="eastAsia"/>
        </w:rPr>
        <w:t>-(</w:t>
      </w:r>
      <w:r>
        <w:rPr>
          <w:rFonts w:hint="eastAsia"/>
        </w:rPr>
        <w:t>通道数</w:t>
      </w:r>
      <w:r>
        <w:rPr>
          <w:rFonts w:hint="eastAsia"/>
        </w:rPr>
        <w:t>-</w:t>
      </w:r>
      <w:r>
        <w:rPr>
          <w:rFonts w:hint="eastAsia"/>
          <w:i/>
          <w:iCs/>
        </w:rPr>
        <w:t>x</w:t>
      </w:r>
      <w:r>
        <w:rPr>
          <w:rFonts w:hint="eastAsia"/>
        </w:rPr>
        <w:t>)=2*</w:t>
      </w:r>
      <w:r>
        <w:rPr>
          <w:rFonts w:hint="eastAsia"/>
          <w:i/>
          <w:iCs/>
        </w:rPr>
        <w:t>x</w:t>
      </w:r>
      <w:r>
        <w:rPr>
          <w:rFonts w:hint="eastAsia"/>
        </w:rPr>
        <w:t>-</w:t>
      </w:r>
      <w:r>
        <w:rPr>
          <w:rFonts w:hint="eastAsia"/>
        </w:rPr>
        <w:t>通道数）。</w:t>
      </w:r>
    </w:p>
    <w:p w14:paraId="26691E62" w14:textId="77777777" w:rsidR="00997F4D" w:rsidRDefault="00000000">
      <w:pPr>
        <w:ind w:firstLine="480"/>
      </w:pPr>
      <w:r>
        <w:rPr>
          <w:rFonts w:hint="eastAsia"/>
        </w:rPr>
        <w:lastRenderedPageBreak/>
        <w:t>由上述论证，我们将通道数推广，设为</w:t>
      </w:r>
      <w:r>
        <w:rPr>
          <w:rFonts w:hint="eastAsia"/>
          <w:i/>
          <w:iCs/>
        </w:rPr>
        <w:t>chs</w:t>
      </w:r>
      <w:r>
        <w:rPr>
          <w:rFonts w:hint="eastAsia"/>
        </w:rPr>
        <w:t>，经过并行存储后的输入特征值</w:t>
      </w:r>
      <w:r>
        <w:rPr>
          <w:rFonts w:hint="eastAsia"/>
        </w:rPr>
        <w:t>A</w:t>
      </w:r>
      <w:r>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oMath>
      <w:r>
        <w:rPr>
          <w:rFonts w:hint="eastAsia"/>
        </w:rPr>
        <w:t>，权重</w:t>
      </w:r>
      <w:r>
        <w:rPr>
          <w:rFonts w:hint="eastAsia"/>
        </w:rPr>
        <w:t>B</w:t>
      </w:r>
      <w:r>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分别表示实部和虚部，其位宽等于通道数</w:t>
      </w:r>
      <w:r>
        <w:rPr>
          <w:rFonts w:hint="eastAsia"/>
          <w:i/>
          <w:iCs/>
        </w:rPr>
        <w:t>chs</w:t>
      </w:r>
      <w:r>
        <w:rPr>
          <w:rFonts w:hint="eastAsia"/>
        </w:rPr>
        <w:t>。则</w:t>
      </w:r>
      <w:r>
        <w:rPr>
          <w:rFonts w:hint="eastAsia"/>
        </w:rPr>
        <w:t>A*B</w:t>
      </w:r>
      <w:r>
        <w:rPr>
          <w:rFonts w:hint="eastAsia"/>
        </w:rPr>
        <w:t>计算结果如下式</w:t>
      </w:r>
      <w:r>
        <w:rPr>
          <w:rFonts w:hint="eastAsia"/>
        </w:rPr>
        <w:t>3-5</w:t>
      </w:r>
      <w:r>
        <w:rPr>
          <w:rFonts w:hint="eastAsia"/>
        </w:rPr>
        <w:t>、</w:t>
      </w:r>
      <w:r>
        <w:rPr>
          <w:rFonts w:hint="eastAsia"/>
        </w:rPr>
        <w:t>3-6</w:t>
      </w:r>
      <w:r>
        <w:rPr>
          <w:rFonts w:hint="eastAsia"/>
        </w:rPr>
        <w:t>所示：</w:t>
      </w:r>
    </w:p>
    <w:p w14:paraId="1206A51A" w14:textId="77777777" w:rsidR="00997F4D" w:rsidRDefault="00000000">
      <w:pPr>
        <w:pStyle w:val="aff5"/>
        <w:ind w:firstLineChars="0" w:firstLine="0"/>
        <w:jc w:val="both"/>
      </w:pPr>
      <w:r>
        <w:rPr>
          <w:rFonts w:hAnsi="Cambria Math" w:hint="eastAsia"/>
        </w:rPr>
        <w:tab/>
      </w:r>
      <w:r>
        <w:rPr>
          <w:rFonts w:hAnsi="Cambria Math" w:hint="eastAsia"/>
        </w:rPr>
        <w:t>实部：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m:t>
        </m:r>
      </m:oMath>
      <w:r>
        <w:rPr>
          <w:rFonts w:hAnsi="Cambria Math" w:hint="eastAsia"/>
        </w:rPr>
        <w:tab/>
        <w:t>(3-5)</w:t>
      </w:r>
    </w:p>
    <w:p w14:paraId="0D1E0107" w14:textId="77777777" w:rsidR="00997F4D" w:rsidRDefault="00000000">
      <w:pPr>
        <w:pStyle w:val="aff5"/>
        <w:ind w:firstLineChars="0" w:firstLine="0"/>
        <w:jc w:val="both"/>
      </w:pPr>
      <w:r>
        <w:rPr>
          <w:rFonts w:hAnsi="Cambria Math" w:hint="eastAsia"/>
        </w:rPr>
        <w:tab/>
      </w:r>
      <w:r>
        <w:rPr>
          <w:rFonts w:hAnsi="Cambria Math" w:hint="eastAsia"/>
        </w:rPr>
        <w:t>虚部：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m:t>
        </m:r>
      </m:oMath>
      <w:r>
        <w:rPr>
          <w:rFonts w:hAnsi="Cambria Math" w:hint="eastAsia"/>
        </w:rPr>
        <w:tab/>
        <w:t>(3-6)</w:t>
      </w:r>
    </w:p>
    <w:p w14:paraId="1FEF2FDC" w14:textId="77777777" w:rsidR="00997F4D" w:rsidRDefault="00000000">
      <w:pPr>
        <w:ind w:firstLine="480"/>
      </w:pPr>
      <w:r>
        <w:rPr>
          <w:rFonts w:hint="eastAsia"/>
        </w:rPr>
        <w:t>本次设计中我们将通道</w:t>
      </w:r>
      <w:proofErr w:type="gramStart"/>
      <w:r>
        <w:rPr>
          <w:rFonts w:hint="eastAsia"/>
        </w:rPr>
        <w:t>数推广</w:t>
      </w:r>
      <w:proofErr w:type="gramEnd"/>
      <w:r>
        <w:rPr>
          <w:rFonts w:hint="eastAsia"/>
        </w:rPr>
        <w:t>到</w:t>
      </w:r>
      <w:r>
        <w:rPr>
          <w:rFonts w:hint="eastAsia"/>
        </w:rPr>
        <w:t>16</w:t>
      </w:r>
      <w:r>
        <w:rPr>
          <w:rFonts w:hint="eastAsia"/>
        </w:rPr>
        <w:t>，则</w:t>
      </w:r>
      <w:r>
        <w:rPr>
          <w:rFonts w:hint="eastAsia"/>
        </w:rPr>
        <w:t>BC_POPC(XNOR)</w:t>
      </w:r>
      <w:r>
        <w:rPr>
          <w:rFonts w:hint="eastAsia"/>
        </w:rPr>
        <w:t>模块的电路结构如图</w:t>
      </w:r>
      <w:r>
        <w:rPr>
          <w:rFonts w:hint="eastAsia"/>
        </w:rPr>
        <w:t xml:space="preserve"> </w:t>
      </w:r>
      <w:r>
        <w:rPr>
          <w:rFonts w:hint="eastAsia"/>
        </w:rPr>
        <w:t>所示，输入特征值</w:t>
      </w:r>
      <w:r>
        <w:rPr>
          <w:rFonts w:hint="eastAsia"/>
        </w:rPr>
        <w:t>A</w:t>
      </w:r>
      <w:r>
        <w:rPr>
          <w:rFonts w:hint="eastAsia"/>
        </w:rPr>
        <w:t>与权重值</w:t>
      </w:r>
      <w:r>
        <w:rPr>
          <w:rFonts w:hint="eastAsia"/>
        </w:rPr>
        <w:t>B</w:t>
      </w:r>
      <w:r>
        <w:rPr>
          <w:rFonts w:hint="eastAsia"/>
        </w:rPr>
        <w:t>进入模块后将其实部和虚部分别存储在相应的寄存器中，紧接着并行完成四个</w:t>
      </w:r>
      <w:r>
        <w:rPr>
          <w:rFonts w:hint="eastAsia"/>
        </w:rPr>
        <w:t>16</w:t>
      </w:r>
      <w:r>
        <w:rPr>
          <w:rFonts w:hint="eastAsia"/>
        </w:rPr>
        <w:t>位的</w:t>
      </w:r>
      <w:r>
        <w:rPr>
          <w:rFonts w:hint="eastAsia"/>
        </w:rPr>
        <w:t>popcount(xnor)</w:t>
      </w:r>
      <w:r>
        <w:rPr>
          <w:rFonts w:hint="eastAsia"/>
        </w:rPr>
        <w:t>计算（包括乘</w:t>
      </w:r>
      <w:r>
        <w:rPr>
          <w:rFonts w:hint="eastAsia"/>
        </w:rPr>
        <w:t>2</w:t>
      </w:r>
      <w:r>
        <w:rPr>
          <w:rFonts w:hint="eastAsia"/>
        </w:rPr>
        <w:t>与减通道数的运算，不过这两个运算很简单，只需要通过移位和一个减法器即可实现</w:t>
      </w:r>
      <w:r>
        <w:rPr>
          <w:rFonts w:hint="eastAsia"/>
        </w:rPr>
        <w:t>)</w:t>
      </w:r>
      <w:r>
        <w:rPr>
          <w:rFonts w:hint="eastAsia"/>
        </w:rPr>
        <w:t>，再根据复数运算的特性将相应的</w:t>
      </w:r>
      <w:r>
        <w:rPr>
          <w:rFonts w:hint="eastAsia"/>
        </w:rPr>
        <w:t>popcount(xnor)</w:t>
      </w:r>
      <w:r>
        <w:rPr>
          <w:rFonts w:hint="eastAsia"/>
        </w:rPr>
        <w:t>计算结果相加或者取反相加即可得到最终结果。</w:t>
      </w:r>
    </w:p>
    <w:p w14:paraId="360BC597" w14:textId="77777777" w:rsidR="00997F4D" w:rsidRDefault="00000000">
      <w:pPr>
        <w:jc w:val="center"/>
      </w:pPr>
      <w:r>
        <w:rPr>
          <w:noProof/>
        </w:rPr>
        <w:drawing>
          <wp:inline distT="0" distB="0" distL="114300" distR="114300" wp14:anchorId="3145B58C" wp14:editId="5A529A1C">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76"/>
                    <a:srcRect/>
                    <a:stretch>
                      <a:fillRect/>
                    </a:stretch>
                  </pic:blipFill>
                  <pic:spPr>
                    <a:xfrm>
                      <a:off x="0" y="0"/>
                      <a:ext cx="4689475" cy="3181350"/>
                    </a:xfrm>
                    <a:prstGeom prst="rect">
                      <a:avLst/>
                    </a:prstGeom>
                    <a:ln>
                      <a:solidFill>
                        <a:schemeClr val="bg2"/>
                      </a:solidFill>
                    </a:ln>
                  </pic:spPr>
                </pic:pic>
              </a:graphicData>
            </a:graphic>
          </wp:inline>
        </w:drawing>
      </w:r>
    </w:p>
    <w:p w14:paraId="7CA8144F" w14:textId="77777777" w:rsidR="00997F4D" w:rsidRDefault="00000000">
      <w:pPr>
        <w:pStyle w:val="aff2"/>
      </w:pPr>
      <w:r>
        <w:rPr>
          <w:rFonts w:hint="eastAsia"/>
        </w:rPr>
        <w:t>图</w:t>
      </w:r>
      <w:r>
        <w:rPr>
          <w:rFonts w:hint="eastAsia"/>
        </w:rPr>
        <w:t xml:space="preserve">  32bits</w:t>
      </w:r>
      <w:r>
        <w:rPr>
          <w:rFonts w:hint="eastAsia"/>
        </w:rPr>
        <w:t>二值复数</w:t>
      </w:r>
      <w:r>
        <w:rPr>
          <w:rFonts w:hint="eastAsia"/>
        </w:rPr>
        <w:t>popcount(xnor)</w:t>
      </w:r>
      <w:r>
        <w:rPr>
          <w:rFonts w:hint="eastAsia"/>
        </w:rPr>
        <w:t>计算单元</w:t>
      </w:r>
    </w:p>
    <w:p w14:paraId="57200E76" w14:textId="77777777" w:rsidR="00997F4D" w:rsidRDefault="00000000">
      <w:pPr>
        <w:ind w:firstLine="480"/>
      </w:pPr>
      <w:r>
        <w:rPr>
          <w:rFonts w:hint="eastAsia"/>
        </w:rPr>
        <w:t>使用上述的结构的复数卷积运算单元，不仅极大的降低了硬件资源开销，还提高了计算的并行度，减少了访存次数，进而提升了计算效率。例如</w:t>
      </w:r>
      <w:r>
        <w:rPr>
          <w:rFonts w:hint="eastAsia"/>
        </w:rPr>
        <w:t>16</w:t>
      </w:r>
      <w:r>
        <w:rPr>
          <w:rFonts w:hint="eastAsia"/>
        </w:rPr>
        <w:t>个通道的卷积运算，</w:t>
      </w:r>
      <w:proofErr w:type="gramStart"/>
      <w:r>
        <w:rPr>
          <w:rFonts w:hint="eastAsia"/>
        </w:rPr>
        <w:t>原需要</w:t>
      </w:r>
      <w:proofErr w:type="gramEnd"/>
      <w:r>
        <w:rPr>
          <w:rFonts w:hint="eastAsia"/>
        </w:rPr>
        <w:t>16</w:t>
      </w:r>
      <w:r>
        <w:rPr>
          <w:rFonts w:hint="eastAsia"/>
        </w:rPr>
        <w:t>次卷积运算并求和，而现在只需要一次卷积运算即可完成，不考虑访问内存的时间，计算效率就已经提升了</w:t>
      </w:r>
      <w:r>
        <w:rPr>
          <w:rFonts w:hint="eastAsia"/>
        </w:rPr>
        <w:t>16</w:t>
      </w:r>
      <w:r>
        <w:rPr>
          <w:rFonts w:hint="eastAsia"/>
        </w:rPr>
        <w:t>倍，如果考虑上访问内存的时间，计算效率会提升更多。</w:t>
      </w:r>
    </w:p>
    <w:p w14:paraId="03D7B723" w14:textId="77777777" w:rsidR="00997F4D" w:rsidRDefault="00000000">
      <w:pPr>
        <w:pStyle w:val="3"/>
      </w:pPr>
      <w:r>
        <w:rPr>
          <w:rFonts w:hint="eastAsia"/>
        </w:rPr>
        <w:lastRenderedPageBreak/>
        <w:t>Compare  Splicer</w:t>
      </w:r>
      <w:r>
        <w:rPr>
          <w:rFonts w:hint="eastAsia"/>
        </w:rPr>
        <w:t>模块设计</w:t>
      </w:r>
    </w:p>
    <w:p w14:paraId="05996D45" w14:textId="77777777" w:rsidR="00997F4D" w:rsidRDefault="00000000">
      <w:pPr>
        <w:ind w:firstLine="480"/>
      </w:pPr>
      <w:r>
        <w:rPr>
          <w:rFonts w:hint="eastAsia"/>
        </w:rPr>
        <w:t>在本文的</w:t>
      </w:r>
      <w:r>
        <w:rPr>
          <w:rFonts w:hint="eastAsia"/>
        </w:rPr>
        <w:t>2.3.5</w:t>
      </w:r>
      <w:r>
        <w:rPr>
          <w:rFonts w:hint="eastAsia"/>
        </w:rPr>
        <w:t>节我们解释了，</w:t>
      </w:r>
      <w:r>
        <w:rPr>
          <w:rFonts w:hint="eastAsia"/>
        </w:rPr>
        <w:t>BN</w:t>
      </w:r>
      <w:r>
        <w:rPr>
          <w:rFonts w:hint="eastAsia"/>
        </w:rPr>
        <w:t>和</w:t>
      </w:r>
      <w:proofErr w:type="gramStart"/>
      <w:r>
        <w:rPr>
          <w:rFonts w:hint="eastAsia"/>
        </w:rPr>
        <w:t>二值化过程</w:t>
      </w:r>
      <w:proofErr w:type="gramEnd"/>
      <w:r>
        <w:rPr>
          <w:rFonts w:hint="eastAsia"/>
        </w:rPr>
        <w:t>是</w:t>
      </w:r>
      <w:r>
        <w:rPr>
          <w:rFonts w:hint="eastAsia"/>
        </w:rPr>
        <w:t>BNN</w:t>
      </w:r>
      <w:r>
        <w:rPr>
          <w:rFonts w:hint="eastAsia"/>
        </w:rPr>
        <w:t>以及</w:t>
      </w:r>
      <w:r>
        <w:rPr>
          <w:rFonts w:hint="eastAsia"/>
        </w:rPr>
        <w:t>BCNN</w:t>
      </w:r>
      <w:r>
        <w:rPr>
          <w:rFonts w:hint="eastAsia"/>
        </w:rPr>
        <w:t>算法中必不可少的，而这两个过程即使是在推理任务中也需要大量复杂的浮点运算，硬件实现时更是需要耗费大量的资源，所以我们参考了</w:t>
      </w:r>
      <w:r>
        <w:rPr>
          <w:rFonts w:hint="eastAsia"/>
        </w:rPr>
        <w:t>MVTU</w:t>
      </w:r>
      <w:r>
        <w:rPr>
          <w:rFonts w:hint="eastAsia"/>
        </w:rPr>
        <w:t>结构，提出了使用阈值比较（</w:t>
      </w:r>
      <w:r>
        <w:rPr>
          <w:rFonts w:hint="eastAsia"/>
        </w:rPr>
        <w:t>Threshold</w:t>
      </w:r>
      <w:r>
        <w:t xml:space="preserve"> </w:t>
      </w:r>
      <w:r>
        <w:rPr>
          <w:rFonts w:hint="eastAsia"/>
        </w:rPr>
        <w:t>com</w:t>
      </w:r>
      <w:r>
        <w:t>pare</w:t>
      </w:r>
      <w:r>
        <w:rPr>
          <w:rFonts w:hint="eastAsia"/>
        </w:rPr>
        <w:t>）计算替代</w:t>
      </w:r>
      <w:r>
        <w:rPr>
          <w:rFonts w:hint="eastAsia"/>
        </w:rPr>
        <w:t>BN</w:t>
      </w:r>
      <w:r>
        <w:rPr>
          <w:rFonts w:hint="eastAsia"/>
        </w:rPr>
        <w:t>和</w:t>
      </w:r>
      <w:proofErr w:type="gramStart"/>
      <w:r>
        <w:rPr>
          <w:rFonts w:hint="eastAsia"/>
        </w:rPr>
        <w:t>二值化过程</w:t>
      </w:r>
      <w:proofErr w:type="gramEnd"/>
      <w:r>
        <w:rPr>
          <w:rFonts w:hint="eastAsia"/>
        </w:rPr>
        <w:t>，并且在训练和推理任务中都得到不错的效果。因为本次设计专注于在边缘</w:t>
      </w:r>
      <w:proofErr w:type="gramStart"/>
      <w:r>
        <w:rPr>
          <w:rFonts w:hint="eastAsia"/>
        </w:rPr>
        <w:t>侧设备</w:t>
      </w:r>
      <w:proofErr w:type="gramEnd"/>
      <w:r>
        <w:rPr>
          <w:rFonts w:hint="eastAsia"/>
        </w:rPr>
        <w:t>的推理任务，所以我们在训练中得到每层的阈值，并保存在存储系统中，当需要进行阈值比较计算，则将阈值读取并送往相应的</w:t>
      </w:r>
      <w:r>
        <w:rPr>
          <w:rFonts w:hint="eastAsia"/>
        </w:rPr>
        <w:t>Comparator</w:t>
      </w:r>
      <w:r>
        <w:rPr>
          <w:rFonts w:hint="eastAsia"/>
        </w:rPr>
        <w:t>即可。</w:t>
      </w:r>
    </w:p>
    <w:p w14:paraId="6A01A257" w14:textId="77777777" w:rsidR="00997F4D" w:rsidRDefault="00000000">
      <w:pPr>
        <w:ind w:firstLine="480"/>
      </w:pPr>
      <w:r>
        <w:rPr>
          <w:rFonts w:hint="eastAsia"/>
        </w:rPr>
        <w:t>当脉动阵列所有通道的计算结果并行进入上述的</w:t>
      </w:r>
      <w:r>
        <w:rPr>
          <w:rFonts w:hint="eastAsia"/>
        </w:rPr>
        <w:t>Comparator</w:t>
      </w:r>
      <w:r>
        <w:rPr>
          <w:rFonts w:hint="eastAsia"/>
        </w:rPr>
        <w:t>后，此时我们将得到</w:t>
      </w:r>
      <w:r>
        <w:rPr>
          <w:rFonts w:hint="eastAsia"/>
        </w:rPr>
        <w:t>16</w:t>
      </w:r>
      <w:r>
        <w:rPr>
          <w:rFonts w:hint="eastAsia"/>
        </w:rPr>
        <w:t>个二值复数，如果不加处理直接送入片上存储</w:t>
      </w:r>
      <w:r>
        <w:rPr>
          <w:rFonts w:hint="eastAsia"/>
        </w:rPr>
        <w:t>Databuffer</w:t>
      </w:r>
      <w:r>
        <w:rPr>
          <w:rFonts w:hint="eastAsia"/>
        </w:rPr>
        <w:t>或</w:t>
      </w:r>
      <w:r>
        <w:rPr>
          <w:rFonts w:hint="eastAsia"/>
        </w:rPr>
        <w:t>Accumulator</w:t>
      </w:r>
      <w:r>
        <w:rPr>
          <w:rFonts w:hint="eastAsia"/>
        </w:rPr>
        <w:t>，结果将以</w:t>
      </w:r>
      <w:r>
        <w:rPr>
          <w:rFonts w:hint="eastAsia"/>
        </w:rPr>
        <w:t>NHWC</w:t>
      </w:r>
      <w:r>
        <w:rPr>
          <w:rFonts w:hint="eastAsia"/>
        </w:rPr>
        <w:t>存储方式进行存储，并不符合我们提出的类</w:t>
      </w:r>
      <w:r>
        <w:rPr>
          <w:rFonts w:hint="eastAsia"/>
        </w:rPr>
        <w:t>NHWC</w:t>
      </w:r>
      <w:r>
        <w:rPr>
          <w:rFonts w:hint="eastAsia"/>
        </w:rPr>
        <w:t>存储类型（见</w:t>
      </w:r>
      <w:r>
        <w:rPr>
          <w:rFonts w:hint="eastAsia"/>
        </w:rPr>
        <w:t>3.5.2</w:t>
      </w:r>
      <w:r>
        <w:rPr>
          <w:rFonts w:hint="eastAsia"/>
        </w:rPr>
        <w:t>节），这就不便于下一层卷积计算，所以必须要将</w:t>
      </w:r>
      <w:r>
        <w:rPr>
          <w:rFonts w:hint="eastAsia"/>
        </w:rPr>
        <w:t>16</w:t>
      </w:r>
      <w:r>
        <w:rPr>
          <w:rFonts w:hint="eastAsia"/>
        </w:rPr>
        <w:t>个通道的实部和虚部分别拼接得到一个</w:t>
      </w:r>
      <w:r>
        <w:rPr>
          <w:rFonts w:hint="eastAsia"/>
        </w:rPr>
        <w:t>32</w:t>
      </w:r>
      <w:r>
        <w:rPr>
          <w:rFonts w:hint="eastAsia"/>
        </w:rPr>
        <w:t>比特（其中</w:t>
      </w:r>
      <w:r>
        <w:rPr>
          <w:rFonts w:hint="eastAsia"/>
        </w:rPr>
        <w:t>16</w:t>
      </w:r>
      <w:r>
        <w:rPr>
          <w:rFonts w:hint="eastAsia"/>
        </w:rPr>
        <w:t>位为实部，另</w:t>
      </w:r>
      <w:r>
        <w:rPr>
          <w:rFonts w:hint="eastAsia"/>
        </w:rPr>
        <w:t>16</w:t>
      </w:r>
      <w:r>
        <w:rPr>
          <w:rFonts w:hint="eastAsia"/>
        </w:rPr>
        <w:t>位为虚部）的输出特征值。</w:t>
      </w:r>
    </w:p>
    <w:p w14:paraId="5BBDDF3C" w14:textId="77777777" w:rsidR="00997F4D" w:rsidRDefault="00000000">
      <w:pPr>
        <w:ind w:firstLine="480"/>
      </w:pPr>
      <w:r>
        <w:rPr>
          <w:rFonts w:hint="eastAsia"/>
        </w:rPr>
        <w:t>经过上述分析，我们设计了</w:t>
      </w:r>
      <w:r>
        <w:rPr>
          <w:rFonts w:hint="eastAsia"/>
        </w:rPr>
        <w:t>Compare Splicer</w:t>
      </w:r>
      <w:r>
        <w:rPr>
          <w:rFonts w:hint="eastAsia"/>
        </w:rPr>
        <w:t>模块，其电路结构如图</w:t>
      </w:r>
      <w:r>
        <w:rPr>
          <w:rFonts w:hint="eastAsia"/>
        </w:rPr>
        <w:t xml:space="preserve"> </w:t>
      </w:r>
      <w:r>
        <w:rPr>
          <w:rFonts w:hint="eastAsia"/>
        </w:rPr>
        <w:t>所示，电路实现也十分简单，只需要一系列的比较器和位拼接即可完成，用极少的硬件开销即可实现复杂的</w:t>
      </w:r>
      <w:r>
        <w:rPr>
          <w:rFonts w:hint="eastAsia"/>
        </w:rPr>
        <w:t>BN</w:t>
      </w:r>
      <w:r>
        <w:rPr>
          <w:rFonts w:hint="eastAsia"/>
        </w:rPr>
        <w:t>和</w:t>
      </w:r>
      <w:proofErr w:type="gramStart"/>
      <w:r>
        <w:rPr>
          <w:rFonts w:hint="eastAsia"/>
        </w:rPr>
        <w:t>二值化过程</w:t>
      </w:r>
      <w:proofErr w:type="gramEnd"/>
      <w:r>
        <w:rPr>
          <w:rFonts w:hint="eastAsia"/>
        </w:rPr>
        <w:t>。</w:t>
      </w:r>
    </w:p>
    <w:p w14:paraId="1E29F5C3" w14:textId="77777777" w:rsidR="00997F4D" w:rsidRDefault="00000000">
      <w:pPr>
        <w:jc w:val="center"/>
      </w:pPr>
      <w:r>
        <w:rPr>
          <w:noProof/>
        </w:rPr>
        <w:drawing>
          <wp:inline distT="0" distB="0" distL="114300" distR="114300" wp14:anchorId="2DEF0219" wp14:editId="453033AD">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7"/>
                    <a:stretch>
                      <a:fillRect/>
                    </a:stretch>
                  </pic:blipFill>
                  <pic:spPr>
                    <a:xfrm>
                      <a:off x="0" y="0"/>
                      <a:ext cx="5678170" cy="2840355"/>
                    </a:xfrm>
                    <a:prstGeom prst="rect">
                      <a:avLst/>
                    </a:prstGeom>
                    <a:ln>
                      <a:solidFill>
                        <a:schemeClr val="bg2"/>
                      </a:solidFill>
                    </a:ln>
                  </pic:spPr>
                </pic:pic>
              </a:graphicData>
            </a:graphic>
          </wp:inline>
        </w:drawing>
      </w:r>
    </w:p>
    <w:p w14:paraId="4AC60212" w14:textId="77777777" w:rsidR="00997F4D" w:rsidRDefault="00000000">
      <w:pPr>
        <w:pStyle w:val="aff2"/>
      </w:pPr>
      <w:r>
        <w:rPr>
          <w:rFonts w:hint="eastAsia"/>
        </w:rPr>
        <w:t>图</w:t>
      </w:r>
      <w:r>
        <w:rPr>
          <w:rFonts w:hint="eastAsia"/>
        </w:rPr>
        <w:t xml:space="preserve">  Compare Splicer</w:t>
      </w:r>
      <w:r>
        <w:rPr>
          <w:rFonts w:hint="eastAsia"/>
        </w:rPr>
        <w:t>模块结构示意图</w:t>
      </w:r>
    </w:p>
    <w:p w14:paraId="294A4A47" w14:textId="77777777" w:rsidR="00997F4D" w:rsidRDefault="00000000">
      <w:pPr>
        <w:pStyle w:val="2"/>
      </w:pPr>
      <w:bookmarkStart w:id="152" w:name="_Toc32494"/>
      <w:r>
        <w:rPr>
          <w:rFonts w:hint="eastAsia"/>
        </w:rPr>
        <w:lastRenderedPageBreak/>
        <w:t>内存设计及数据存储方式</w:t>
      </w:r>
      <w:bookmarkEnd w:id="152"/>
    </w:p>
    <w:p w14:paraId="22104230" w14:textId="77777777" w:rsidR="00997F4D" w:rsidRDefault="00000000">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14:paraId="64C7EE59" w14:textId="77777777" w:rsidR="00997F4D" w:rsidRDefault="00000000">
      <w:pPr>
        <w:numPr>
          <w:ilvl w:val="0"/>
          <w:numId w:val="16"/>
        </w:numPr>
      </w:pPr>
      <w:r>
        <w:rPr>
          <w:rFonts w:hint="eastAsia"/>
        </w:rPr>
        <w:t>内存足够大，能够存储神经网络中尽可能多（乃至所有）的初始输入、权重、中间</w:t>
      </w:r>
      <w:proofErr w:type="gramStart"/>
      <w:r>
        <w:rPr>
          <w:rFonts w:hint="eastAsia"/>
        </w:rPr>
        <w:t>激活值</w:t>
      </w:r>
      <w:proofErr w:type="gramEnd"/>
      <w:r>
        <w:rPr>
          <w:rFonts w:hint="eastAsia"/>
        </w:rPr>
        <w:t>等，减少对片外存储的访问；</w:t>
      </w:r>
    </w:p>
    <w:p w14:paraId="650FAE09" w14:textId="77777777" w:rsidR="00997F4D" w:rsidRDefault="00000000">
      <w:pPr>
        <w:numPr>
          <w:ilvl w:val="0"/>
          <w:numId w:val="16"/>
        </w:numPr>
      </w:pPr>
      <w:r>
        <w:rPr>
          <w:rFonts w:hint="eastAsia"/>
        </w:rPr>
        <w:t>带宽足够宽，因为深度学习相关的都是数据密集型的应用，所以输出结构必须要有足够大的带宽向脉动阵列传输权重和</w:t>
      </w:r>
      <w:proofErr w:type="gramStart"/>
      <w:r>
        <w:rPr>
          <w:rFonts w:hint="eastAsia"/>
        </w:rPr>
        <w:t>激活值或者</w:t>
      </w:r>
      <w:proofErr w:type="gramEnd"/>
      <w:r>
        <w:rPr>
          <w:rFonts w:hint="eastAsia"/>
        </w:rPr>
        <w:t>接收输出激活值，并跟上脉动阵列的执行速度；</w:t>
      </w:r>
    </w:p>
    <w:p w14:paraId="25948A14" w14:textId="77777777" w:rsidR="00997F4D" w:rsidRDefault="00000000">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w:t>
      </w:r>
      <w:r>
        <w:rPr>
          <w:rFonts w:hint="eastAsia"/>
        </w:rPr>
        <w:t>SRAM</w:t>
      </w:r>
      <w:r>
        <w:rPr>
          <w:rFonts w:hint="eastAsia"/>
        </w:rPr>
        <w:t>存储，这样势必增大了芯片的面积和成本，这就不满足了边缘智能设备的设计中低成本的要求，例如表</w:t>
      </w:r>
      <w:r>
        <w:rPr>
          <w:rFonts w:hint="eastAsia"/>
        </w:rPr>
        <w:t xml:space="preserve"> </w:t>
      </w:r>
      <w:r>
        <w:rPr>
          <w:rFonts w:hint="eastAsia"/>
        </w:rPr>
        <w:t>中所示的以某款加速器协处理器的面积分布，仅</w:t>
      </w:r>
      <w:r>
        <w:rPr>
          <w:rFonts w:hint="eastAsia"/>
        </w:rPr>
        <w:t>320KB</w:t>
      </w:r>
      <w:r>
        <w:rPr>
          <w:rFonts w:hint="eastAsia"/>
        </w:rPr>
        <w:t>的片上存储就约占了芯片总面积的</w:t>
      </w:r>
      <w:r>
        <w:rPr>
          <w:rFonts w:hint="eastAsia"/>
        </w:rPr>
        <w:t>67%</w:t>
      </w:r>
      <w:r>
        <w:rPr>
          <w:rFonts w:hint="eastAsia"/>
        </w:rPr>
        <w:t>；同理我们也不能为降低成本而全盘使用片外</w:t>
      </w:r>
      <w:r>
        <w:rPr>
          <w:rFonts w:hint="eastAsia"/>
        </w:rPr>
        <w:t>DRAM</w:t>
      </w:r>
      <w:r>
        <w:rPr>
          <w:rFonts w:hint="eastAsia"/>
        </w:rPr>
        <w:t>，因为实验证明了神经网络计算过程中的绝大多数功耗都是来自</w:t>
      </w:r>
      <w:r>
        <w:rPr>
          <w:rFonts w:hint="eastAsia"/>
        </w:rPr>
        <w:t>DRAM</w:t>
      </w:r>
      <w:r>
        <w:rPr>
          <w:rFonts w:hint="eastAsia"/>
        </w:rPr>
        <w:t>访问，而不是乘</w:t>
      </w:r>
      <w:proofErr w:type="gramStart"/>
      <w:r>
        <w:rPr>
          <w:rFonts w:hint="eastAsia"/>
        </w:rPr>
        <w:t>加计算</w:t>
      </w:r>
      <w:proofErr w:type="gramEnd"/>
      <w:r>
        <w:rPr>
          <w:rFonts w:hint="eastAsia"/>
        </w:rPr>
        <w:t>本身，且</w:t>
      </w:r>
      <w:r>
        <w:rPr>
          <w:rFonts w:hint="eastAsia"/>
        </w:rPr>
        <w:t>DRAM</w:t>
      </w:r>
      <w:r>
        <w:rPr>
          <w:rFonts w:hint="eastAsia"/>
        </w:rPr>
        <w:t>的访问延迟过高，也会限制计算引擎的执行效率，这对低时延、低功耗的边缘智能设备来说也是致命的。因此我们必须要采用分布式多级存储系统，即通过使用一块或者两块</w:t>
      </w:r>
      <w:r>
        <w:rPr>
          <w:rFonts w:hint="eastAsia"/>
        </w:rPr>
        <w:t>DRAM</w:t>
      </w:r>
      <w:r>
        <w:rPr>
          <w:rFonts w:hint="eastAsia"/>
        </w:rPr>
        <w:t>和少量的分布式本地</w:t>
      </w:r>
      <w:r>
        <w:rPr>
          <w:rFonts w:hint="eastAsia"/>
        </w:rPr>
        <w:t>SRAM</w:t>
      </w:r>
      <w:r>
        <w:rPr>
          <w:rFonts w:hint="eastAsia"/>
        </w:rPr>
        <w:t>来实现较高的</w:t>
      </w:r>
      <w:r>
        <w:rPr>
          <w:rFonts w:hint="eastAsia"/>
        </w:rPr>
        <w:t>MAC</w:t>
      </w:r>
      <w:r>
        <w:rPr>
          <w:rFonts w:hint="eastAsia"/>
        </w:rPr>
        <w:t>利用率，从而在实现高吞吐量的同时降低成本和功耗。</w:t>
      </w:r>
    </w:p>
    <w:tbl>
      <w:tblPr>
        <w:tblStyle w:val="af7"/>
        <w:tblW w:w="0" w:type="auto"/>
        <w:jc w:val="center"/>
        <w:tblLook w:val="04A0" w:firstRow="1" w:lastRow="0" w:firstColumn="1" w:lastColumn="0" w:noHBand="0" w:noVBand="1"/>
      </w:tblPr>
      <w:tblGrid>
        <w:gridCol w:w="2448"/>
        <w:gridCol w:w="2071"/>
        <w:gridCol w:w="2182"/>
      </w:tblGrid>
      <w:tr w:rsidR="00997F4D" w14:paraId="3ABA8CEA" w14:textId="77777777">
        <w:trPr>
          <w:trHeight w:val="457"/>
          <w:jc w:val="center"/>
        </w:trPr>
        <w:tc>
          <w:tcPr>
            <w:tcW w:w="2448" w:type="dxa"/>
            <w:shd w:val="clear" w:color="auto" w:fill="8EAADB" w:themeFill="accent5" w:themeFillTint="99"/>
            <w:vAlign w:val="center"/>
          </w:tcPr>
          <w:p w14:paraId="4E81EFF1" w14:textId="77777777" w:rsidR="00997F4D" w:rsidRDefault="00000000">
            <w:pPr>
              <w:spacing w:line="240" w:lineRule="auto"/>
              <w:jc w:val="center"/>
            </w:pPr>
            <w:r>
              <w:rPr>
                <w:rFonts w:hint="eastAsia"/>
              </w:rPr>
              <w:t>组件尺寸</w:t>
            </w:r>
          </w:p>
        </w:tc>
        <w:tc>
          <w:tcPr>
            <w:tcW w:w="2071" w:type="dxa"/>
            <w:shd w:val="clear" w:color="auto" w:fill="8EAADB" w:themeFill="accent5" w:themeFillTint="99"/>
            <w:vAlign w:val="center"/>
          </w:tcPr>
          <w:p w14:paraId="69DEBFBF" w14:textId="77777777" w:rsidR="00997F4D" w:rsidRDefault="00000000">
            <w:pPr>
              <w:spacing w:line="240" w:lineRule="auto"/>
              <w:jc w:val="center"/>
            </w:pPr>
            <w:r>
              <w:rPr>
                <w:rFonts w:hint="eastAsia"/>
              </w:rPr>
              <w:t>面积（</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14:paraId="216F025E" w14:textId="77777777" w:rsidR="00997F4D" w:rsidRDefault="00000000">
            <w:pPr>
              <w:spacing w:line="240" w:lineRule="auto"/>
              <w:jc w:val="center"/>
            </w:pPr>
            <w:proofErr w:type="gramStart"/>
            <w:r>
              <w:rPr>
                <w:rFonts w:hint="eastAsia"/>
              </w:rPr>
              <w:t>占系统</w:t>
            </w:r>
            <w:proofErr w:type="gramEnd"/>
            <w:r>
              <w:rPr>
                <w:rFonts w:hint="eastAsia"/>
              </w:rPr>
              <w:t>百分比（</w:t>
            </w:r>
            <w:r>
              <w:rPr>
                <w:rFonts w:hint="eastAsia"/>
              </w:rPr>
              <w:t>%)</w:t>
            </w:r>
          </w:p>
        </w:tc>
      </w:tr>
      <w:tr w:rsidR="00997F4D" w14:paraId="17777615" w14:textId="77777777">
        <w:trPr>
          <w:jc w:val="center"/>
        </w:trPr>
        <w:tc>
          <w:tcPr>
            <w:tcW w:w="2448" w:type="dxa"/>
            <w:vAlign w:val="center"/>
          </w:tcPr>
          <w:p w14:paraId="21BCD2C3" w14:textId="77777777" w:rsidR="00997F4D" w:rsidRDefault="00000000">
            <w:pPr>
              <w:spacing w:line="240" w:lineRule="auto"/>
              <w:jc w:val="center"/>
            </w:pPr>
            <w:r>
              <w:rPr>
                <w:rFonts w:hint="eastAsia"/>
              </w:rPr>
              <w:t>脉动阵列（</w:t>
            </w:r>
            <w:r>
              <w:rPr>
                <w:rFonts w:hint="eastAsia"/>
              </w:rPr>
              <w:t>16</w:t>
            </w:r>
            <w:r>
              <w:rPr>
                <w:rFonts w:ascii="Arial" w:hAnsi="Arial" w:cs="Arial"/>
              </w:rPr>
              <w:t>×</w:t>
            </w:r>
            <w:r>
              <w:rPr>
                <w:rFonts w:hint="eastAsia"/>
              </w:rPr>
              <w:t>16</w:t>
            </w:r>
            <w:r>
              <w:rPr>
                <w:rFonts w:hint="eastAsia"/>
              </w:rPr>
              <w:t>）</w:t>
            </w:r>
          </w:p>
        </w:tc>
        <w:tc>
          <w:tcPr>
            <w:tcW w:w="2071" w:type="dxa"/>
            <w:vAlign w:val="center"/>
          </w:tcPr>
          <w:p w14:paraId="63EE4FF0" w14:textId="77777777" w:rsidR="00997F4D" w:rsidRDefault="00000000">
            <w:pPr>
              <w:spacing w:line="240" w:lineRule="auto"/>
              <w:jc w:val="center"/>
            </w:pPr>
            <w:r>
              <w:rPr>
                <w:rFonts w:hint="eastAsia"/>
              </w:rPr>
              <w:t>116K</w:t>
            </w:r>
          </w:p>
        </w:tc>
        <w:tc>
          <w:tcPr>
            <w:tcW w:w="2182" w:type="dxa"/>
            <w:vAlign w:val="center"/>
          </w:tcPr>
          <w:p w14:paraId="487DA6DE" w14:textId="77777777" w:rsidR="00997F4D" w:rsidRDefault="00000000">
            <w:pPr>
              <w:spacing w:line="240" w:lineRule="auto"/>
              <w:jc w:val="center"/>
            </w:pPr>
            <w:r>
              <w:rPr>
                <w:rFonts w:hint="eastAsia"/>
              </w:rPr>
              <w:t>11.3</w:t>
            </w:r>
          </w:p>
        </w:tc>
      </w:tr>
      <w:tr w:rsidR="00997F4D" w14:paraId="2C05DAFB" w14:textId="77777777">
        <w:trPr>
          <w:jc w:val="center"/>
        </w:trPr>
        <w:tc>
          <w:tcPr>
            <w:tcW w:w="2448" w:type="dxa"/>
            <w:vAlign w:val="center"/>
          </w:tcPr>
          <w:p w14:paraId="5CF9B887" w14:textId="77777777" w:rsidR="00997F4D" w:rsidRDefault="00000000">
            <w:pPr>
              <w:spacing w:line="240" w:lineRule="auto"/>
              <w:jc w:val="center"/>
            </w:pPr>
            <w:r>
              <w:rPr>
                <w:rFonts w:hint="eastAsia"/>
              </w:rPr>
              <w:t>Databuffer</w:t>
            </w:r>
            <w:r>
              <w:rPr>
                <w:rFonts w:hint="eastAsia"/>
              </w:rPr>
              <w:t>（</w:t>
            </w:r>
            <w:r>
              <w:rPr>
                <w:rFonts w:hint="eastAsia"/>
              </w:rPr>
              <w:t>256KB)</w:t>
            </w:r>
          </w:p>
        </w:tc>
        <w:tc>
          <w:tcPr>
            <w:tcW w:w="2071" w:type="dxa"/>
            <w:vAlign w:val="center"/>
          </w:tcPr>
          <w:p w14:paraId="7328F605" w14:textId="77777777" w:rsidR="00997F4D" w:rsidRDefault="00000000">
            <w:pPr>
              <w:spacing w:line="240" w:lineRule="auto"/>
              <w:jc w:val="center"/>
            </w:pPr>
            <w:r>
              <w:rPr>
                <w:rFonts w:hint="eastAsia"/>
              </w:rPr>
              <w:t>544K</w:t>
            </w:r>
          </w:p>
        </w:tc>
        <w:tc>
          <w:tcPr>
            <w:tcW w:w="2182" w:type="dxa"/>
            <w:vAlign w:val="center"/>
          </w:tcPr>
          <w:p w14:paraId="05731C00" w14:textId="77777777" w:rsidR="00997F4D" w:rsidRDefault="00000000">
            <w:pPr>
              <w:spacing w:line="240" w:lineRule="auto"/>
              <w:jc w:val="center"/>
            </w:pPr>
            <w:r>
              <w:rPr>
                <w:rFonts w:hint="eastAsia"/>
              </w:rPr>
              <w:t>52.9</w:t>
            </w:r>
          </w:p>
        </w:tc>
      </w:tr>
      <w:tr w:rsidR="00997F4D" w14:paraId="7C9A3D07" w14:textId="77777777">
        <w:trPr>
          <w:jc w:val="center"/>
        </w:trPr>
        <w:tc>
          <w:tcPr>
            <w:tcW w:w="2448" w:type="dxa"/>
            <w:vAlign w:val="center"/>
          </w:tcPr>
          <w:p w14:paraId="77AEA4C0" w14:textId="77777777" w:rsidR="00997F4D" w:rsidRDefault="00000000">
            <w:pPr>
              <w:spacing w:line="240" w:lineRule="auto"/>
              <w:jc w:val="center"/>
            </w:pPr>
            <w:r>
              <w:rPr>
                <w:rFonts w:hint="eastAsia"/>
              </w:rPr>
              <w:t>Accumulator</w:t>
            </w:r>
            <w:r>
              <w:rPr>
                <w:rFonts w:hint="eastAsia"/>
              </w:rPr>
              <w:t>（</w:t>
            </w:r>
            <w:r>
              <w:rPr>
                <w:rFonts w:hint="eastAsia"/>
              </w:rPr>
              <w:t>64KB)</w:t>
            </w:r>
          </w:p>
        </w:tc>
        <w:tc>
          <w:tcPr>
            <w:tcW w:w="2071" w:type="dxa"/>
            <w:vAlign w:val="center"/>
          </w:tcPr>
          <w:p w14:paraId="01F3443A" w14:textId="77777777" w:rsidR="00997F4D" w:rsidRDefault="00000000">
            <w:pPr>
              <w:spacing w:line="240" w:lineRule="auto"/>
              <w:jc w:val="center"/>
            </w:pPr>
            <w:r>
              <w:rPr>
                <w:rFonts w:hint="eastAsia"/>
              </w:rPr>
              <w:t>146K</w:t>
            </w:r>
          </w:p>
        </w:tc>
        <w:tc>
          <w:tcPr>
            <w:tcW w:w="2182" w:type="dxa"/>
            <w:vAlign w:val="center"/>
          </w:tcPr>
          <w:p w14:paraId="6C8D1CE4" w14:textId="77777777" w:rsidR="00997F4D" w:rsidRDefault="00000000">
            <w:pPr>
              <w:spacing w:line="240" w:lineRule="auto"/>
              <w:jc w:val="center"/>
            </w:pPr>
            <w:r>
              <w:rPr>
                <w:rFonts w:hint="eastAsia"/>
              </w:rPr>
              <w:t>14.2</w:t>
            </w:r>
          </w:p>
        </w:tc>
      </w:tr>
      <w:tr w:rsidR="00997F4D" w14:paraId="026C8F89" w14:textId="77777777">
        <w:trPr>
          <w:jc w:val="center"/>
        </w:trPr>
        <w:tc>
          <w:tcPr>
            <w:tcW w:w="2448" w:type="dxa"/>
            <w:vAlign w:val="center"/>
          </w:tcPr>
          <w:p w14:paraId="44244388" w14:textId="77777777" w:rsidR="00997F4D" w:rsidRDefault="00000000">
            <w:pPr>
              <w:spacing w:line="240" w:lineRule="auto"/>
              <w:jc w:val="center"/>
            </w:pPr>
            <w:r>
              <w:rPr>
                <w:rFonts w:hint="eastAsia"/>
              </w:rPr>
              <w:t>CPU</w:t>
            </w:r>
          </w:p>
        </w:tc>
        <w:tc>
          <w:tcPr>
            <w:tcW w:w="2071" w:type="dxa"/>
            <w:vAlign w:val="center"/>
          </w:tcPr>
          <w:p w14:paraId="3E3F9A57" w14:textId="77777777" w:rsidR="00997F4D" w:rsidRDefault="00000000">
            <w:pPr>
              <w:spacing w:line="240" w:lineRule="auto"/>
              <w:jc w:val="center"/>
            </w:pPr>
            <w:r>
              <w:rPr>
                <w:rFonts w:hint="eastAsia"/>
              </w:rPr>
              <w:t>171K</w:t>
            </w:r>
          </w:p>
        </w:tc>
        <w:tc>
          <w:tcPr>
            <w:tcW w:w="2182" w:type="dxa"/>
            <w:vAlign w:val="center"/>
          </w:tcPr>
          <w:p w14:paraId="2910BE98" w14:textId="77777777" w:rsidR="00997F4D" w:rsidRDefault="00000000">
            <w:pPr>
              <w:spacing w:line="240" w:lineRule="auto"/>
              <w:jc w:val="center"/>
            </w:pPr>
            <w:r>
              <w:rPr>
                <w:rFonts w:hint="eastAsia"/>
              </w:rPr>
              <w:t>16.6</w:t>
            </w:r>
          </w:p>
        </w:tc>
      </w:tr>
      <w:tr w:rsidR="00997F4D" w14:paraId="05CA0961" w14:textId="77777777">
        <w:trPr>
          <w:jc w:val="center"/>
        </w:trPr>
        <w:tc>
          <w:tcPr>
            <w:tcW w:w="2448" w:type="dxa"/>
            <w:vAlign w:val="center"/>
          </w:tcPr>
          <w:p w14:paraId="19CB24BB" w14:textId="77777777" w:rsidR="00997F4D" w:rsidRDefault="00000000">
            <w:pPr>
              <w:spacing w:line="240" w:lineRule="auto"/>
              <w:jc w:val="center"/>
            </w:pPr>
            <w:r>
              <w:rPr>
                <w:rFonts w:hint="eastAsia"/>
              </w:rPr>
              <w:t>总计</w:t>
            </w:r>
          </w:p>
        </w:tc>
        <w:tc>
          <w:tcPr>
            <w:tcW w:w="2071" w:type="dxa"/>
            <w:vAlign w:val="center"/>
          </w:tcPr>
          <w:p w14:paraId="214CE8FD" w14:textId="77777777" w:rsidR="00997F4D" w:rsidRDefault="00000000">
            <w:pPr>
              <w:spacing w:line="240" w:lineRule="auto"/>
              <w:jc w:val="center"/>
            </w:pPr>
            <w:r>
              <w:rPr>
                <w:rFonts w:hint="eastAsia"/>
              </w:rPr>
              <w:t>1029K</w:t>
            </w:r>
          </w:p>
        </w:tc>
        <w:tc>
          <w:tcPr>
            <w:tcW w:w="2182" w:type="dxa"/>
            <w:vAlign w:val="center"/>
          </w:tcPr>
          <w:p w14:paraId="1E92EE3B" w14:textId="77777777" w:rsidR="00997F4D" w:rsidRDefault="00000000">
            <w:pPr>
              <w:spacing w:line="240" w:lineRule="auto"/>
              <w:jc w:val="center"/>
            </w:pPr>
            <w:r>
              <w:rPr>
                <w:rFonts w:hint="eastAsia"/>
              </w:rPr>
              <w:t>100</w:t>
            </w:r>
          </w:p>
        </w:tc>
      </w:tr>
    </w:tbl>
    <w:p w14:paraId="32D68DB4" w14:textId="77777777" w:rsidR="00997F4D" w:rsidRDefault="00000000">
      <w:pPr>
        <w:pStyle w:val="aff2"/>
      </w:pPr>
      <w:r>
        <w:rPr>
          <w:rFonts w:hint="eastAsia"/>
        </w:rPr>
        <w:t xml:space="preserve">  </w:t>
      </w:r>
      <w:r>
        <w:rPr>
          <w:rFonts w:hint="eastAsia"/>
        </w:rPr>
        <w:tab/>
      </w:r>
      <w:r>
        <w:rPr>
          <w:rFonts w:hint="eastAsia"/>
        </w:rPr>
        <w:tab/>
      </w:r>
      <w:r>
        <w:rPr>
          <w:rFonts w:hint="eastAsia"/>
        </w:rPr>
        <w:t>表</w:t>
      </w:r>
      <w:r>
        <w:rPr>
          <w:rFonts w:hint="eastAsia"/>
        </w:rPr>
        <w:t xml:space="preserve"> </w:t>
      </w:r>
      <w:r>
        <w:rPr>
          <w:rFonts w:hint="eastAsia"/>
        </w:rPr>
        <w:t>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6C070675" w14:textId="77777777" w:rsidR="00997F4D" w:rsidRDefault="00000000">
      <w:pPr>
        <w:ind w:firstLine="480"/>
      </w:pPr>
      <w:r>
        <w:rPr>
          <w:rFonts w:hint="eastAsia"/>
        </w:rPr>
        <w:t>本节中设计的存储系统不仅采用了分布式多级的方式，</w:t>
      </w:r>
      <w:proofErr w:type="gramStart"/>
      <w:r>
        <w:rPr>
          <w:rFonts w:hint="eastAsia"/>
        </w:rPr>
        <w:t>且针对</w:t>
      </w:r>
      <w:proofErr w:type="gramEnd"/>
      <w:r>
        <w:rPr>
          <w:rFonts w:hint="eastAsia"/>
        </w:rPr>
        <w:t>二值复数神经网络的数据还提出了新型的存储方式，提高了内存空间的利用率和计算的并行性，满足了</w:t>
      </w:r>
      <w:r>
        <w:rPr>
          <w:rFonts w:hint="eastAsia"/>
        </w:rPr>
        <w:lastRenderedPageBreak/>
        <w:t>二值复数神经网络计算中需要快速提取和传输高并发数据的需求。</w:t>
      </w:r>
    </w:p>
    <w:p w14:paraId="648FAF10" w14:textId="77777777" w:rsidR="00997F4D" w:rsidRDefault="00000000">
      <w:pPr>
        <w:pStyle w:val="3"/>
        <w:keepNext w:val="0"/>
      </w:pPr>
      <w:r>
        <w:rPr>
          <w:rFonts w:hint="eastAsia"/>
        </w:rPr>
        <w:t>内存设计</w:t>
      </w:r>
    </w:p>
    <w:p w14:paraId="773BDCB0" w14:textId="77777777" w:rsidR="00997F4D" w:rsidRDefault="00000000">
      <w:pPr>
        <w:ind w:firstLine="480"/>
      </w:pPr>
      <w:r>
        <w:rPr>
          <w:rFonts w:hint="eastAsia"/>
        </w:rPr>
        <w:t>想要协处理器中的</w:t>
      </w:r>
      <w:r>
        <w:rPr>
          <w:rFonts w:hint="eastAsia"/>
        </w:rPr>
        <w:t>SATU</w:t>
      </w:r>
      <w:r>
        <w:rPr>
          <w:rFonts w:hint="eastAsia"/>
        </w:rPr>
        <w:t>能够达到理想的算力，必要条件就是能够保证输入数据准确</w:t>
      </w:r>
      <w:proofErr w:type="gramStart"/>
      <w:r>
        <w:rPr>
          <w:rFonts w:hint="eastAsia"/>
        </w:rPr>
        <w:t>且及时</w:t>
      </w:r>
      <w:proofErr w:type="gramEnd"/>
      <w:r>
        <w:rPr>
          <w:rFonts w:hint="eastAsia"/>
        </w:rPr>
        <w:t>地传输到计算单元中。本次设计的分布式多级存储系统包含了片外存储、</w:t>
      </w:r>
      <w:r>
        <w:rPr>
          <w:rFonts w:hint="eastAsia"/>
        </w:rPr>
        <w:t>cache</w:t>
      </w:r>
      <w:r>
        <w:rPr>
          <w:rFonts w:hint="eastAsia"/>
        </w:rPr>
        <w:t>以及片上存储（如图</w:t>
      </w:r>
      <w:r>
        <w:rPr>
          <w:rFonts w:hint="eastAsia"/>
        </w:rPr>
        <w:t xml:space="preserve"> </w:t>
      </w:r>
      <w:r>
        <w:rPr>
          <w:rFonts w:hint="eastAsia"/>
        </w:rPr>
        <w:t>中图</w:t>
      </w:r>
      <w:r>
        <w:rPr>
          <w:rFonts w:hint="eastAsia"/>
        </w:rPr>
        <w:t>a</w:t>
      </w:r>
      <w:r>
        <w:rPr>
          <w:rFonts w:hint="eastAsia"/>
        </w:rPr>
        <w:t>所示），本小节仅详细说明了片上存储部分。片上上存储主要包括单端口</w:t>
      </w:r>
      <w:r>
        <w:rPr>
          <w:rFonts w:hint="eastAsia"/>
        </w:rPr>
        <w:t>Databuffer</w:t>
      </w:r>
      <w:r>
        <w:rPr>
          <w:rFonts w:hint="eastAsia"/>
        </w:rPr>
        <w:t>、双端口</w:t>
      </w:r>
      <w:r>
        <w:rPr>
          <w:rFonts w:hint="eastAsia"/>
        </w:rPr>
        <w:t>Accumulator</w:t>
      </w:r>
      <w:r>
        <w:rPr>
          <w:rFonts w:hint="eastAsia"/>
        </w:rPr>
        <w:t>和逻辑控制电路三个部分。</w:t>
      </w:r>
    </w:p>
    <w:p w14:paraId="4E8E5102" w14:textId="77777777" w:rsidR="00997F4D" w:rsidRDefault="00000000">
      <w:pPr>
        <w:ind w:firstLine="480"/>
      </w:pPr>
      <w:r>
        <w:rPr>
          <w:rFonts w:hint="eastAsia"/>
        </w:rPr>
        <w:t>作为片上存储系统的主要存储单元，</w:t>
      </w:r>
      <w:r>
        <w:rPr>
          <w:rFonts w:hint="eastAsia"/>
        </w:rPr>
        <w:t>Databuffer</w:t>
      </w:r>
      <w:r>
        <w:rPr>
          <w:rFonts w:hint="eastAsia"/>
        </w:rPr>
        <w:t>和</w:t>
      </w:r>
      <w:r>
        <w:rPr>
          <w:rFonts w:hint="eastAsia"/>
        </w:rPr>
        <w:t>Accumulator</w:t>
      </w:r>
      <w:r>
        <w:rPr>
          <w:rFonts w:hint="eastAsia"/>
        </w:rPr>
        <w:t>用于存储脉动阵列的输入和输出，输入数据一般存储在</w:t>
      </w:r>
      <w:r>
        <w:rPr>
          <w:rFonts w:hint="eastAsia"/>
        </w:rPr>
        <w:t>Databuffer</w:t>
      </w:r>
      <w:r>
        <w:rPr>
          <w:rFonts w:hint="eastAsia"/>
        </w:rPr>
        <w:t>中，而中间值（</w:t>
      </w:r>
      <w:r>
        <w:rPr>
          <w:rFonts w:hint="eastAsia"/>
        </w:rPr>
        <w:t>partial sums</w:t>
      </w:r>
      <w:r>
        <w:rPr>
          <w:rFonts w:hint="eastAsia"/>
        </w:rPr>
        <w:t>）和最终结果（</w:t>
      </w:r>
      <w:r>
        <w:rPr>
          <w:rFonts w:hint="eastAsia"/>
        </w:rPr>
        <w:t>final results</w:t>
      </w:r>
      <w:r>
        <w:rPr>
          <w:rFonts w:hint="eastAsia"/>
        </w:rPr>
        <w:t>）一般存储在</w:t>
      </w:r>
      <w:r>
        <w:rPr>
          <w:rFonts w:hint="eastAsia"/>
        </w:rPr>
        <w:t>accumulator</w:t>
      </w:r>
      <w:r>
        <w:rPr>
          <w:rFonts w:hint="eastAsia"/>
        </w:rPr>
        <w:t>中。二者都采用了“</w:t>
      </w:r>
      <w:r>
        <w:rPr>
          <w:rFonts w:hint="eastAsia"/>
        </w:rPr>
        <w:t>row-addressed</w:t>
      </w:r>
      <w:r>
        <w:rPr>
          <w:rFonts w:hint="eastAsia"/>
        </w:rPr>
        <w:t>”的结构，即每个地址对应的</w:t>
      </w:r>
      <w:r>
        <w:rPr>
          <w:rFonts w:hint="eastAsia"/>
        </w:rPr>
        <w:t>memory</w:t>
      </w:r>
      <w:r>
        <w:rPr>
          <w:rFonts w:hint="eastAsia"/>
        </w:rPr>
        <w:t>的一行，而每行</w:t>
      </w:r>
      <w:proofErr w:type="gramStart"/>
      <w:r>
        <w:rPr>
          <w:rFonts w:hint="eastAsia"/>
        </w:rPr>
        <w:t>的位宽为</w:t>
      </w:r>
      <w:proofErr w:type="gramEnd"/>
      <w:r>
        <w:rPr>
          <w:rFonts w:hint="eastAsia"/>
        </w:rPr>
        <w:t>DIM</w:t>
      </w:r>
      <w:proofErr w:type="gramStart"/>
      <w:r>
        <w:t>个</w:t>
      </w:r>
      <w:proofErr w:type="gramEnd"/>
      <w:r>
        <w:t>元素宽度</w:t>
      </w:r>
      <w:r>
        <w:rPr>
          <w:rFonts w:hint="eastAsia"/>
        </w:rPr>
        <w:t>之和</w:t>
      </w:r>
      <w:r>
        <w:t>，其中</w:t>
      </w:r>
      <w:r>
        <w:t>DIM</w:t>
      </w:r>
      <w:r>
        <w:t>为脉动阵列每行或者每列</w:t>
      </w:r>
      <w:r>
        <w:t>PE</w:t>
      </w:r>
      <w:r>
        <w:t>的个数</w:t>
      </w:r>
      <w:r>
        <w:rPr>
          <w:rFonts w:hint="eastAsia"/>
        </w:rPr>
        <w:t>，利用此结构每次内存访问都是一次性读取或者写入</w:t>
      </w:r>
      <w:r>
        <w:rPr>
          <w:rFonts w:hint="eastAsia"/>
        </w:rPr>
        <w:t>DIM</w:t>
      </w:r>
      <w:proofErr w:type="gramStart"/>
      <w:r>
        <w:rPr>
          <w:rFonts w:hint="eastAsia"/>
        </w:rPr>
        <w:t>个</w:t>
      </w:r>
      <w:proofErr w:type="gramEnd"/>
      <w:r>
        <w:rPr>
          <w:rFonts w:hint="eastAsia"/>
        </w:rPr>
        <w:t>元素，减少了内存访问次数</w:t>
      </w:r>
      <w:r>
        <w:t>。</w:t>
      </w:r>
      <w:r>
        <w:rPr>
          <w:rFonts w:hint="eastAsia"/>
        </w:rPr>
        <w:t>Databuffer</w:t>
      </w:r>
      <w:r>
        <w:rPr>
          <w:rFonts w:hint="eastAsia"/>
        </w:rPr>
        <w:t>和</w:t>
      </w:r>
      <w:r>
        <w:rPr>
          <w:rFonts w:hint="eastAsia"/>
        </w:rPr>
        <w:t>Accumulator</w:t>
      </w:r>
      <w:r>
        <w:rPr>
          <w:rFonts w:hint="eastAsia"/>
        </w:rPr>
        <w:t>的用途不同，其每个元素的宽度也可以根据算法应用的需求而定，因为本次</w:t>
      </w:r>
      <w:r>
        <w:rPr>
          <w:rFonts w:hint="eastAsia"/>
        </w:rPr>
        <w:t>BCNN</w:t>
      </w:r>
      <w:r>
        <w:rPr>
          <w:rFonts w:hint="eastAsia"/>
        </w:rPr>
        <w:t>算法应用中，因为每个</w:t>
      </w:r>
      <w:r>
        <w:rPr>
          <w:rFonts w:hint="eastAsia"/>
        </w:rPr>
        <w:t>layer</w:t>
      </w:r>
      <w:r>
        <w:rPr>
          <w:rFonts w:hint="eastAsia"/>
        </w:rPr>
        <w:t>的通道数都是</w:t>
      </w:r>
      <w:r>
        <w:rPr>
          <w:rFonts w:hint="eastAsia"/>
        </w:rPr>
        <w:t>16</w:t>
      </w:r>
      <w:r>
        <w:rPr>
          <w:rFonts w:hint="eastAsia"/>
        </w:rPr>
        <w:t>的倍数，</w:t>
      </w:r>
      <w:proofErr w:type="gramStart"/>
      <w:r>
        <w:rPr>
          <w:rFonts w:hint="eastAsia"/>
        </w:rPr>
        <w:t>且针对</w:t>
      </w:r>
      <w:proofErr w:type="gramEnd"/>
      <w:r>
        <w:rPr>
          <w:rFonts w:hint="eastAsia"/>
        </w:rPr>
        <w:t>的是二值复数，所以我们将二者的单个</w:t>
      </w:r>
      <w:proofErr w:type="gramStart"/>
      <w:r>
        <w:rPr>
          <w:rFonts w:hint="eastAsia"/>
        </w:rPr>
        <w:t>元素位宽</w:t>
      </w:r>
      <w:proofErr w:type="gramEnd"/>
      <w:r>
        <w:rPr>
          <w:rFonts w:hint="eastAsia"/>
        </w:rPr>
        <w:t>都配置为</w:t>
      </w:r>
      <w:r>
        <w:rPr>
          <w:rFonts w:hint="eastAsia"/>
        </w:rPr>
        <w:t>32</w:t>
      </w:r>
      <w:r>
        <w:rPr>
          <w:rFonts w:hint="eastAsia"/>
        </w:rPr>
        <w:t>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14:paraId="44C6AA58" w14:textId="77777777" w:rsidR="00997F4D" w:rsidRDefault="00000000">
      <w:pPr>
        <w:numPr>
          <w:ilvl w:val="0"/>
          <w:numId w:val="17"/>
        </w:numPr>
        <w:rPr>
          <w:rFonts w:ascii="Helvetica" w:hAnsi="Helvetica" w:cs="Helvetica"/>
          <w:color w:val="333333"/>
          <w:shd w:val="clear" w:color="auto" w:fill="FFFFFF"/>
        </w:rPr>
      </w:pPr>
      <w:r>
        <w:rPr>
          <w:rFonts w:ascii="Helvetica" w:hAnsi="Helvetica" w:cs="Helvetica" w:hint="eastAsia"/>
          <w:color w:val="333333"/>
          <w:shd w:val="clear" w:color="auto" w:fill="FFFFFF"/>
        </w:rPr>
        <w:t>电路实现</w:t>
      </w:r>
    </w:p>
    <w:p w14:paraId="1481CC09" w14:textId="77777777" w:rsidR="00997F4D" w:rsidRDefault="00000000">
      <w:pPr>
        <w:ind w:firstLine="480"/>
      </w:pPr>
      <w:r>
        <w:rPr>
          <w:rFonts w:hint="eastAsia"/>
        </w:rPr>
        <w:t>先说明电路实现，</w:t>
      </w:r>
      <w:r>
        <w:rPr>
          <w:rFonts w:hint="eastAsia"/>
        </w:rPr>
        <w:t>Databuffer</w:t>
      </w:r>
      <w:r>
        <w:rPr>
          <w:rFonts w:hint="eastAsia"/>
        </w:rPr>
        <w:t>由多个</w:t>
      </w:r>
      <w:r>
        <w:t xml:space="preserve"> banks</w:t>
      </w:r>
      <w:r>
        <w:rPr>
          <w:rFonts w:hint="eastAsia"/>
        </w:rPr>
        <w:t>组成，</w:t>
      </w:r>
      <w:r>
        <w:rPr>
          <w:rFonts w:hint="eastAsia"/>
        </w:rPr>
        <w:t>bank</w:t>
      </w:r>
      <w:r>
        <w:t>结构十分简单，仅由一块单端口</w:t>
      </w:r>
      <w:r>
        <w:t>SRAM</w:t>
      </w:r>
      <w:r>
        <w:rPr>
          <w:rFonts w:hint="eastAsia"/>
        </w:rPr>
        <w:t>和输入输出队列</w:t>
      </w:r>
      <w:r>
        <w:t>构成。相比之下，</w:t>
      </w:r>
      <w:r>
        <w:rPr>
          <w:rFonts w:hint="eastAsia"/>
        </w:rPr>
        <w:t>A</w:t>
      </w:r>
      <w:r>
        <w:t>ccumulator</w:t>
      </w:r>
      <w:r>
        <w:t>的结构稍显复杂：除了</w:t>
      </w:r>
      <w:r>
        <w:rPr>
          <w:rFonts w:hint="eastAsia"/>
        </w:rPr>
        <w:t>两</w:t>
      </w:r>
      <w:r>
        <w:t>块双端口</w:t>
      </w:r>
      <w:r>
        <w:t>SRAM</w:t>
      </w:r>
      <w:r>
        <w:rPr>
          <w:rFonts w:hint="eastAsia"/>
        </w:rPr>
        <w:t>和输入输出队列</w:t>
      </w:r>
      <w:r>
        <w:t>，还包含了一系列的加法器去支持</w:t>
      </w:r>
      <w:r>
        <w:rPr>
          <w:rFonts w:hint="eastAsia"/>
        </w:rPr>
        <w:t>数据</w:t>
      </w:r>
      <w:r>
        <w:t>累加操作</w:t>
      </w:r>
      <w:r>
        <w:rPr>
          <w:rFonts w:hint="eastAsia"/>
        </w:rPr>
        <w:t>，如下图</w:t>
      </w:r>
      <w:r>
        <w:rPr>
          <w:rFonts w:hint="eastAsia"/>
        </w:rPr>
        <w:t xml:space="preserve"> </w:t>
      </w:r>
      <w:r>
        <w:rPr>
          <w:rFonts w:hint="eastAsia"/>
        </w:rPr>
        <w:t>图</w:t>
      </w:r>
      <w:r>
        <w:rPr>
          <w:rFonts w:hint="eastAsia"/>
        </w:rPr>
        <w:t>b</w:t>
      </w:r>
      <w:r>
        <w:rPr>
          <w:rFonts w:hint="eastAsia"/>
        </w:rPr>
        <w:t>所示。</w:t>
      </w:r>
    </w:p>
    <w:p w14:paraId="527D357B" w14:textId="77777777" w:rsidR="00997F4D" w:rsidRDefault="00000000">
      <w:pPr>
        <w:ind w:firstLine="480"/>
      </w:pPr>
      <w:r>
        <w:rPr>
          <w:rFonts w:hint="eastAsia"/>
        </w:rPr>
        <w:t>而</w:t>
      </w:r>
      <w:r>
        <w:t>之所以</w:t>
      </w:r>
      <w:r>
        <w:rPr>
          <w:rFonts w:hint="eastAsia"/>
        </w:rPr>
        <w:t>Databuffer</w:t>
      </w:r>
      <w:r>
        <w:t>使用单端口</w:t>
      </w:r>
      <w:r>
        <w:t>sram</w:t>
      </w:r>
      <w:r>
        <w:t>，而</w:t>
      </w:r>
      <w:r>
        <w:rPr>
          <w:rFonts w:hint="eastAsia"/>
        </w:rPr>
        <w:t>A</w:t>
      </w:r>
      <w:r>
        <w:t>ccumulator</w:t>
      </w:r>
      <w:r>
        <w:t>使用双端口</w:t>
      </w:r>
      <w:r>
        <w:t>sram</w:t>
      </w:r>
      <w:r>
        <w:t>，是因为</w:t>
      </w:r>
      <w:r>
        <w:rPr>
          <w:rFonts w:hint="eastAsia"/>
        </w:rPr>
        <w:t>Databuffer</w:t>
      </w:r>
      <w:r>
        <w:t>在算法运行过程的</w:t>
      </w:r>
      <w:r>
        <w:t>load</w:t>
      </w:r>
      <w:r>
        <w:t>、</w:t>
      </w:r>
      <w:r>
        <w:t>prelaod</w:t>
      </w:r>
      <w:r>
        <w:t>和</w:t>
      </w:r>
      <w:r>
        <w:t>excute</w:t>
      </w:r>
      <w:r>
        <w:t>阶段的每个周期只需要完成写数据或者读数据任务，而不存在同时进行读写两个任务的</w:t>
      </w:r>
      <w:r>
        <w:rPr>
          <w:rFonts w:hint="eastAsia"/>
        </w:rPr>
        <w:t>机会</w:t>
      </w:r>
      <w:r>
        <w:t>。例如</w:t>
      </w:r>
      <w:r>
        <w:t>load</w:t>
      </w:r>
      <w:r>
        <w:t>阶段我们将数据从</w:t>
      </w:r>
      <w:r>
        <w:rPr>
          <w:rFonts w:hint="eastAsia"/>
        </w:rPr>
        <w:t>DRAM</w:t>
      </w:r>
      <w:r>
        <w:t>加载进入</w:t>
      </w:r>
      <w:r>
        <w:rPr>
          <w:rFonts w:hint="eastAsia"/>
        </w:rPr>
        <w:t>Databuffer</w:t>
      </w:r>
      <w:r>
        <w:t>，此阶段的每个周期内只需要完成写数据任务；</w:t>
      </w:r>
      <w:r>
        <w:t>perload</w:t>
      </w:r>
      <w:r>
        <w:t>阶段我们将数据从</w:t>
      </w:r>
      <w:r>
        <w:rPr>
          <w:rFonts w:hint="eastAsia"/>
        </w:rPr>
        <w:t>Databuffer</w:t>
      </w:r>
      <w:r>
        <w:t>预加载进入脉动阵列，此阶段的每个周期只需要完成读数据任务；与</w:t>
      </w:r>
      <w:r>
        <w:t>preload</w:t>
      </w:r>
      <w:r>
        <w:t>阶段相同，</w:t>
      </w:r>
      <w:r>
        <w:t>excute</w:t>
      </w:r>
      <w:r>
        <w:t>阶段将矩阵乘</w:t>
      </w:r>
      <w:proofErr w:type="gramStart"/>
      <w:r>
        <w:t>加计算</w:t>
      </w:r>
      <w:proofErr w:type="gramEnd"/>
      <w:r>
        <w:t>所需的输入数据依</w:t>
      </w:r>
      <w:r>
        <w:lastRenderedPageBreak/>
        <w:t>次从</w:t>
      </w:r>
      <w:r>
        <w:rPr>
          <w:rFonts w:hint="eastAsia"/>
        </w:rPr>
        <w:t>Databuffer</w:t>
      </w:r>
      <w:r>
        <w:t>按行读取进入脉动阵列，也不存在读数据任务，所以为了节约资源，</w:t>
      </w:r>
      <w:r>
        <w:rPr>
          <w:rFonts w:hint="eastAsia"/>
        </w:rPr>
        <w:t>Databuffer</w:t>
      </w:r>
      <w:r>
        <w:t>只需要使用单端口</w:t>
      </w:r>
      <w:r>
        <w:t>SRAM</w:t>
      </w:r>
      <w:r>
        <w:t>即可实现。</w:t>
      </w:r>
      <w:r>
        <w:t>Accumulator</w:t>
      </w:r>
      <w:r>
        <w:t>的工作机制与</w:t>
      </w:r>
      <w:r>
        <w:rPr>
          <w:rFonts w:hint="eastAsia"/>
        </w:rPr>
        <w:t>Databuffer</w:t>
      </w:r>
      <w:r>
        <w:t>则有些许不同，</w:t>
      </w:r>
      <w:r>
        <w:rPr>
          <w:rFonts w:hint="eastAsia"/>
        </w:rPr>
        <w:t>例如在权重固定模式下的脉动阵列，</w:t>
      </w:r>
      <w:r>
        <w:t>每完成一次矩阵乘</w:t>
      </w:r>
      <w:proofErr w:type="gramStart"/>
      <w:r>
        <w:t>加计算</w:t>
      </w:r>
      <w:proofErr w:type="gramEnd"/>
      <w:r>
        <w:t>的结果将进入</w:t>
      </w:r>
      <w:r>
        <w:rPr>
          <w:rFonts w:hint="eastAsia"/>
        </w:rPr>
        <w:t>A</w:t>
      </w:r>
      <w:r>
        <w:t>ccumulator</w:t>
      </w:r>
      <w:r>
        <w:t>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proofErr w:type="gramStart"/>
      <w:r>
        <w:rPr>
          <w:rFonts w:hint="eastAsia"/>
        </w:rPr>
        <w:t>达不到算力</w:t>
      </w:r>
      <w:r>
        <w:t>要求</w:t>
      </w:r>
      <w:proofErr w:type="gramEnd"/>
      <w:r>
        <w:t>的，所以我们采用了流水线形式将</w:t>
      </w:r>
      <w:r>
        <w:t xml:space="preserve"> </w:t>
      </w:r>
      <w:r>
        <w:t>三个任务并行执行，极大的缩短了算法的运行时间，因此</w:t>
      </w:r>
      <w:r>
        <w:t>accumulator</w:t>
      </w:r>
      <w:r>
        <w:t>也必须要使用双端</w:t>
      </w:r>
      <w:r>
        <w:t>SRAM</w:t>
      </w:r>
      <w:r>
        <w:t>实现。</w:t>
      </w:r>
    </w:p>
    <w:p w14:paraId="2879A313" w14:textId="77777777" w:rsidR="00997F4D" w:rsidRDefault="00000000">
      <w:pPr>
        <w:jc w:val="center"/>
      </w:pPr>
      <w:r>
        <w:rPr>
          <w:rFonts w:hint="eastAsia"/>
          <w:noProof/>
        </w:rPr>
        <w:drawing>
          <wp:inline distT="0" distB="0" distL="114300" distR="114300" wp14:anchorId="653B4F55" wp14:editId="2F5F67C4">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8"/>
                    <a:stretch>
                      <a:fillRect/>
                    </a:stretch>
                  </pic:blipFill>
                  <pic:spPr>
                    <a:xfrm>
                      <a:off x="0" y="0"/>
                      <a:ext cx="5727700" cy="2780030"/>
                    </a:xfrm>
                    <a:prstGeom prst="rect">
                      <a:avLst/>
                    </a:prstGeom>
                    <a:ln>
                      <a:solidFill>
                        <a:schemeClr val="bg2"/>
                      </a:solidFill>
                    </a:ln>
                  </pic:spPr>
                </pic:pic>
              </a:graphicData>
            </a:graphic>
          </wp:inline>
        </w:drawing>
      </w:r>
    </w:p>
    <w:p w14:paraId="5D71DF40" w14:textId="77777777" w:rsidR="00997F4D" w:rsidRDefault="00000000">
      <w:pPr>
        <w:pStyle w:val="aff2"/>
      </w:pPr>
      <w:r>
        <w:rPr>
          <w:rFonts w:hint="eastAsia"/>
        </w:rPr>
        <w:t>图</w:t>
      </w:r>
      <w:r>
        <w:rPr>
          <w:rFonts w:hint="eastAsia"/>
        </w:rPr>
        <w:t xml:space="preserve"> </w:t>
      </w:r>
      <w:r>
        <w:rPr>
          <w:rFonts w:hint="eastAsia"/>
        </w:rPr>
        <w:t>片上存储示意图（图</w:t>
      </w:r>
      <w:r>
        <w:rPr>
          <w:rFonts w:hint="eastAsia"/>
        </w:rPr>
        <w:t>a</w:t>
      </w:r>
      <w:r>
        <w:rPr>
          <w:rFonts w:hint="eastAsia"/>
        </w:rPr>
        <w:t>是片上存储整体结构框图，图</w:t>
      </w:r>
      <w:r>
        <w:rPr>
          <w:rFonts w:hint="eastAsia"/>
        </w:rPr>
        <w:t>b</w:t>
      </w:r>
      <w:r>
        <w:rPr>
          <w:rFonts w:hint="eastAsia"/>
        </w:rPr>
        <w:t>是</w:t>
      </w:r>
      <w:r>
        <w:rPr>
          <w:rFonts w:hint="eastAsia"/>
        </w:rPr>
        <w:t>Accumulator</w:t>
      </w:r>
      <w:r>
        <w:rPr>
          <w:rFonts w:hint="eastAsia"/>
        </w:rPr>
        <w:t>结构框图）</w:t>
      </w:r>
    </w:p>
    <w:p w14:paraId="748E81CC" w14:textId="77777777" w:rsidR="00997F4D" w:rsidRDefault="00000000">
      <w:pPr>
        <w:numPr>
          <w:ilvl w:val="0"/>
          <w:numId w:val="17"/>
        </w:numPr>
      </w:pPr>
      <w:r>
        <w:rPr>
          <w:rFonts w:hint="eastAsia"/>
        </w:rPr>
        <w:t>寻址策略</w:t>
      </w:r>
    </w:p>
    <w:p w14:paraId="1A16705D" w14:textId="77777777" w:rsidR="00997F4D" w:rsidRDefault="00000000">
      <w:pPr>
        <w:ind w:firstLine="480"/>
      </w:pPr>
      <w:r>
        <w:rPr>
          <w:rFonts w:hint="eastAsia"/>
        </w:rPr>
        <w:t>在算法运行过程中，我们需要根据数据需要将数据传输到不同存储单元，例如将输入</w:t>
      </w:r>
      <w:proofErr w:type="gramStart"/>
      <w:r>
        <w:rPr>
          <w:rFonts w:hint="eastAsia"/>
        </w:rPr>
        <w:t>激活值送往</w:t>
      </w:r>
      <w:proofErr w:type="gramEnd"/>
      <w:r>
        <w:rPr>
          <w:rFonts w:hint="eastAsia"/>
        </w:rPr>
        <w:t>Databuffer</w:t>
      </w:r>
      <w:r>
        <w:rPr>
          <w:rFonts w:hint="eastAsia"/>
        </w:rPr>
        <w:t>，中间值送往</w:t>
      </w:r>
      <w:r>
        <w:rPr>
          <w:rFonts w:hint="eastAsia"/>
        </w:rPr>
        <w:t>Accumulator</w:t>
      </w:r>
      <w:r>
        <w:rPr>
          <w:rFonts w:hint="eastAsia"/>
        </w:rPr>
        <w:t>，且对于</w:t>
      </w:r>
      <w:r>
        <w:rPr>
          <w:rFonts w:hint="eastAsia"/>
        </w:rPr>
        <w:t>Accumulator</w:t>
      </w:r>
      <w:r>
        <w:rPr>
          <w:rFonts w:hint="eastAsia"/>
        </w:rPr>
        <w:t>来说，还需要增加部分功能信号对其功能进行控制，为了数据传输不会产生紊乱和错误，就需要指定一个准确有效的寻址策略，还应该基于此要求，我们设计了以下寻址策略，如图</w:t>
      </w:r>
      <w:r>
        <w:rPr>
          <w:rFonts w:hint="eastAsia"/>
        </w:rPr>
        <w:t xml:space="preserve"> </w:t>
      </w:r>
      <w:r>
        <w:rPr>
          <w:rFonts w:hint="eastAsia"/>
        </w:rPr>
        <w:t>所示。</w:t>
      </w:r>
    </w:p>
    <w:p w14:paraId="69E15FFF" w14:textId="77777777" w:rsidR="00997F4D" w:rsidRDefault="00000000">
      <w:pPr>
        <w:jc w:val="center"/>
      </w:pPr>
      <w:r>
        <w:rPr>
          <w:rFonts w:hint="eastAsia"/>
          <w:noProof/>
        </w:rPr>
        <w:lastRenderedPageBreak/>
        <w:drawing>
          <wp:inline distT="0" distB="0" distL="114300" distR="114300" wp14:anchorId="7A1C95A7" wp14:editId="35A6248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79"/>
                    <a:stretch>
                      <a:fillRect/>
                    </a:stretch>
                  </pic:blipFill>
                  <pic:spPr>
                    <a:xfrm>
                      <a:off x="0" y="0"/>
                      <a:ext cx="3338830" cy="1076960"/>
                    </a:xfrm>
                    <a:prstGeom prst="rect">
                      <a:avLst/>
                    </a:prstGeom>
                  </pic:spPr>
                </pic:pic>
              </a:graphicData>
            </a:graphic>
          </wp:inline>
        </w:drawing>
      </w:r>
    </w:p>
    <w:p w14:paraId="062CAD08" w14:textId="77777777" w:rsidR="00997F4D" w:rsidRDefault="00000000">
      <w:pPr>
        <w:pStyle w:val="aff2"/>
      </w:pPr>
      <w:r>
        <w:rPr>
          <w:rFonts w:hint="eastAsia"/>
        </w:rPr>
        <w:t>图</w:t>
      </w:r>
      <w:r>
        <w:rPr>
          <w:rFonts w:hint="eastAsia"/>
        </w:rPr>
        <w:t xml:space="preserve"> </w:t>
      </w:r>
      <w:r>
        <w:rPr>
          <w:rFonts w:hint="eastAsia"/>
        </w:rPr>
        <w:t>寻址策略示意图</w:t>
      </w:r>
    </w:p>
    <w:p w14:paraId="7AF6B4E4" w14:textId="77777777" w:rsidR="00997F4D" w:rsidRDefault="00000000">
      <w:pPr>
        <w:ind w:firstLine="480"/>
      </w:pPr>
      <w:r>
        <w:rPr>
          <w:rFonts w:hint="eastAsia"/>
        </w:rPr>
        <w:t>内存的地址宽度为</w:t>
      </w:r>
      <w:r>
        <w:rPr>
          <w:rFonts w:hint="eastAsia"/>
        </w:rPr>
        <w:t>32</w:t>
      </w:r>
      <w:r>
        <w:rPr>
          <w:rFonts w:hint="eastAsia"/>
        </w:rPr>
        <w:t>比特，其中高三位是默认的功能位，且具有特殊意义，其中：</w:t>
      </w:r>
    </w:p>
    <w:p w14:paraId="65867661" w14:textId="77777777" w:rsidR="00997F4D" w:rsidRDefault="00000000">
      <w:pPr>
        <w:numPr>
          <w:ilvl w:val="0"/>
          <w:numId w:val="18"/>
        </w:numPr>
      </w:pPr>
      <w:r>
        <w:rPr>
          <w:rFonts w:hint="eastAsia"/>
        </w:rPr>
        <w:t>第</w:t>
      </w:r>
      <w:r>
        <w:rPr>
          <w:rFonts w:hint="eastAsia"/>
        </w:rPr>
        <w:t>31</w:t>
      </w:r>
      <w:r>
        <w:rPr>
          <w:rFonts w:hint="eastAsia"/>
        </w:rPr>
        <w:t>位（地址最高位）用于区别当前地址属于哪个存储单元，为</w:t>
      </w:r>
      <w:r>
        <w:rPr>
          <w:rFonts w:hint="eastAsia"/>
        </w:rPr>
        <w:t>1</w:t>
      </w:r>
      <w:r>
        <w:rPr>
          <w:rFonts w:hint="eastAsia"/>
        </w:rPr>
        <w:t>时表示寻址</w:t>
      </w:r>
      <w:r>
        <w:rPr>
          <w:rFonts w:hint="eastAsia"/>
        </w:rPr>
        <w:t>Accumulator</w:t>
      </w:r>
      <w:r>
        <w:rPr>
          <w:rFonts w:hint="eastAsia"/>
        </w:rPr>
        <w:t>，为</w:t>
      </w:r>
      <w:r>
        <w:rPr>
          <w:rFonts w:hint="eastAsia"/>
        </w:rPr>
        <w:t>0</w:t>
      </w:r>
      <w:r>
        <w:rPr>
          <w:rFonts w:hint="eastAsia"/>
        </w:rPr>
        <w:t>时表示寻址</w:t>
      </w:r>
      <w:r>
        <w:rPr>
          <w:rFonts w:hint="eastAsia"/>
        </w:rPr>
        <w:t>Databuffer</w:t>
      </w:r>
      <w:r>
        <w:rPr>
          <w:rFonts w:hint="eastAsia"/>
        </w:rPr>
        <w:t>；</w:t>
      </w:r>
    </w:p>
    <w:p w14:paraId="72784246" w14:textId="77777777" w:rsidR="00997F4D" w:rsidRDefault="00000000">
      <w:pPr>
        <w:numPr>
          <w:ilvl w:val="0"/>
          <w:numId w:val="18"/>
        </w:numPr>
        <w:rPr>
          <w:rFonts w:ascii="Helvetica" w:hAnsi="Helvetica" w:cs="Helvetica"/>
          <w:color w:val="333333"/>
          <w:shd w:val="clear" w:color="auto" w:fill="FFFFFF"/>
        </w:rPr>
      </w:pPr>
      <w:r>
        <w:rPr>
          <w:rFonts w:hint="eastAsia"/>
        </w:rPr>
        <w:t>第</w:t>
      </w:r>
      <w:r>
        <w:rPr>
          <w:rFonts w:hint="eastAsia"/>
        </w:rPr>
        <w:t>30</w:t>
      </w:r>
      <w:r>
        <w:rPr>
          <w:rFonts w:hint="eastAsia"/>
        </w:rPr>
        <w:t>位在寻址</w:t>
      </w:r>
      <w:r>
        <w:rPr>
          <w:rFonts w:hint="eastAsia"/>
        </w:rPr>
        <w:t>Databuffer</w:t>
      </w:r>
      <w:r>
        <w:rPr>
          <w:rFonts w:hint="eastAsia"/>
        </w:rPr>
        <w:t>或者读</w:t>
      </w:r>
      <w:r>
        <w:rPr>
          <w:rFonts w:hint="eastAsia"/>
        </w:rPr>
        <w:t>Accumulator</w:t>
      </w:r>
      <w:r>
        <w:rPr>
          <w:rFonts w:hint="eastAsia"/>
        </w:rPr>
        <w:t>时忽略。而当我们向</w:t>
      </w:r>
      <w:r>
        <w:rPr>
          <w:rFonts w:hint="eastAsia"/>
        </w:rPr>
        <w:t>Accumulator</w:t>
      </w:r>
      <w:r>
        <w:rPr>
          <w:rFonts w:hint="eastAsia"/>
        </w:rPr>
        <w:t>写数据时，第</w:t>
      </w:r>
      <w:r>
        <w:rPr>
          <w:rFonts w:hint="eastAsia"/>
        </w:rPr>
        <w:t>30</w:t>
      </w:r>
      <w:proofErr w:type="gramStart"/>
      <w:r>
        <w:rPr>
          <w:rFonts w:hint="eastAsia"/>
        </w:rPr>
        <w:t>比特位</w:t>
      </w:r>
      <w:proofErr w:type="gramEnd"/>
      <w:r>
        <w:rPr>
          <w:rFonts w:hint="eastAsia"/>
        </w:rPr>
        <w:t>作用</w:t>
      </w:r>
      <w:proofErr w:type="gramStart"/>
      <w:r>
        <w:rPr>
          <w:rFonts w:hint="eastAsia"/>
        </w:rPr>
        <w:t>很</w:t>
      </w:r>
      <w:proofErr w:type="gramEnd"/>
      <w:r>
        <w:rPr>
          <w:rFonts w:hint="eastAsia"/>
        </w:rPr>
        <w:t>关键；如果需要覆盖该地址之前的数据则可将该比特位置</w:t>
      </w:r>
      <w:r>
        <w:rPr>
          <w:rFonts w:hint="eastAsia"/>
        </w:rPr>
        <w:t>0</w:t>
      </w:r>
      <w:r>
        <w:rPr>
          <w:rFonts w:hint="eastAsia"/>
        </w:rPr>
        <w:t>，如果想要与该地址之前的原值累加，则需要置</w:t>
      </w:r>
      <w:r>
        <w:rPr>
          <w:rFonts w:hint="eastAsia"/>
        </w:rPr>
        <w:t>1</w:t>
      </w:r>
      <w:r>
        <w:rPr>
          <w:rFonts w:hint="eastAsia"/>
        </w:rPr>
        <w:t>。</w:t>
      </w:r>
    </w:p>
    <w:p w14:paraId="0A936BDF" w14:textId="77777777" w:rsidR="00997F4D" w:rsidRDefault="00000000">
      <w:pPr>
        <w:numPr>
          <w:ilvl w:val="0"/>
          <w:numId w:val="18"/>
        </w:numPr>
        <w:rPr>
          <w:rFonts w:ascii="Helvetica" w:hAnsi="Helvetica" w:cs="Helvetica"/>
          <w:color w:val="333333"/>
          <w:shd w:val="clear" w:color="auto" w:fill="FFFFFF"/>
        </w:rPr>
      </w:pPr>
      <w:r>
        <w:rPr>
          <w:rFonts w:hint="eastAsia"/>
        </w:rPr>
        <w:t>第</w:t>
      </w:r>
      <w:r>
        <w:rPr>
          <w:rFonts w:hint="eastAsia"/>
        </w:rPr>
        <w:t>29</w:t>
      </w:r>
      <w:r>
        <w:rPr>
          <w:rFonts w:hint="eastAsia"/>
        </w:rPr>
        <w:t>位在寻址</w:t>
      </w:r>
      <w:r>
        <w:rPr>
          <w:rFonts w:hint="eastAsia"/>
        </w:rPr>
        <w:t>Databuffer</w:t>
      </w:r>
      <w:r>
        <w:rPr>
          <w:rFonts w:hint="eastAsia"/>
        </w:rPr>
        <w:t>或者写</w:t>
      </w:r>
      <w:r>
        <w:rPr>
          <w:rFonts w:hint="eastAsia"/>
        </w:rPr>
        <w:t>Accumulator</w:t>
      </w:r>
      <w:r>
        <w:rPr>
          <w:rFonts w:hint="eastAsia"/>
        </w:rPr>
        <w:t>时忽略。而当我们从</w:t>
      </w:r>
      <w:r>
        <w:rPr>
          <w:rFonts w:hint="eastAsia"/>
        </w:rPr>
        <w:t>Accumulator</w:t>
      </w:r>
      <w:r>
        <w:rPr>
          <w:rFonts w:hint="eastAsia"/>
        </w:rPr>
        <w:t>读数据时，如果要将读数</w:t>
      </w:r>
      <w:proofErr w:type="gramStart"/>
      <w:r>
        <w:rPr>
          <w:rFonts w:hint="eastAsia"/>
        </w:rPr>
        <w:t>据通过</w:t>
      </w:r>
      <w:proofErr w:type="gramEnd"/>
      <w:r>
        <w:rPr>
          <w:rFonts w:hint="eastAsia"/>
        </w:rPr>
        <w:t>Compare Splicer</w:t>
      </w:r>
      <w:r>
        <w:rPr>
          <w:rFonts w:hint="eastAsia"/>
        </w:rPr>
        <w:t>模块进行处理时则需将该位置</w:t>
      </w:r>
      <w:r>
        <w:rPr>
          <w:rFonts w:hint="eastAsia"/>
        </w:rPr>
        <w:t>1</w:t>
      </w:r>
      <w:r>
        <w:rPr>
          <w:rFonts w:hint="eastAsia"/>
        </w:rPr>
        <w:t>，如若不处理则置</w:t>
      </w:r>
      <w:r>
        <w:rPr>
          <w:rFonts w:hint="eastAsia"/>
        </w:rPr>
        <w:t>0</w:t>
      </w:r>
      <w:r>
        <w:rPr>
          <w:rFonts w:hint="eastAsia"/>
        </w:rPr>
        <w:t>。</w:t>
      </w:r>
    </w:p>
    <w:p w14:paraId="549E07FA" w14:textId="77777777" w:rsidR="00997F4D" w:rsidRDefault="00000000">
      <w:pPr>
        <w:ind w:firstLine="480"/>
      </w:pPr>
      <w:r>
        <w:rPr>
          <w:rFonts w:ascii="Helvetica" w:hAnsi="Helvetica" w:cs="Helvetica" w:hint="eastAsia"/>
          <w:color w:val="333333"/>
          <w:shd w:val="clear" w:color="auto" w:fill="FFFFFF"/>
        </w:rPr>
        <w:t>地</w:t>
      </w:r>
      <w:r>
        <w:rPr>
          <w:rFonts w:hint="eastAsia"/>
        </w:rPr>
        <w:t>址信号的低位是寻址的有效地址位，其宽度由</w:t>
      </w:r>
      <w:r>
        <w:rPr>
          <w:rFonts w:hint="eastAsia"/>
        </w:rPr>
        <w:t>Databuffer</w:t>
      </w:r>
      <w:r>
        <w:rPr>
          <w:rFonts w:hint="eastAsia"/>
        </w:rPr>
        <w:t>和</w:t>
      </w:r>
      <w:r>
        <w:rPr>
          <w:rFonts w:hint="eastAsia"/>
        </w:rPr>
        <w:t>Accumulator</w:t>
      </w:r>
      <w:r>
        <w:rPr>
          <w:rFonts w:hint="eastAsia"/>
        </w:rPr>
        <w:t>中存储行数较多的一方决定，假设</w:t>
      </w:r>
      <w:r>
        <w:rPr>
          <w:rFonts w:hint="eastAsia"/>
        </w:rPr>
        <w:t>Databuffer</w:t>
      </w:r>
      <w:r>
        <w:rPr>
          <w:rFonts w:hint="eastAsia"/>
        </w:rPr>
        <w:t>的</w:t>
      </w:r>
      <w:r>
        <w:rPr>
          <w:rFonts w:hint="eastAsia"/>
        </w:rPr>
        <w:t>bank</w:t>
      </w:r>
      <w:r>
        <w:rPr>
          <w:rFonts w:hint="eastAsia"/>
        </w:rPr>
        <w:t>数为</w:t>
      </w:r>
      <w:r>
        <w:rPr>
          <w:rFonts w:hint="eastAsia"/>
        </w:rPr>
        <w:t>4</w:t>
      </w:r>
      <w:r>
        <w:rPr>
          <w:rFonts w:hint="eastAsia"/>
        </w:rPr>
        <w:t>，每个</w:t>
      </w:r>
      <w:r>
        <w:rPr>
          <w:rFonts w:hint="eastAsia"/>
        </w:rPr>
        <w:t>bank</w:t>
      </w:r>
      <w:r>
        <w:rPr>
          <w:rFonts w:hint="eastAsia"/>
        </w:rPr>
        <w:t>的行数</w:t>
      </w:r>
      <w:r>
        <w:rPr>
          <w:rFonts w:hint="eastAsia"/>
        </w:rPr>
        <w:t>4096</w:t>
      </w:r>
      <w:r>
        <w:rPr>
          <w:rFonts w:hint="eastAsia"/>
        </w:rPr>
        <w:t>，则有效地址位的宽度</w:t>
      </w:r>
      <m:oMath>
        <m:r>
          <w:rPr>
            <w:rFonts w:ascii="Cambria Math" w:hAnsi="Cambria Math"/>
          </w:rPr>
          <m:t>(</m:t>
        </m:r>
        <m:sSub>
          <m:sSubPr>
            <m:ctrlPr>
              <w:rPr>
                <w:rFonts w:ascii="Cambria Math" w:hAnsi="Cambria Math"/>
                <w:i/>
                <w:iCs/>
              </w:rPr>
            </m:ctrlPr>
          </m:sSubPr>
          <m:e>
            <m:r>
              <w:rPr>
                <w:rFonts w:ascii="Cambria Math" w:hAnsi="Cambria Math"/>
              </w:rPr>
              <m:t>log</m:t>
            </m:r>
          </m:e>
          <m:sub>
            <m:r>
              <w:rPr>
                <w:rFonts w:ascii="Cambria Math" w:hAnsi="Cambria Math"/>
              </w:rPr>
              <m:t>2</m:t>
            </m:r>
          </m:sub>
        </m:sSub>
        <m:r>
          <w:rPr>
            <w:rFonts w:ascii="Cambria Math" w:hAnsi="Cambria Math"/>
          </w:rPr>
          <m:t>(4×4096)=14)</m:t>
        </m:r>
      </m:oMath>
      <w:r>
        <w:rPr>
          <w:rFonts w:hint="eastAsia"/>
        </w:rPr>
        <w:t>。除功能位和有效地址位外，其余的地址信号都是无效位，默认为</w:t>
      </w:r>
      <w:r>
        <w:rPr>
          <w:rFonts w:hint="eastAsia"/>
        </w:rPr>
        <w:t>0</w:t>
      </w:r>
      <w:r>
        <w:rPr>
          <w:rFonts w:hint="eastAsia"/>
        </w:rPr>
        <w:t>，不需要处理。但是存在一种特殊情况，在处理</w:t>
      </w:r>
      <w:r>
        <w:t>执行指令时，如果指令中</w:t>
      </w:r>
      <w:r>
        <w:t>32</w:t>
      </w:r>
      <w:r>
        <w:t>位地址信号全为</w:t>
      </w:r>
      <w:r>
        <w:t>1</w:t>
      </w:r>
      <w:r>
        <w:t>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w:t>
      </w:r>
      <w:r>
        <w:rPr>
          <w:rFonts w:hint="eastAsia"/>
        </w:rPr>
        <w:t>Execute Controller</w:t>
      </w:r>
      <w:r>
        <w:rPr>
          <w:rFonts w:hint="eastAsia"/>
        </w:rPr>
        <w:t>模块、</w:t>
      </w:r>
      <w:r>
        <w:rPr>
          <w:rFonts w:hint="eastAsia"/>
        </w:rPr>
        <w:t>Load Controller</w:t>
      </w:r>
      <w:r>
        <w:rPr>
          <w:rFonts w:hint="eastAsia"/>
        </w:rPr>
        <w:t>模块和</w:t>
      </w:r>
      <w:r>
        <w:rPr>
          <w:rFonts w:hint="eastAsia"/>
        </w:rPr>
        <w:t>Store Controller</w:t>
      </w:r>
      <w:r>
        <w:rPr>
          <w:rFonts w:hint="eastAsia"/>
        </w:rPr>
        <w:t>模块）后</w:t>
      </w:r>
      <w:r>
        <w:t>功能位首先被译码，并将有效地址映射到对应的</w:t>
      </w:r>
      <w:r>
        <w:rPr>
          <w:rFonts w:hint="eastAsia"/>
        </w:rPr>
        <w:t>Databuffer</w:t>
      </w:r>
      <w:r>
        <w:t>或者</w:t>
      </w:r>
      <w:r>
        <w:t>Accumulator</w:t>
      </w:r>
      <w:r>
        <w:t>的特定位置</w:t>
      </w:r>
      <w:r>
        <w:rPr>
          <w:rFonts w:hint="eastAsia"/>
        </w:rPr>
        <w:t>完成读写任务。</w:t>
      </w:r>
    </w:p>
    <w:p w14:paraId="59AA04A1" w14:textId="77777777" w:rsidR="00997F4D" w:rsidRDefault="00000000">
      <w:pPr>
        <w:jc w:val="center"/>
      </w:pPr>
      <w:r>
        <w:rPr>
          <w:noProof/>
        </w:rPr>
        <w:lastRenderedPageBreak/>
        <w:drawing>
          <wp:inline distT="0" distB="0" distL="114300" distR="114300" wp14:anchorId="41D30DA7" wp14:editId="58BFA0A0">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80"/>
                    <a:stretch>
                      <a:fillRect/>
                    </a:stretch>
                  </pic:blipFill>
                  <pic:spPr>
                    <a:xfrm>
                      <a:off x="0" y="0"/>
                      <a:ext cx="5552440" cy="2124075"/>
                    </a:xfrm>
                    <a:prstGeom prst="rect">
                      <a:avLst/>
                    </a:prstGeom>
                    <a:ln>
                      <a:solidFill>
                        <a:schemeClr val="bg2"/>
                      </a:solidFill>
                    </a:ln>
                  </pic:spPr>
                </pic:pic>
              </a:graphicData>
            </a:graphic>
          </wp:inline>
        </w:drawing>
      </w:r>
    </w:p>
    <w:p w14:paraId="6A808611" w14:textId="77777777" w:rsidR="00997F4D" w:rsidRDefault="00000000">
      <w:pPr>
        <w:pStyle w:val="aff2"/>
      </w:pPr>
      <w:r>
        <w:rPr>
          <w:rFonts w:hint="eastAsia"/>
        </w:rPr>
        <w:t>图</w:t>
      </w:r>
      <w:r>
        <w:rPr>
          <w:rFonts w:hint="eastAsia"/>
        </w:rPr>
        <w:t xml:space="preserve"> Databuffer</w:t>
      </w:r>
      <w:r>
        <w:rPr>
          <w:rFonts w:hint="eastAsia"/>
        </w:rPr>
        <w:t>与</w:t>
      </w:r>
      <w:r>
        <w:rPr>
          <w:rFonts w:hint="eastAsia"/>
        </w:rPr>
        <w:t>Accumulator</w:t>
      </w:r>
      <w:r>
        <w:rPr>
          <w:rFonts w:hint="eastAsia"/>
        </w:rPr>
        <w:t>寻址地址示意图</w:t>
      </w:r>
    </w:p>
    <w:p w14:paraId="5FA4392D" w14:textId="77777777" w:rsidR="00997F4D" w:rsidRDefault="00000000">
      <w:pPr>
        <w:pStyle w:val="3"/>
      </w:pPr>
      <w:r>
        <w:rPr>
          <w:rFonts w:hint="eastAsia"/>
        </w:rPr>
        <w:t>二值复数数据新型存储方式</w:t>
      </w:r>
    </w:p>
    <w:p w14:paraId="3A326EFB" w14:textId="77777777" w:rsidR="00997F4D" w:rsidRDefault="00000000">
      <w:pPr>
        <w:ind w:firstLine="480"/>
      </w:pPr>
      <w:r>
        <w:rPr>
          <w:rFonts w:hint="eastAsia"/>
        </w:rPr>
        <w:t>BCNN</w:t>
      </w:r>
      <w:r>
        <w:rPr>
          <w:rFonts w:hint="eastAsia"/>
        </w:rPr>
        <w:t>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w:t>
      </w:r>
      <w:r>
        <w:rPr>
          <w:rFonts w:hint="eastAsia"/>
        </w:rPr>
        <w:t>NHWC</w:t>
      </w:r>
      <w:r>
        <w:rPr>
          <w:rFonts w:hint="eastAsia"/>
        </w:rPr>
        <w:t>形式的新型的存储方式，如下图</w:t>
      </w:r>
      <w:r>
        <w:rPr>
          <w:rFonts w:hint="eastAsia"/>
        </w:rPr>
        <w:t xml:space="preserve"> </w:t>
      </w:r>
      <w:r>
        <w:rPr>
          <w:rFonts w:hint="eastAsia"/>
        </w:rPr>
        <w:t>所示。</w:t>
      </w:r>
    </w:p>
    <w:p w14:paraId="3BD861C9" w14:textId="77777777" w:rsidR="00997F4D" w:rsidRDefault="00000000">
      <w:pPr>
        <w:ind w:firstLine="480"/>
      </w:pPr>
      <w:r>
        <w:rPr>
          <w:rFonts w:hint="eastAsia"/>
        </w:rPr>
        <w:t>无论逻辑表达上是几维的数据，在计算机中存储时都是按照一维形式来存储的。例如普通的</w:t>
      </w:r>
      <w:r>
        <w:t>NHWC</w:t>
      </w:r>
      <w:r>
        <w:t>格式</w:t>
      </w:r>
      <w:r>
        <w:rPr>
          <w:rFonts w:hint="eastAsia"/>
        </w:rPr>
        <w:t>的</w:t>
      </w:r>
      <w:r>
        <w:t>物理存储方式，即先取</w:t>
      </w:r>
      <w:r>
        <w:t>C</w:t>
      </w:r>
      <w:r>
        <w:t>方向数据；然后</w:t>
      </w:r>
      <w:r>
        <w:t>W</w:t>
      </w:r>
      <w:r>
        <w:t>方向；再</w:t>
      </w:r>
      <w:r>
        <w:t>H</w:t>
      </w:r>
      <w:r>
        <w:t>方向；最后</w:t>
      </w:r>
      <w:r>
        <w:t>N</w:t>
      </w:r>
      <w:r>
        <w:t>方向</w:t>
      </w:r>
      <w:r>
        <w:rPr>
          <w:rFonts w:hint="eastAsia"/>
        </w:rPr>
        <w:t>。</w:t>
      </w:r>
      <w:r>
        <w:t>此硬件平台采用的数据通道格式与存储方式，虽然类似于</w:t>
      </w:r>
      <w:r>
        <w:t>NHWC</w:t>
      </w:r>
      <w:r>
        <w:t>，但是还是有一定区别：在先取</w:t>
      </w:r>
      <w:r>
        <w:t>Channel</w:t>
      </w:r>
      <w:r>
        <w:t>方向的数据后，不是分别存储在单个的存储单元，还是进行合并后存储在同一个存储单元。之所以选择这种存储方式，原因如下：</w:t>
      </w:r>
    </w:p>
    <w:p w14:paraId="772C243F" w14:textId="77777777" w:rsidR="00997F4D" w:rsidRDefault="00000000">
      <w:pPr>
        <w:numPr>
          <w:ilvl w:val="0"/>
          <w:numId w:val="19"/>
        </w:numPr>
      </w:pPr>
      <w:r>
        <w:t>二值神经网络的</w:t>
      </w:r>
      <w:r>
        <w:rPr>
          <w:rFonts w:hint="eastAsia"/>
        </w:rPr>
        <w:t>每个通道中</w:t>
      </w:r>
      <w:r>
        <w:t>每个像素点的数据</w:t>
      </w:r>
      <w:r>
        <w:rPr>
          <w:rFonts w:hint="eastAsia"/>
        </w:rPr>
        <w:t>位宽</w:t>
      </w:r>
      <w:r>
        <w:t>仅为</w:t>
      </w:r>
      <w:r>
        <w:rPr>
          <w:rFonts w:hint="eastAsia"/>
        </w:rPr>
        <w:t>2</w:t>
      </w:r>
      <w:r>
        <w:rPr>
          <w:rFonts w:hint="eastAsia"/>
        </w:rPr>
        <w:t>比特（实部和虚部各</w:t>
      </w:r>
      <w:r>
        <w:rPr>
          <w:rFonts w:hint="eastAsia"/>
        </w:rPr>
        <w:t>1</w:t>
      </w:r>
      <w:r>
        <w:rPr>
          <w:rFonts w:hint="eastAsia"/>
        </w:rPr>
        <w:t>比特）</w:t>
      </w:r>
      <w:r>
        <w:t>，若使用</w:t>
      </w:r>
      <w:r>
        <w:t>32</w:t>
      </w:r>
      <w:r>
        <w:rPr>
          <w:rFonts w:hint="eastAsia"/>
        </w:rPr>
        <w:t>比特</w:t>
      </w:r>
      <w:r>
        <w:t>的</w:t>
      </w:r>
      <w:r>
        <w:rPr>
          <w:rFonts w:hint="eastAsia"/>
        </w:rPr>
        <w:t>存储空间</w:t>
      </w:r>
      <w:r>
        <w:t>去</w:t>
      </w:r>
      <w:r>
        <w:rPr>
          <w:rFonts w:hint="eastAsia"/>
        </w:rPr>
        <w:t>存储</w:t>
      </w:r>
      <w:r>
        <w:rPr>
          <w:rFonts w:hint="eastAsia"/>
        </w:rPr>
        <w:t>2</w:t>
      </w:r>
      <w:r>
        <w:rPr>
          <w:rFonts w:hint="eastAsia"/>
        </w:rPr>
        <w:t>比特</w:t>
      </w:r>
      <w:r>
        <w:t>的数据，显然是十分浪费且不合理的；</w:t>
      </w:r>
    </w:p>
    <w:p w14:paraId="737788FC" w14:textId="77777777" w:rsidR="00997F4D" w:rsidRDefault="00000000">
      <w:pPr>
        <w:numPr>
          <w:ilvl w:val="0"/>
          <w:numId w:val="19"/>
        </w:numPr>
      </w:pPr>
      <w:r>
        <w:t>将单</w:t>
      </w:r>
      <w:r>
        <w:t>bit</w:t>
      </w:r>
      <w:r>
        <w:t>的数据合并存储后，可以减少</w:t>
      </w:r>
      <w:r>
        <w:t>memory</w:t>
      </w:r>
      <w:r>
        <w:t>的访问次数，极大的增加访问效率和计算效率，还降低了多次数访问带来的功耗浪费；</w:t>
      </w:r>
    </w:p>
    <w:p w14:paraId="4BCF0E60" w14:textId="77777777" w:rsidR="00997F4D" w:rsidRDefault="00000000">
      <w:pPr>
        <w:numPr>
          <w:ilvl w:val="0"/>
          <w:numId w:val="19"/>
        </w:numPr>
      </w:pPr>
      <w:r>
        <w:t>另外一个优势，在于</w:t>
      </w:r>
      <w:r>
        <w:rPr>
          <w:rFonts w:hint="eastAsia"/>
        </w:rPr>
        <w:t>二值复数计算时不同通道计算结果的独立性，与</w:t>
      </w:r>
      <w:r>
        <w:rPr>
          <w:rFonts w:hint="eastAsia"/>
        </w:rPr>
        <w:t>SATU</w:t>
      </w:r>
      <w:r>
        <w:rPr>
          <w:rFonts w:hint="eastAsia"/>
        </w:rPr>
        <w:t>中脉动阵列配合后，一次数据读取可以完成多个通道的计算，且通过</w:t>
      </w:r>
      <w:r>
        <w:rPr>
          <w:rFonts w:hint="eastAsia"/>
        </w:rPr>
        <w:t>popcount</w:t>
      </w:r>
      <w:r>
        <w:rPr>
          <w:rFonts w:hint="eastAsia"/>
        </w:rPr>
        <w:t>计算，避免了重复累加的过程</w:t>
      </w:r>
      <w:r>
        <w:t>，可完美</w:t>
      </w:r>
      <w:r>
        <w:rPr>
          <w:rFonts w:hint="eastAsia"/>
        </w:rPr>
        <w:t>地</w:t>
      </w:r>
      <w:r>
        <w:t>实现多通道的并行处理</w:t>
      </w:r>
      <w:r>
        <w:rPr>
          <w:rFonts w:hint="eastAsia"/>
        </w:rPr>
        <w:t>。</w:t>
      </w:r>
    </w:p>
    <w:p w14:paraId="61676931" w14:textId="77777777" w:rsidR="00997F4D" w:rsidRDefault="00997F4D">
      <w:pPr>
        <w:ind w:firstLine="480"/>
      </w:pPr>
    </w:p>
    <w:p w14:paraId="573B615A" w14:textId="77777777" w:rsidR="00997F4D" w:rsidRDefault="00000000">
      <w:pPr>
        <w:keepNext/>
        <w:keepLines/>
        <w:jc w:val="center"/>
        <w:rPr>
          <w:sz w:val="21"/>
          <w:szCs w:val="21"/>
        </w:rPr>
      </w:pPr>
      <w:r>
        <w:rPr>
          <w:rFonts w:hint="eastAsia"/>
          <w:noProof/>
          <w:sz w:val="21"/>
          <w:szCs w:val="21"/>
        </w:rPr>
        <w:lastRenderedPageBreak/>
        <w:drawing>
          <wp:inline distT="0" distB="0" distL="114300" distR="114300" wp14:anchorId="4A81F59D" wp14:editId="76B8598E">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81"/>
                    <a:srcRect/>
                    <a:stretch>
                      <a:fillRect/>
                    </a:stretch>
                  </pic:blipFill>
                  <pic:spPr>
                    <a:xfrm>
                      <a:off x="0" y="0"/>
                      <a:ext cx="5680075" cy="3548380"/>
                    </a:xfrm>
                    <a:prstGeom prst="rect">
                      <a:avLst/>
                    </a:prstGeom>
                    <a:ln>
                      <a:solidFill>
                        <a:schemeClr val="bg2"/>
                      </a:solidFill>
                    </a:ln>
                  </pic:spPr>
                </pic:pic>
              </a:graphicData>
            </a:graphic>
          </wp:inline>
        </w:drawing>
      </w:r>
    </w:p>
    <w:p w14:paraId="1C12B0C2" w14:textId="77777777" w:rsidR="00997F4D" w:rsidRDefault="00000000">
      <w:pPr>
        <w:pStyle w:val="aff2"/>
      </w:pPr>
      <w:r>
        <w:rPr>
          <w:rFonts w:hint="eastAsia"/>
        </w:rPr>
        <w:t>图</w:t>
      </w:r>
      <w:r>
        <w:rPr>
          <w:rFonts w:hint="eastAsia"/>
        </w:rPr>
        <w:t xml:space="preserve">   </w:t>
      </w:r>
      <w:r>
        <w:rPr>
          <w:rFonts w:hint="eastAsia"/>
        </w:rPr>
        <w:t>类</w:t>
      </w:r>
      <w:r>
        <w:rPr>
          <w:rFonts w:hint="eastAsia"/>
        </w:rPr>
        <w:t>NHWC</w:t>
      </w:r>
      <w:r>
        <w:rPr>
          <w:rFonts w:hint="eastAsia"/>
        </w:rPr>
        <w:t>与</w:t>
      </w:r>
      <w:r>
        <w:rPr>
          <w:rFonts w:hint="eastAsia"/>
        </w:rPr>
        <w:t>NHWC</w:t>
      </w:r>
      <w:r>
        <w:rPr>
          <w:rFonts w:hint="eastAsia"/>
        </w:rPr>
        <w:t>存储方式对比示意图</w:t>
      </w:r>
    </w:p>
    <w:p w14:paraId="1413CE02" w14:textId="77777777" w:rsidR="00997F4D" w:rsidRDefault="00000000">
      <w:pPr>
        <w:pStyle w:val="2"/>
      </w:pPr>
      <w:bookmarkStart w:id="153" w:name="_Toc3515"/>
      <w:r>
        <w:rPr>
          <w:rFonts w:hint="eastAsia"/>
        </w:rPr>
        <w:t>本章小结</w:t>
      </w:r>
      <w:bookmarkEnd w:id="153"/>
    </w:p>
    <w:p w14:paraId="56D2D9CC" w14:textId="77777777" w:rsidR="00997F4D" w:rsidRDefault="00000000">
      <w:pPr>
        <w:ind w:firstLine="480"/>
      </w:pPr>
      <w:r>
        <w:rPr>
          <w:rFonts w:hint="eastAsia"/>
        </w:rPr>
        <w:t>本章中我们由浅入深、由整体到局部地介绍了面向</w:t>
      </w:r>
      <w:r>
        <w:rPr>
          <w:rFonts w:hint="eastAsia"/>
        </w:rPr>
        <w:t>BCNN</w:t>
      </w:r>
      <w:r>
        <w:rPr>
          <w:rFonts w:hint="eastAsia"/>
        </w:rPr>
        <w:t>的加速器的协处理器的设计。我们从“软硬件协同”的设计思想和“高性能、低功耗、低成本”的设计目标出发，首先介绍了协处理器的硬件整体架构和指令集架构的设计，接下来我们创新地提出了</w:t>
      </w:r>
      <w:r>
        <w:rPr>
          <w:rFonts w:hint="eastAsia"/>
        </w:rPr>
        <w:t>SATU</w:t>
      </w:r>
      <w:r>
        <w:rPr>
          <w:rFonts w:hint="eastAsia"/>
        </w:rPr>
        <w:t>（脉动阵列阈值计算单元）作为协处理器的计算核心，又分别详细地阐述了</w:t>
      </w:r>
      <w:r>
        <w:rPr>
          <w:rFonts w:hint="eastAsia"/>
        </w:rPr>
        <w:t>SATU</w:t>
      </w:r>
      <w:r>
        <w:rPr>
          <w:rFonts w:hint="eastAsia"/>
        </w:rPr>
        <w:t>中复数卷积运算单元和</w:t>
      </w:r>
      <w:r>
        <w:rPr>
          <w:rFonts w:hint="eastAsia"/>
        </w:rPr>
        <w:t>Compare Splicer</w:t>
      </w:r>
      <w:r>
        <w:rPr>
          <w:rFonts w:hint="eastAsia"/>
        </w:rPr>
        <w:t>模块的设计，最后一节我们介绍了协处理器片上存储的设计，其中包括我们提出的适用于二值复数的新型数据存储方式和“</w:t>
      </w:r>
      <w:r>
        <w:rPr>
          <w:rFonts w:hint="eastAsia"/>
        </w:rPr>
        <w:t>row-addressed</w:t>
      </w:r>
      <w:r>
        <w:rPr>
          <w:rFonts w:hint="eastAsia"/>
        </w:rPr>
        <w:t>”的内存设计。</w:t>
      </w:r>
    </w:p>
    <w:p w14:paraId="71FA545A" w14:textId="77777777" w:rsidR="00997F4D" w:rsidRDefault="00997F4D">
      <w:pPr>
        <w:ind w:firstLineChars="200" w:firstLine="480"/>
      </w:pPr>
    </w:p>
    <w:p w14:paraId="2B82FA75" w14:textId="77777777" w:rsidR="00997F4D" w:rsidRDefault="00000000">
      <w:pPr>
        <w:pStyle w:val="1"/>
        <w:ind w:left="578" w:hanging="578"/>
      </w:pPr>
      <w:bookmarkStart w:id="154" w:name="_Toc15401"/>
      <w:r>
        <w:rPr>
          <w:rFonts w:hint="eastAsia"/>
        </w:rPr>
        <w:lastRenderedPageBreak/>
        <w:t>B</w:t>
      </w:r>
      <w:r>
        <w:t>CNN</w:t>
      </w:r>
      <w:r>
        <w:rPr>
          <w:rFonts w:hint="eastAsia"/>
        </w:rPr>
        <w:t>专用加速器的系统设计</w:t>
      </w:r>
      <w:bookmarkEnd w:id="154"/>
    </w:p>
    <w:p w14:paraId="5ACF146C" w14:textId="77777777" w:rsidR="00997F4D" w:rsidRDefault="00000000">
      <w:pPr>
        <w:pStyle w:val="2"/>
      </w:pPr>
      <w:bookmarkStart w:id="155" w:name="_Toc29456"/>
      <w:r>
        <w:rPr>
          <w:rFonts w:hint="eastAsia"/>
        </w:rPr>
        <w:t>引言</w:t>
      </w:r>
      <w:bookmarkEnd w:id="155"/>
    </w:p>
    <w:p w14:paraId="554F5CBC" w14:textId="77777777" w:rsidR="00997F4D" w:rsidRDefault="00000000">
      <w:pPr>
        <w:ind w:firstLine="480"/>
      </w:pPr>
      <w:r>
        <w:rPr>
          <w:rFonts w:hint="eastAsia"/>
        </w:rPr>
        <w:t>在近几年的自</w:t>
      </w:r>
      <w:proofErr w:type="gramStart"/>
      <w:r>
        <w:rPr>
          <w:rFonts w:hint="eastAsia"/>
        </w:rPr>
        <w:t>研</w:t>
      </w:r>
      <w:proofErr w:type="gramEnd"/>
      <w:r>
        <w:rPr>
          <w:rFonts w:hint="eastAsia"/>
        </w:rPr>
        <w:t>人工智能芯片热潮中，众多研究团队、独角兽公司试图在边缘侧智能设备方向上有所突破，其中就包含了众多</w:t>
      </w:r>
      <w:r>
        <w:rPr>
          <w:rFonts w:hint="eastAsia"/>
        </w:rPr>
        <w:t>AI</w:t>
      </w:r>
      <w:r>
        <w:rPr>
          <w:rFonts w:hint="eastAsia"/>
        </w:rPr>
        <w:t>算法专用</w:t>
      </w:r>
      <w:r>
        <w:rPr>
          <w:rFonts w:hint="eastAsia"/>
        </w:rPr>
        <w:t>IP</w:t>
      </w:r>
      <w:r>
        <w:rPr>
          <w:rFonts w:hint="eastAsia"/>
        </w:rPr>
        <w:t>核的开发，但是想要这些</w:t>
      </w:r>
      <w:r>
        <w:rPr>
          <w:rFonts w:hint="eastAsia"/>
        </w:rPr>
        <w:t>IP</w:t>
      </w:r>
      <w:proofErr w:type="gramStart"/>
      <w:r>
        <w:rPr>
          <w:rFonts w:hint="eastAsia"/>
        </w:rPr>
        <w:t>核落实</w:t>
      </w:r>
      <w:proofErr w:type="gramEnd"/>
      <w:r>
        <w:rPr>
          <w:rFonts w:hint="eastAsia"/>
        </w:rPr>
        <w:t>到实际应用，就不可避免的要嵌入完整的</w:t>
      </w:r>
      <w:r>
        <w:rPr>
          <w:rFonts w:hint="eastAsia"/>
        </w:rPr>
        <w:t>SoC</w:t>
      </w:r>
      <w:r>
        <w:rPr>
          <w:rFonts w:hint="eastAsia"/>
        </w:rPr>
        <w:t>系统中，例如苹果手机中最大的应用处理器芯片就是一块含有</w:t>
      </w:r>
      <w:r>
        <w:rPr>
          <w:rFonts w:hint="eastAsia"/>
        </w:rPr>
        <w:t>AI</w:t>
      </w:r>
      <w:r>
        <w:rPr>
          <w:rFonts w:hint="eastAsia"/>
        </w:rPr>
        <w:t>处理核的</w:t>
      </w:r>
      <w:r>
        <w:rPr>
          <w:rFonts w:hint="eastAsia"/>
        </w:rPr>
        <w:t>SoC</w:t>
      </w:r>
      <w:r>
        <w:rPr>
          <w:rFonts w:hint="eastAsia"/>
        </w:rPr>
        <w:t>。在第三章中，我们面向</w:t>
      </w:r>
      <w:r>
        <w:rPr>
          <w:rFonts w:hint="eastAsia"/>
        </w:rPr>
        <w:t>BCNN</w:t>
      </w:r>
      <w:r>
        <w:rPr>
          <w:rFonts w:hint="eastAsia"/>
        </w:rPr>
        <w:t>算法，从硬件电路角度设计了一款专用于</w:t>
      </w:r>
      <w:r>
        <w:rPr>
          <w:rFonts w:hint="eastAsia"/>
        </w:rPr>
        <w:t>BCNN</w:t>
      </w:r>
      <w:r>
        <w:rPr>
          <w:rFonts w:hint="eastAsia"/>
        </w:rPr>
        <w:t>算法加速推理任务的协处理器并提出了相应的指令集架构，与其他</w:t>
      </w:r>
      <w:r>
        <w:rPr>
          <w:rFonts w:hint="eastAsia"/>
        </w:rPr>
        <w:t>AI</w:t>
      </w:r>
      <w:r>
        <w:rPr>
          <w:rFonts w:hint="eastAsia"/>
        </w:rPr>
        <w:t>专用</w:t>
      </w:r>
      <w:r>
        <w:rPr>
          <w:rFonts w:hint="eastAsia"/>
        </w:rPr>
        <w:t>IP</w:t>
      </w:r>
      <w:r>
        <w:rPr>
          <w:rFonts w:hint="eastAsia"/>
        </w:rPr>
        <w:t>核相同，要想该协处理器能够应用在边缘设备，就必须要将其集成到</w:t>
      </w:r>
      <w:r>
        <w:rPr>
          <w:rFonts w:hint="eastAsia"/>
        </w:rPr>
        <w:t>SoC</w:t>
      </w:r>
      <w:r>
        <w:rPr>
          <w:rFonts w:hint="eastAsia"/>
        </w:rPr>
        <w:t>中。</w:t>
      </w:r>
    </w:p>
    <w:p w14:paraId="60A5688B" w14:textId="77777777" w:rsidR="00997F4D" w:rsidRDefault="00000000">
      <w:pPr>
        <w:ind w:firstLine="480"/>
      </w:pPr>
      <w:r>
        <w:rPr>
          <w:rFonts w:hint="eastAsia"/>
        </w:rPr>
        <w:t>而在</w:t>
      </w:r>
      <w:r>
        <w:rPr>
          <w:rFonts w:hint="eastAsia"/>
        </w:rPr>
        <w:t>AI</w:t>
      </w:r>
      <w:r>
        <w:rPr>
          <w:rFonts w:hint="eastAsia"/>
        </w:rPr>
        <w:t>芯片的开发过程中，特别是在边缘侧，降低功耗、减小芯片面积几乎是目前所有</w:t>
      </w:r>
      <w:r>
        <w:rPr>
          <w:rFonts w:hint="eastAsia"/>
        </w:rPr>
        <w:t>AI</w:t>
      </w:r>
      <w:r>
        <w:rPr>
          <w:rFonts w:hint="eastAsia"/>
        </w:rPr>
        <w:t>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w:t>
      </w:r>
      <w:r>
        <w:rPr>
          <w:rFonts w:hint="eastAsia"/>
        </w:rPr>
        <w:t>RISC-V</w:t>
      </w:r>
      <w:r>
        <w:rPr>
          <w:rFonts w:hint="eastAsia"/>
        </w:rPr>
        <w:t>也逐渐备受青睐。</w:t>
      </w:r>
    </w:p>
    <w:p w14:paraId="44A88AF1" w14:textId="77777777" w:rsidR="00997F4D" w:rsidRDefault="00000000">
      <w:pPr>
        <w:ind w:firstLine="480"/>
      </w:pPr>
      <w:r>
        <w:rPr>
          <w:rFonts w:hint="eastAsia"/>
        </w:rPr>
        <w:t>RISC-V</w:t>
      </w:r>
      <w:r>
        <w:rPr>
          <w:rFonts w:hint="eastAsia"/>
        </w:rPr>
        <w:t>最早起源于</w:t>
      </w:r>
      <w:r>
        <w:rPr>
          <w:rFonts w:hint="eastAsia"/>
        </w:rPr>
        <w:t>2010</w:t>
      </w:r>
      <w:r>
        <w:rPr>
          <w:rFonts w:hint="eastAsia"/>
        </w:rPr>
        <w:t>年美国加州大学伯克利分校</w:t>
      </w:r>
      <w:r>
        <w:rPr>
          <w:rFonts w:hint="eastAsia"/>
        </w:rPr>
        <w:t>Krste Asanovie</w:t>
      </w:r>
      <w:r>
        <w:rPr>
          <w:rFonts w:hint="eastAsia"/>
        </w:rPr>
        <w:t>教授主持的一个关于开源计算机系统的研究项目。</w:t>
      </w:r>
      <w:r>
        <w:rPr>
          <w:rFonts w:hint="eastAsia"/>
        </w:rPr>
        <w:t>RISC-V</w:t>
      </w:r>
      <w:r>
        <w:rPr>
          <w:rFonts w:hint="eastAsia"/>
        </w:rPr>
        <w:t>是个自由开放的指令集，其标准化工作主要由</w:t>
      </w:r>
      <w:r>
        <w:rPr>
          <w:rFonts w:hint="eastAsia"/>
        </w:rPr>
        <w:t>RISC-V</w:t>
      </w:r>
      <w:r>
        <w:rPr>
          <w:rFonts w:hint="eastAsia"/>
        </w:rPr>
        <w:t>基金会主持，该组织的会员数目前已超过</w:t>
      </w:r>
      <w:r>
        <w:rPr>
          <w:rFonts w:hint="eastAsia"/>
        </w:rPr>
        <w:t>100</w:t>
      </w:r>
      <w:r>
        <w:rPr>
          <w:rFonts w:hint="eastAsia"/>
        </w:rPr>
        <w:t>个并在不断增加。无须向基金会支付授权费用，任何想要使用</w:t>
      </w:r>
      <w:r>
        <w:rPr>
          <w:rFonts w:hint="eastAsia"/>
        </w:rPr>
        <w:t>RISC-V</w:t>
      </w:r>
      <w:r>
        <w:rPr>
          <w:rFonts w:hint="eastAsia"/>
        </w:rPr>
        <w:t>指令集设计实现处理器的公司以及个人都可以不受限制地使用其设计、制造和销售</w:t>
      </w:r>
      <w:r>
        <w:rPr>
          <w:rFonts w:hint="eastAsia"/>
        </w:rPr>
        <w:t>RISC-V</w:t>
      </w:r>
      <w:r>
        <w:rPr>
          <w:rFonts w:hint="eastAsia"/>
        </w:rPr>
        <w:t>芯片和软件。在</w:t>
      </w:r>
      <w:r>
        <w:rPr>
          <w:rFonts w:hint="eastAsia"/>
        </w:rPr>
        <w:t>RISC-V</w:t>
      </w:r>
      <w:r>
        <w:rPr>
          <w:rFonts w:hint="eastAsia"/>
        </w:rPr>
        <w:t>问世之初，移动端设备主要都是</w:t>
      </w:r>
      <w:r>
        <w:rPr>
          <w:rFonts w:hint="eastAsia"/>
        </w:rPr>
        <w:t>ARM</w:t>
      </w:r>
      <w:r>
        <w:rPr>
          <w:rFonts w:hint="eastAsia"/>
        </w:rPr>
        <w:t>处理器把持，</w:t>
      </w:r>
      <w:r>
        <w:rPr>
          <w:rFonts w:hint="eastAsia"/>
        </w:rPr>
        <w:t>PC</w:t>
      </w:r>
      <w:r>
        <w:rPr>
          <w:rFonts w:hint="eastAsia"/>
        </w:rPr>
        <w:t>的市场也主要由</w:t>
      </w:r>
      <w:r>
        <w:rPr>
          <w:rFonts w:hint="eastAsia"/>
        </w:rPr>
        <w:t>Intel</w:t>
      </w:r>
      <w:r>
        <w:rPr>
          <w:rFonts w:hint="eastAsia"/>
        </w:rPr>
        <w:t>公司的</w:t>
      </w:r>
      <w:r>
        <w:rPr>
          <w:rFonts w:hint="eastAsia"/>
        </w:rPr>
        <w:t>x86</w:t>
      </w:r>
      <w:r>
        <w:rPr>
          <w:rFonts w:hint="eastAsia"/>
        </w:rPr>
        <w:t>处理器占据，正因上述的自由开放，近些年</w:t>
      </w:r>
      <w:r>
        <w:rPr>
          <w:rFonts w:hint="eastAsia"/>
        </w:rPr>
        <w:t>RISC-V</w:t>
      </w:r>
      <w:r>
        <w:rPr>
          <w:rFonts w:hint="eastAsia"/>
        </w:rPr>
        <w:t>不断攻城略地，生态环境不断发展，给这两大巨头带了危机感，迫于形势，两大巨头也先后投入了对</w:t>
      </w:r>
      <w:r>
        <w:rPr>
          <w:rFonts w:hint="eastAsia"/>
        </w:rPr>
        <w:t>RISC-V</w:t>
      </w:r>
      <w:r>
        <w:rPr>
          <w:rFonts w:hint="eastAsia"/>
        </w:rPr>
        <w:t>的研究。</w:t>
      </w:r>
    </w:p>
    <w:p w14:paraId="10E70F5A" w14:textId="77777777" w:rsidR="00997F4D" w:rsidRDefault="00000000">
      <w:pPr>
        <w:ind w:firstLine="480"/>
      </w:pPr>
      <w:r>
        <w:rPr>
          <w:rFonts w:hint="eastAsia"/>
          <w:noProof/>
        </w:rPr>
        <w:lastRenderedPageBreak/>
        <w:drawing>
          <wp:inline distT="0" distB="0" distL="114300" distR="114300" wp14:anchorId="19508E68" wp14:editId="4273DBF6">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2"/>
                    <a:stretch>
                      <a:fillRect/>
                    </a:stretch>
                  </pic:blipFill>
                  <pic:spPr>
                    <a:xfrm>
                      <a:off x="0" y="0"/>
                      <a:ext cx="2214245" cy="1296670"/>
                    </a:xfrm>
                    <a:prstGeom prst="rect">
                      <a:avLst/>
                    </a:prstGeom>
                  </pic:spPr>
                </pic:pic>
              </a:graphicData>
            </a:graphic>
          </wp:inline>
        </w:drawing>
      </w:r>
      <w:r>
        <w:rPr>
          <w:noProof/>
        </w:rPr>
        <w:drawing>
          <wp:inline distT="0" distB="0" distL="114300" distR="114300" wp14:anchorId="71CA3E56" wp14:editId="76C65E8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3"/>
                    <a:stretch>
                      <a:fillRect/>
                    </a:stretch>
                  </pic:blipFill>
                  <pic:spPr>
                    <a:xfrm>
                      <a:off x="0" y="0"/>
                      <a:ext cx="3140710" cy="1720215"/>
                    </a:xfrm>
                    <a:prstGeom prst="rect">
                      <a:avLst/>
                    </a:prstGeom>
                  </pic:spPr>
                </pic:pic>
              </a:graphicData>
            </a:graphic>
          </wp:inline>
        </w:drawing>
      </w:r>
    </w:p>
    <w:p w14:paraId="0B44B455" w14:textId="77777777" w:rsidR="00997F4D" w:rsidRDefault="00000000">
      <w:pPr>
        <w:pStyle w:val="aff2"/>
      </w:pPr>
      <w:r>
        <w:rPr>
          <w:rFonts w:hint="eastAsia"/>
        </w:rPr>
        <w:t>图</w:t>
      </w:r>
      <w:r>
        <w:rPr>
          <w:rFonts w:hint="eastAsia"/>
        </w:rPr>
        <w:tab/>
        <w:t>RISC-V</w:t>
      </w:r>
      <w:r>
        <w:rPr>
          <w:rFonts w:hint="eastAsia"/>
        </w:rPr>
        <w:t>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14:paraId="65C6E30A" w14:textId="77777777" w:rsidR="00997F4D" w:rsidRDefault="00000000">
      <w:pPr>
        <w:ind w:firstLine="480"/>
      </w:pPr>
      <w:r>
        <w:rPr>
          <w:rFonts w:hint="eastAsia"/>
        </w:rPr>
        <w:t>目前网络上利用</w:t>
      </w:r>
      <w:r>
        <w:rPr>
          <w:rFonts w:hint="eastAsia"/>
        </w:rPr>
        <w:t>RISC-V</w:t>
      </w:r>
      <w:r>
        <w:rPr>
          <w:rFonts w:hint="eastAsia"/>
        </w:rPr>
        <w:t>设计的开源项目数量众多，其中包括</w:t>
      </w:r>
      <w:r>
        <w:rPr>
          <w:rFonts w:hint="eastAsia"/>
        </w:rPr>
        <w:t>BOOM</w:t>
      </w:r>
      <w:r>
        <w:rPr>
          <w:rFonts w:hint="eastAsia"/>
        </w:rPr>
        <w:t>、</w:t>
      </w:r>
      <w:r>
        <w:rPr>
          <w:rFonts w:hint="eastAsia"/>
        </w:rPr>
        <w:t>Rocket</w:t>
      </w:r>
      <w:r>
        <w:rPr>
          <w:rFonts w:hint="eastAsia"/>
        </w:rPr>
        <w:t>、</w:t>
      </w:r>
      <w:r>
        <w:rPr>
          <w:rFonts w:hint="eastAsia"/>
        </w:rPr>
        <w:t>PicoRV32</w:t>
      </w:r>
      <w:r>
        <w:rPr>
          <w:rFonts w:hint="eastAsia"/>
        </w:rPr>
        <w:t>、</w:t>
      </w:r>
      <w:r>
        <w:rPr>
          <w:rFonts w:hint="eastAsia"/>
        </w:rPr>
        <w:t>RI5CY</w:t>
      </w:r>
      <w:r>
        <w:rPr>
          <w:rFonts w:hint="eastAsia"/>
        </w:rPr>
        <w:t>等等优秀的产品。本次面向</w:t>
      </w:r>
      <w:r>
        <w:rPr>
          <w:rFonts w:hint="eastAsia"/>
        </w:rPr>
        <w:t>BCNN</w:t>
      </w:r>
      <w:r>
        <w:rPr>
          <w:rFonts w:hint="eastAsia"/>
        </w:rPr>
        <w:t>算法的加速器的设计中，我们就使用了</w:t>
      </w:r>
      <w:r>
        <w:rPr>
          <w:rFonts w:hint="eastAsia"/>
        </w:rPr>
        <w:t>Rocket</w:t>
      </w:r>
      <w:r>
        <w:rPr>
          <w:rFonts w:hint="eastAsia"/>
        </w:rPr>
        <w:t>开源处理器，在不影响加速器性能的前提下，大大降低了加速器的设计成本。所以本章中我们首先对</w:t>
      </w:r>
      <w:r>
        <w:rPr>
          <w:rFonts w:hint="eastAsia"/>
        </w:rPr>
        <w:t>Rocket</w:t>
      </w:r>
      <w:r>
        <w:rPr>
          <w:rFonts w:hint="eastAsia"/>
        </w:rPr>
        <w:t>进行介绍，并完成</w:t>
      </w:r>
      <w:r>
        <w:rPr>
          <w:rFonts w:hint="eastAsia"/>
        </w:rPr>
        <w:t>Rocket</w:t>
      </w:r>
      <w:r>
        <w:rPr>
          <w:rFonts w:hint="eastAsia"/>
        </w:rPr>
        <w:t>与第三章中设计的协处理器的集成工作。</w:t>
      </w:r>
    </w:p>
    <w:p w14:paraId="1A00DF63" w14:textId="77777777" w:rsidR="00997F4D" w:rsidRDefault="00000000">
      <w:pPr>
        <w:pStyle w:val="2"/>
      </w:pPr>
      <w:bookmarkStart w:id="156" w:name="_Toc20407"/>
      <w:r>
        <w:rPr>
          <w:rFonts w:hint="eastAsia"/>
        </w:rPr>
        <w:t>开源处理器</w:t>
      </w:r>
      <w:r>
        <w:rPr>
          <w:rFonts w:hint="eastAsia"/>
        </w:rPr>
        <w:t>Rocket</w:t>
      </w:r>
      <w:r>
        <w:rPr>
          <w:rFonts w:hint="eastAsia"/>
        </w:rPr>
        <w:t>概述</w:t>
      </w:r>
      <w:bookmarkEnd w:id="156"/>
    </w:p>
    <w:p w14:paraId="2E8689E5" w14:textId="77777777" w:rsidR="00997F4D" w:rsidRDefault="00000000">
      <w:pPr>
        <w:ind w:firstLine="480"/>
      </w:pPr>
      <w:r>
        <w:rPr>
          <w:rFonts w:hint="eastAsia"/>
        </w:rPr>
        <w:t>本小节我们将展开对开源处理器</w:t>
      </w:r>
      <w:r>
        <w:rPr>
          <w:rFonts w:hint="eastAsia"/>
        </w:rPr>
        <w:t>Rocket</w:t>
      </w:r>
      <w:r>
        <w:rPr>
          <w:rFonts w:hint="eastAsia"/>
        </w:rPr>
        <w:t>的介绍，因为本次加速器的设计工作重点在于面向</w:t>
      </w:r>
      <w:r>
        <w:rPr>
          <w:rFonts w:hint="eastAsia"/>
        </w:rPr>
        <w:t>BCNN</w:t>
      </w:r>
      <w:r>
        <w:rPr>
          <w:rFonts w:hint="eastAsia"/>
        </w:rPr>
        <w:t>算法的协处理器的设计，所以本节中我们只对</w:t>
      </w:r>
      <w:r>
        <w:rPr>
          <w:rFonts w:hint="eastAsia"/>
        </w:rPr>
        <w:t>Rocket</w:t>
      </w:r>
      <w:r>
        <w:rPr>
          <w:rFonts w:hint="eastAsia"/>
        </w:rPr>
        <w:t>做一个整体的概述，而不关注其设计细节。</w:t>
      </w:r>
    </w:p>
    <w:p w14:paraId="7A64E11E" w14:textId="77777777" w:rsidR="00997F4D" w:rsidRDefault="00000000">
      <w:pPr>
        <w:ind w:firstLine="480"/>
      </w:pPr>
      <w:r>
        <w:rPr>
          <w:rFonts w:hint="eastAsia"/>
        </w:rPr>
        <w:t>Rocket</w:t>
      </w:r>
      <w:r>
        <w:rPr>
          <w:rFonts w:hint="eastAsia"/>
        </w:rPr>
        <w:t>由</w:t>
      </w:r>
      <w:r>
        <w:rPr>
          <w:rFonts w:hint="eastAsia"/>
        </w:rPr>
        <w:t>RISC-V</w:t>
      </w:r>
      <w:r>
        <w:rPr>
          <w:rFonts w:hint="eastAsia"/>
        </w:rPr>
        <w:t>的“摇篮”——美国加州伯克利大学设计，是一款</w:t>
      </w:r>
      <w:r>
        <w:rPr>
          <w:rFonts w:hint="eastAsia"/>
        </w:rPr>
        <w:t>32/64</w:t>
      </w:r>
      <w:r>
        <w:rPr>
          <w:rFonts w:hint="eastAsia"/>
        </w:rPr>
        <w:t>位（可配）、顺序执行、五级流水线的</w:t>
      </w:r>
      <w:r>
        <w:rPr>
          <w:rFonts w:hint="eastAsia"/>
        </w:rPr>
        <w:t>RISC-V</w:t>
      </w:r>
      <w:r>
        <w:rPr>
          <w:rFonts w:hint="eastAsia"/>
        </w:rPr>
        <w:t>处理器。</w:t>
      </w:r>
      <w:r>
        <w:rPr>
          <w:rFonts w:hint="eastAsia"/>
        </w:rPr>
        <w:t>Rocket</w:t>
      </w:r>
      <w:r>
        <w:rPr>
          <w:rFonts w:hint="eastAsia"/>
        </w:rPr>
        <w:t>处理器还包含了分支预测缓存（</w:t>
      </w:r>
      <w:r>
        <w:rPr>
          <w:rFonts w:hint="eastAsia"/>
        </w:rPr>
        <w:t>Branch Prediction Buffer</w:t>
      </w:r>
      <w:r>
        <w:rPr>
          <w:rFonts w:hint="eastAsia"/>
        </w:rPr>
        <w:t>，</w:t>
      </w:r>
      <w:r>
        <w:rPr>
          <w:rFonts w:hint="eastAsia"/>
        </w:rPr>
        <w:t>BTB</w:t>
      </w:r>
      <w:r>
        <w:rPr>
          <w:rFonts w:hint="eastAsia"/>
        </w:rPr>
        <w:t>）、分支历史表（</w:t>
      </w:r>
      <w:r>
        <w:rPr>
          <w:rFonts w:hint="eastAsia"/>
        </w:rPr>
        <w:t>Branch History Table</w:t>
      </w:r>
      <w:r>
        <w:rPr>
          <w:rFonts w:hint="eastAsia"/>
        </w:rPr>
        <w:t>，</w:t>
      </w:r>
      <w:r>
        <w:rPr>
          <w:rFonts w:hint="eastAsia"/>
        </w:rPr>
        <w:t>BTB</w:t>
      </w:r>
      <w:r>
        <w:rPr>
          <w:rFonts w:hint="eastAsia"/>
        </w:rPr>
        <w:t>）、返回地址</w:t>
      </w:r>
      <w:proofErr w:type="gramStart"/>
      <w:r>
        <w:rPr>
          <w:rFonts w:hint="eastAsia"/>
        </w:rPr>
        <w:t>栈</w:t>
      </w:r>
      <w:proofErr w:type="gramEnd"/>
      <w:r>
        <w:rPr>
          <w:rFonts w:hint="eastAsia"/>
        </w:rPr>
        <w:t>（</w:t>
      </w:r>
      <w:r>
        <w:rPr>
          <w:rFonts w:hint="eastAsia"/>
        </w:rPr>
        <w:t>Return Address Stack</w:t>
      </w:r>
      <w:r>
        <w:rPr>
          <w:rFonts w:hint="eastAsia"/>
        </w:rPr>
        <w:t>，</w:t>
      </w:r>
      <w:r>
        <w:rPr>
          <w:rFonts w:hint="eastAsia"/>
        </w:rPr>
        <w:t>RAS</w:t>
      </w:r>
      <w:r>
        <w:rPr>
          <w:rFonts w:hint="eastAsia"/>
        </w:rPr>
        <w:t>）等模块单元，所以可以有效完成分支预测的功能。除此之外，</w:t>
      </w:r>
      <w:r>
        <w:rPr>
          <w:rFonts w:hint="eastAsia"/>
        </w:rPr>
        <w:t>Rocket</w:t>
      </w:r>
      <w:r>
        <w:rPr>
          <w:rFonts w:hint="eastAsia"/>
        </w:rPr>
        <w:t>还</w:t>
      </w:r>
      <w:proofErr w:type="gramStart"/>
      <w:r>
        <w:rPr>
          <w:rFonts w:hint="eastAsia"/>
        </w:rPr>
        <w:t>支持分</w:t>
      </w:r>
      <w:proofErr w:type="gramEnd"/>
      <w:r>
        <w:rPr>
          <w:rFonts w:hint="eastAsia"/>
        </w:rPr>
        <w:t>页虚拟内存，所以可以很好地移植</w:t>
      </w:r>
      <w:r>
        <w:rPr>
          <w:rFonts w:hint="eastAsia"/>
        </w:rPr>
        <w:t>Linux</w:t>
      </w:r>
      <w:r>
        <w:rPr>
          <w:rFonts w:hint="eastAsia"/>
        </w:rPr>
        <w:t>操作系统。</w:t>
      </w:r>
    </w:p>
    <w:p w14:paraId="0B1D2E51" w14:textId="77777777" w:rsidR="00997F4D" w:rsidRDefault="00000000">
      <w:pPr>
        <w:ind w:firstLine="480"/>
      </w:pPr>
      <w:r>
        <w:rPr>
          <w:rFonts w:hint="eastAsia"/>
        </w:rPr>
        <w:t>不同于传统的处理器设计，</w:t>
      </w:r>
      <w:r>
        <w:rPr>
          <w:rFonts w:hint="eastAsia"/>
        </w:rPr>
        <w:t>Rocket</w:t>
      </w:r>
      <w:r>
        <w:rPr>
          <w:rFonts w:hint="eastAsia"/>
        </w:rPr>
        <w:t>处理器采用一门新的语言</w:t>
      </w:r>
      <w:r>
        <w:rPr>
          <w:rFonts w:hint="eastAsia"/>
        </w:rPr>
        <w:t>Chisel</w:t>
      </w:r>
      <w:r>
        <w:rPr>
          <w:rFonts w:hint="eastAsia"/>
        </w:rPr>
        <w:t>（</w:t>
      </w:r>
      <w:r>
        <w:rPr>
          <w:rFonts w:hint="eastAsia"/>
        </w:rPr>
        <w:t>Constructing Hardware in an Scala Embedded Language</w:t>
      </w:r>
      <w:r>
        <w:rPr>
          <w:rFonts w:hint="eastAsia"/>
        </w:rPr>
        <w:t>）编写，这也是加州伯克利基于</w:t>
      </w:r>
      <w:r>
        <w:rPr>
          <w:rFonts w:hint="eastAsia"/>
        </w:rPr>
        <w:t>Scala</w:t>
      </w:r>
      <w:r>
        <w:rPr>
          <w:rFonts w:hint="eastAsia"/>
        </w:rPr>
        <w:t>语言设计的一种开源的硬件描述语言。</w:t>
      </w:r>
      <w:r>
        <w:rPr>
          <w:rFonts w:hint="eastAsia"/>
        </w:rPr>
        <w:t>Chisel</w:t>
      </w:r>
      <w:r>
        <w:rPr>
          <w:rFonts w:hint="eastAsia"/>
        </w:rPr>
        <w:t>充分利用了</w:t>
      </w:r>
      <w:r>
        <w:rPr>
          <w:rFonts w:hint="eastAsia"/>
        </w:rPr>
        <w:t>Scala</w:t>
      </w:r>
      <w:r>
        <w:rPr>
          <w:rFonts w:hint="eastAsia"/>
        </w:rPr>
        <w:t>的优势，将面向对象（</w:t>
      </w:r>
      <w:r>
        <w:rPr>
          <w:rFonts w:hint="eastAsia"/>
        </w:rPr>
        <w:t>object orientation</w:t>
      </w:r>
      <w:r>
        <w:rPr>
          <w:rFonts w:hint="eastAsia"/>
        </w:rPr>
        <w:t>）、类型参数化（</w:t>
      </w:r>
      <w:r>
        <w:rPr>
          <w:rFonts w:hint="eastAsia"/>
        </w:rPr>
        <w:t>parameterized types</w:t>
      </w:r>
      <w:r>
        <w:rPr>
          <w:rFonts w:hint="eastAsia"/>
        </w:rPr>
        <w:t>）、函数式编程（</w:t>
      </w:r>
      <w:r>
        <w:rPr>
          <w:rFonts w:hint="eastAsia"/>
        </w:rPr>
        <w:t xml:space="preserve">functional </w:t>
      </w:r>
      <w:r>
        <w:rPr>
          <w:rFonts w:hint="eastAsia"/>
        </w:rPr>
        <w:lastRenderedPageBreak/>
        <w:t>programming</w:t>
      </w:r>
      <w:r>
        <w:rPr>
          <w:rFonts w:hint="eastAsia"/>
        </w:rPr>
        <w:t>）、类型推断（</w:t>
      </w:r>
      <w:r>
        <w:rPr>
          <w:rFonts w:hint="eastAsia"/>
        </w:rPr>
        <w:t>type inference</w:t>
      </w:r>
      <w:r>
        <w:rPr>
          <w:rFonts w:hint="eastAsia"/>
        </w:rPr>
        <w:t>）等软件语言概念引入了硬件描述语言，进而提升了硬件描述的抽象级别，并给与了硬件设计人员更强大的硬件开发能力。使用</w:t>
      </w:r>
      <w:r>
        <w:rPr>
          <w:rFonts w:hint="eastAsia"/>
        </w:rPr>
        <w:t>Chisel</w:t>
      </w:r>
      <w:r>
        <w:rPr>
          <w:rFonts w:hint="eastAsia"/>
        </w:rPr>
        <w:t>编写的硬件电路，可以通过</w:t>
      </w:r>
      <w:r>
        <w:rPr>
          <w:rFonts w:hint="eastAsia"/>
        </w:rPr>
        <w:t>firrtl</w:t>
      </w:r>
      <w:r>
        <w:rPr>
          <w:rFonts w:hint="eastAsia"/>
        </w:rPr>
        <w:t>工具编译得到对应的</w:t>
      </w:r>
      <w:r>
        <w:rPr>
          <w:rFonts w:hint="eastAsia"/>
        </w:rPr>
        <w:t>Verilog</w:t>
      </w:r>
      <w:r>
        <w:rPr>
          <w:rFonts w:hint="eastAsia"/>
        </w:rPr>
        <w:t>设计，还可以得到对应的</w:t>
      </w:r>
      <w:r>
        <w:rPr>
          <w:rFonts w:hint="eastAsia"/>
        </w:rPr>
        <w:t>C++</w:t>
      </w:r>
      <w:r>
        <w:rPr>
          <w:rFonts w:hint="eastAsia"/>
        </w:rPr>
        <w:t>模拟器。</w:t>
      </w:r>
      <w:r>
        <w:rPr>
          <w:rFonts w:hint="eastAsia"/>
        </w:rPr>
        <w:t>Rocket</w:t>
      </w:r>
      <w:r>
        <w:rPr>
          <w:rFonts w:hint="eastAsia"/>
        </w:rPr>
        <w:t>使用</w:t>
      </w:r>
      <w:r>
        <w:rPr>
          <w:rFonts w:hint="eastAsia"/>
        </w:rPr>
        <w:t>Chisel</w:t>
      </w:r>
      <w:r>
        <w:rPr>
          <w:rFonts w:hint="eastAsia"/>
        </w:rPr>
        <w:t>编写，就可以很容易得到对应的软件模拟器。同时，因为</w:t>
      </w:r>
      <w:r>
        <w:rPr>
          <w:rFonts w:hint="eastAsia"/>
        </w:rPr>
        <w:t>Chisel</w:t>
      </w:r>
      <w:r>
        <w:rPr>
          <w:rFonts w:hint="eastAsia"/>
        </w:rPr>
        <w:t>是面向对象的，所以</w:t>
      </w:r>
      <w:r>
        <w:rPr>
          <w:rFonts w:hint="eastAsia"/>
        </w:rPr>
        <w:t>Rocket</w:t>
      </w:r>
      <w:r>
        <w:rPr>
          <w:rFonts w:hint="eastAsia"/>
        </w:rPr>
        <w:t>的很多类可以被其他开源处理器、开源</w:t>
      </w:r>
      <w:r>
        <w:rPr>
          <w:rFonts w:hint="eastAsia"/>
        </w:rPr>
        <w:t>SoC</w:t>
      </w:r>
      <w:r>
        <w:rPr>
          <w:rFonts w:hint="eastAsia"/>
        </w:rPr>
        <w:t>直接使用。</w:t>
      </w:r>
    </w:p>
    <w:p w14:paraId="79869AFC" w14:textId="77777777" w:rsidR="00997F4D" w:rsidRDefault="00000000">
      <w:pPr>
        <w:ind w:firstLine="480"/>
      </w:pPr>
      <w:r>
        <w:rPr>
          <w:rFonts w:hint="eastAsia"/>
        </w:rPr>
        <w:t>Rocket</w:t>
      </w:r>
      <w:r>
        <w:rPr>
          <w:rFonts w:hint="eastAsia"/>
        </w:rPr>
        <w:t>处理器已流片</w:t>
      </w:r>
      <w:r>
        <w:rPr>
          <w:rFonts w:hint="eastAsia"/>
        </w:rPr>
        <w:t>11</w:t>
      </w:r>
      <w:r>
        <w:rPr>
          <w:rFonts w:hint="eastAsia"/>
        </w:rPr>
        <w:t>次之多，其准确性不言而喻，而与同为标量处理器的</w:t>
      </w:r>
      <w:r>
        <w:rPr>
          <w:rFonts w:hint="eastAsia"/>
        </w:rPr>
        <w:t>ARM Cortex-A5</w:t>
      </w:r>
      <w:r>
        <w:rPr>
          <w:rFonts w:hint="eastAsia"/>
        </w:rPr>
        <w:t>在同时采用台积电</w:t>
      </w:r>
      <w:r>
        <w:rPr>
          <w:rFonts w:hint="eastAsia"/>
        </w:rPr>
        <w:t>40nm</w:t>
      </w:r>
      <w:r>
        <w:rPr>
          <w:rFonts w:hint="eastAsia"/>
        </w:rPr>
        <w:t>工艺的情况下，其性能也毫不逊色，如下表</w:t>
      </w:r>
      <w:r>
        <w:rPr>
          <w:rFonts w:hint="eastAsia"/>
        </w:rPr>
        <w:t xml:space="preserve"> </w:t>
      </w:r>
      <w:r>
        <w:rPr>
          <w:rFonts w:hint="eastAsia"/>
        </w:rPr>
        <w:t>所示。从对比中我们不难发现，</w:t>
      </w:r>
      <w:r>
        <w:rPr>
          <w:rFonts w:hint="eastAsia"/>
        </w:rPr>
        <w:t>Rocket</w:t>
      </w:r>
      <w:r>
        <w:rPr>
          <w:rFonts w:hint="eastAsia"/>
        </w:rPr>
        <w:t>处理器面积仅为</w:t>
      </w:r>
      <w:r>
        <w:rPr>
          <w:rFonts w:hint="eastAsia"/>
        </w:rPr>
        <w:t>ARM Cortex-A5</w:t>
      </w:r>
      <w:r>
        <w:rPr>
          <w:rFonts w:hint="eastAsia"/>
        </w:rPr>
        <w:t>的一半，功耗甚至不到其一半，而其性能却更优。</w:t>
      </w:r>
    </w:p>
    <w:tbl>
      <w:tblPr>
        <w:tblStyle w:val="af7"/>
        <w:tblW w:w="0" w:type="auto"/>
        <w:jc w:val="center"/>
        <w:tblLayout w:type="fixed"/>
        <w:tblLook w:val="04A0" w:firstRow="1" w:lastRow="0" w:firstColumn="1" w:lastColumn="0" w:noHBand="0" w:noVBand="1"/>
      </w:tblPr>
      <w:tblGrid>
        <w:gridCol w:w="3012"/>
        <w:gridCol w:w="2373"/>
        <w:gridCol w:w="2165"/>
        <w:gridCol w:w="1198"/>
      </w:tblGrid>
      <w:tr w:rsidR="00997F4D" w14:paraId="4C19CDAD" w14:textId="77777777">
        <w:trPr>
          <w:jc w:val="center"/>
        </w:trPr>
        <w:tc>
          <w:tcPr>
            <w:tcW w:w="3012" w:type="dxa"/>
            <w:shd w:val="clear" w:color="auto" w:fill="8EAADB" w:themeFill="accent5" w:themeFillTint="99"/>
            <w:vAlign w:val="center"/>
          </w:tcPr>
          <w:p w14:paraId="3BF4B347" w14:textId="77777777" w:rsidR="00997F4D" w:rsidRDefault="00997F4D">
            <w:pPr>
              <w:spacing w:line="240" w:lineRule="auto"/>
              <w:jc w:val="center"/>
            </w:pPr>
          </w:p>
        </w:tc>
        <w:tc>
          <w:tcPr>
            <w:tcW w:w="2373" w:type="dxa"/>
            <w:shd w:val="clear" w:color="auto" w:fill="8EAADB" w:themeFill="accent5" w:themeFillTint="99"/>
            <w:vAlign w:val="center"/>
          </w:tcPr>
          <w:p w14:paraId="358E7CD7" w14:textId="77777777" w:rsidR="00997F4D" w:rsidRDefault="00000000">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14:paraId="365819F9" w14:textId="77777777" w:rsidR="00997F4D" w:rsidRDefault="00000000">
            <w:pPr>
              <w:spacing w:line="240" w:lineRule="auto"/>
              <w:rPr>
                <w:b/>
                <w:bCs/>
              </w:rPr>
            </w:pPr>
            <w:r>
              <w:rPr>
                <w:b/>
                <w:bCs/>
              </w:rPr>
              <w:t>RISC-V Rocket</w:t>
            </w:r>
          </w:p>
        </w:tc>
        <w:tc>
          <w:tcPr>
            <w:tcW w:w="1198" w:type="dxa"/>
            <w:shd w:val="clear" w:color="auto" w:fill="8EAADB" w:themeFill="accent5" w:themeFillTint="99"/>
            <w:vAlign w:val="center"/>
          </w:tcPr>
          <w:p w14:paraId="6CE94570" w14:textId="77777777" w:rsidR="00997F4D" w:rsidRDefault="00000000">
            <w:pPr>
              <w:spacing w:line="240" w:lineRule="auto"/>
              <w:jc w:val="center"/>
              <w:rPr>
                <w:b/>
                <w:bCs/>
              </w:rPr>
            </w:pPr>
            <w:r>
              <w:rPr>
                <w:rFonts w:hint="eastAsia"/>
                <w:b/>
                <w:bCs/>
              </w:rPr>
              <w:t>Ratio</w:t>
            </w:r>
          </w:p>
        </w:tc>
      </w:tr>
      <w:tr w:rsidR="00997F4D" w14:paraId="312C6334" w14:textId="77777777">
        <w:trPr>
          <w:jc w:val="center"/>
        </w:trPr>
        <w:tc>
          <w:tcPr>
            <w:tcW w:w="3012" w:type="dxa"/>
            <w:vAlign w:val="center"/>
          </w:tcPr>
          <w:p w14:paraId="14F44695" w14:textId="77777777" w:rsidR="00997F4D" w:rsidRDefault="00000000">
            <w:pPr>
              <w:spacing w:line="240" w:lineRule="auto"/>
              <w:jc w:val="center"/>
            </w:pPr>
            <w:r>
              <w:t>寄存器宽度</w:t>
            </w:r>
          </w:p>
        </w:tc>
        <w:tc>
          <w:tcPr>
            <w:tcW w:w="2373" w:type="dxa"/>
            <w:vAlign w:val="center"/>
          </w:tcPr>
          <w:p w14:paraId="7A4488B5" w14:textId="77777777" w:rsidR="00997F4D" w:rsidRDefault="00000000">
            <w:pPr>
              <w:spacing w:line="240" w:lineRule="auto"/>
              <w:jc w:val="center"/>
            </w:pPr>
            <w:r>
              <w:t>32</w:t>
            </w:r>
          </w:p>
        </w:tc>
        <w:tc>
          <w:tcPr>
            <w:tcW w:w="2165" w:type="dxa"/>
            <w:vAlign w:val="center"/>
          </w:tcPr>
          <w:p w14:paraId="323D8C01" w14:textId="77777777" w:rsidR="00997F4D" w:rsidRDefault="00000000">
            <w:pPr>
              <w:spacing w:line="240" w:lineRule="auto"/>
              <w:jc w:val="center"/>
            </w:pPr>
            <w:r>
              <w:t>64</w:t>
            </w:r>
          </w:p>
        </w:tc>
        <w:tc>
          <w:tcPr>
            <w:tcW w:w="1198" w:type="dxa"/>
            <w:vAlign w:val="center"/>
          </w:tcPr>
          <w:p w14:paraId="7E30CCC3" w14:textId="77777777" w:rsidR="00997F4D" w:rsidRDefault="00000000">
            <w:pPr>
              <w:spacing w:line="240" w:lineRule="auto"/>
              <w:jc w:val="center"/>
            </w:pPr>
            <w:r>
              <w:t>2</w:t>
            </w:r>
          </w:p>
        </w:tc>
      </w:tr>
      <w:tr w:rsidR="00997F4D" w14:paraId="7DD42981" w14:textId="77777777">
        <w:trPr>
          <w:jc w:val="center"/>
        </w:trPr>
        <w:tc>
          <w:tcPr>
            <w:tcW w:w="3012" w:type="dxa"/>
            <w:vAlign w:val="center"/>
          </w:tcPr>
          <w:p w14:paraId="0EE6A03B" w14:textId="77777777" w:rsidR="00997F4D" w:rsidRDefault="00000000">
            <w:pPr>
              <w:spacing w:line="240" w:lineRule="auto"/>
              <w:jc w:val="center"/>
            </w:pPr>
            <w:r>
              <w:t>主频</w:t>
            </w:r>
          </w:p>
        </w:tc>
        <w:tc>
          <w:tcPr>
            <w:tcW w:w="2373" w:type="dxa"/>
            <w:vAlign w:val="center"/>
          </w:tcPr>
          <w:p w14:paraId="409D9ED9" w14:textId="77777777" w:rsidR="00997F4D" w:rsidRDefault="00000000">
            <w:pPr>
              <w:spacing w:line="240" w:lineRule="auto"/>
              <w:jc w:val="center"/>
            </w:pPr>
            <w:r>
              <w:t>&gt;1Ghz</w:t>
            </w:r>
          </w:p>
        </w:tc>
        <w:tc>
          <w:tcPr>
            <w:tcW w:w="2165" w:type="dxa"/>
            <w:vAlign w:val="center"/>
          </w:tcPr>
          <w:p w14:paraId="79E3B322" w14:textId="77777777" w:rsidR="00997F4D" w:rsidRDefault="00000000">
            <w:pPr>
              <w:spacing w:line="240" w:lineRule="auto"/>
              <w:jc w:val="center"/>
            </w:pPr>
            <w:r>
              <w:t>&gt;1GHz</w:t>
            </w:r>
          </w:p>
        </w:tc>
        <w:tc>
          <w:tcPr>
            <w:tcW w:w="1198" w:type="dxa"/>
            <w:vAlign w:val="center"/>
          </w:tcPr>
          <w:p w14:paraId="2F5C2A6B" w14:textId="77777777" w:rsidR="00997F4D" w:rsidRDefault="00000000">
            <w:pPr>
              <w:spacing w:line="240" w:lineRule="auto"/>
              <w:jc w:val="center"/>
            </w:pPr>
            <w:r>
              <w:t>1</w:t>
            </w:r>
          </w:p>
        </w:tc>
      </w:tr>
      <w:tr w:rsidR="00997F4D" w14:paraId="6F94F3E9" w14:textId="77777777">
        <w:trPr>
          <w:jc w:val="center"/>
        </w:trPr>
        <w:tc>
          <w:tcPr>
            <w:tcW w:w="3012" w:type="dxa"/>
            <w:vAlign w:val="center"/>
          </w:tcPr>
          <w:p w14:paraId="4F492383" w14:textId="77777777" w:rsidR="00997F4D" w:rsidRDefault="00000000">
            <w:pPr>
              <w:spacing w:line="240" w:lineRule="auto"/>
              <w:jc w:val="center"/>
            </w:pPr>
            <w:r>
              <w:t>Dhrystone</w:t>
            </w:r>
          </w:p>
        </w:tc>
        <w:tc>
          <w:tcPr>
            <w:tcW w:w="2373" w:type="dxa"/>
            <w:vAlign w:val="center"/>
          </w:tcPr>
          <w:p w14:paraId="43E436ED" w14:textId="77777777" w:rsidR="00997F4D" w:rsidRDefault="00000000">
            <w:pPr>
              <w:spacing w:line="240" w:lineRule="auto"/>
              <w:jc w:val="center"/>
            </w:pPr>
            <w:r>
              <w:t>1.57DMIPS/MHz</w:t>
            </w:r>
          </w:p>
        </w:tc>
        <w:tc>
          <w:tcPr>
            <w:tcW w:w="2165" w:type="dxa"/>
            <w:vAlign w:val="center"/>
          </w:tcPr>
          <w:p w14:paraId="251BEFE0" w14:textId="77777777" w:rsidR="00997F4D" w:rsidRDefault="00000000">
            <w:pPr>
              <w:spacing w:line="240" w:lineRule="auto"/>
              <w:jc w:val="center"/>
            </w:pPr>
            <w:r>
              <w:t>1.72DMIPS/Hz</w:t>
            </w:r>
          </w:p>
        </w:tc>
        <w:tc>
          <w:tcPr>
            <w:tcW w:w="1198" w:type="dxa"/>
            <w:vAlign w:val="center"/>
          </w:tcPr>
          <w:p w14:paraId="3BCE2CAE" w14:textId="77777777" w:rsidR="00997F4D" w:rsidRDefault="00000000">
            <w:pPr>
              <w:spacing w:line="240" w:lineRule="auto"/>
              <w:jc w:val="center"/>
            </w:pPr>
            <w:r>
              <w:t>1.1</w:t>
            </w:r>
          </w:p>
        </w:tc>
      </w:tr>
      <w:tr w:rsidR="00997F4D" w14:paraId="3E71376B" w14:textId="77777777">
        <w:trPr>
          <w:jc w:val="center"/>
        </w:trPr>
        <w:tc>
          <w:tcPr>
            <w:tcW w:w="3012" w:type="dxa"/>
            <w:vAlign w:val="center"/>
          </w:tcPr>
          <w:p w14:paraId="405E36A4" w14:textId="77777777" w:rsidR="00997F4D" w:rsidRDefault="00000000">
            <w:pPr>
              <w:spacing w:line="240" w:lineRule="auto"/>
              <w:jc w:val="center"/>
            </w:pPr>
            <w:r>
              <w:t>面积</w:t>
            </w:r>
            <w:r>
              <w:rPr>
                <w:rFonts w:hint="eastAsia"/>
              </w:rPr>
              <w:t>（</w:t>
            </w:r>
            <w:r>
              <w:t>不包含</w:t>
            </w:r>
            <w:r>
              <w:t>Cache</w:t>
            </w:r>
            <w:r>
              <w:t>）</w:t>
            </w:r>
          </w:p>
        </w:tc>
        <w:tc>
          <w:tcPr>
            <w:tcW w:w="2373" w:type="dxa"/>
            <w:vAlign w:val="center"/>
          </w:tcPr>
          <w:p w14:paraId="79631B4C" w14:textId="77777777" w:rsidR="00997F4D" w:rsidRDefault="00000000">
            <w:pPr>
              <w:spacing w:line="240" w:lineRule="auto"/>
              <w:jc w:val="center"/>
              <w:rPr>
                <w:vertAlign w:val="superscript"/>
              </w:rPr>
            </w:pPr>
            <w:r>
              <w:t>0.27mm</w:t>
            </w:r>
            <w:r>
              <w:rPr>
                <w:rFonts w:hint="eastAsia"/>
                <w:vertAlign w:val="superscript"/>
              </w:rPr>
              <w:t>2</w:t>
            </w:r>
          </w:p>
        </w:tc>
        <w:tc>
          <w:tcPr>
            <w:tcW w:w="2165" w:type="dxa"/>
            <w:vAlign w:val="center"/>
          </w:tcPr>
          <w:p w14:paraId="6A1B3E20" w14:textId="77777777" w:rsidR="00997F4D" w:rsidRDefault="00000000">
            <w:pPr>
              <w:spacing w:line="240" w:lineRule="auto"/>
              <w:jc w:val="center"/>
              <w:rPr>
                <w:vertAlign w:val="superscript"/>
              </w:rPr>
            </w:pPr>
            <w:r>
              <w:t>0.14mm</w:t>
            </w:r>
            <w:r>
              <w:rPr>
                <w:rFonts w:hint="eastAsia"/>
                <w:vertAlign w:val="superscript"/>
              </w:rPr>
              <w:t>2</w:t>
            </w:r>
          </w:p>
        </w:tc>
        <w:tc>
          <w:tcPr>
            <w:tcW w:w="1198" w:type="dxa"/>
            <w:vAlign w:val="center"/>
          </w:tcPr>
          <w:p w14:paraId="322B33DB" w14:textId="77777777" w:rsidR="00997F4D" w:rsidRDefault="00000000">
            <w:pPr>
              <w:spacing w:line="240" w:lineRule="auto"/>
              <w:jc w:val="center"/>
            </w:pPr>
            <w:r>
              <w:t>0.5</w:t>
            </w:r>
          </w:p>
        </w:tc>
      </w:tr>
      <w:tr w:rsidR="00997F4D" w14:paraId="6742082A" w14:textId="77777777">
        <w:trPr>
          <w:jc w:val="center"/>
        </w:trPr>
        <w:tc>
          <w:tcPr>
            <w:tcW w:w="3012" w:type="dxa"/>
            <w:vAlign w:val="center"/>
          </w:tcPr>
          <w:p w14:paraId="1867DC10" w14:textId="77777777" w:rsidR="00997F4D" w:rsidRDefault="00000000">
            <w:pPr>
              <w:spacing w:line="240" w:lineRule="auto"/>
              <w:jc w:val="center"/>
            </w:pPr>
            <w:r>
              <w:t>面积</w:t>
            </w:r>
            <w:r>
              <w:rPr>
                <w:rFonts w:hint="eastAsia"/>
              </w:rPr>
              <w:t>（</w:t>
            </w:r>
            <w:r>
              <w:t>包含</w:t>
            </w:r>
            <w:r>
              <w:t>16KBCache</w:t>
            </w:r>
            <w:r>
              <w:t>）</w:t>
            </w:r>
          </w:p>
        </w:tc>
        <w:tc>
          <w:tcPr>
            <w:tcW w:w="2373" w:type="dxa"/>
            <w:vAlign w:val="center"/>
          </w:tcPr>
          <w:p w14:paraId="637223A2" w14:textId="77777777" w:rsidR="00997F4D" w:rsidRDefault="00000000">
            <w:pPr>
              <w:spacing w:line="240" w:lineRule="auto"/>
              <w:jc w:val="center"/>
              <w:rPr>
                <w:vertAlign w:val="superscript"/>
              </w:rPr>
            </w:pPr>
            <w:r>
              <w:t>0.53mm</w:t>
            </w:r>
            <w:r>
              <w:rPr>
                <w:rFonts w:hint="eastAsia"/>
                <w:vertAlign w:val="superscript"/>
              </w:rPr>
              <w:t>2</w:t>
            </w:r>
          </w:p>
        </w:tc>
        <w:tc>
          <w:tcPr>
            <w:tcW w:w="2165" w:type="dxa"/>
            <w:vAlign w:val="center"/>
          </w:tcPr>
          <w:p w14:paraId="2CCDE52E" w14:textId="77777777" w:rsidR="00997F4D" w:rsidRDefault="00000000">
            <w:pPr>
              <w:spacing w:line="240" w:lineRule="auto"/>
              <w:jc w:val="center"/>
              <w:rPr>
                <w:vertAlign w:val="superscript"/>
              </w:rPr>
            </w:pPr>
            <w:r>
              <w:t>0.39mm</w:t>
            </w:r>
            <w:r>
              <w:rPr>
                <w:rFonts w:hint="eastAsia"/>
                <w:vertAlign w:val="superscript"/>
              </w:rPr>
              <w:t>2</w:t>
            </w:r>
          </w:p>
        </w:tc>
        <w:tc>
          <w:tcPr>
            <w:tcW w:w="1198" w:type="dxa"/>
            <w:vAlign w:val="center"/>
          </w:tcPr>
          <w:p w14:paraId="71DDDBB1" w14:textId="77777777" w:rsidR="00997F4D" w:rsidRDefault="00000000">
            <w:pPr>
              <w:spacing w:line="240" w:lineRule="auto"/>
              <w:jc w:val="center"/>
            </w:pPr>
            <w:r>
              <w:t>0.7</w:t>
            </w:r>
          </w:p>
        </w:tc>
      </w:tr>
      <w:tr w:rsidR="00997F4D" w14:paraId="0B88EB75" w14:textId="77777777">
        <w:trPr>
          <w:jc w:val="center"/>
        </w:trPr>
        <w:tc>
          <w:tcPr>
            <w:tcW w:w="3012" w:type="dxa"/>
            <w:vAlign w:val="center"/>
          </w:tcPr>
          <w:p w14:paraId="6B401EA1" w14:textId="77777777" w:rsidR="00997F4D" w:rsidRDefault="00000000">
            <w:pPr>
              <w:spacing w:line="240" w:lineRule="auto"/>
              <w:jc w:val="center"/>
            </w:pPr>
            <w:r>
              <w:t>动态功耗</w:t>
            </w:r>
          </w:p>
        </w:tc>
        <w:tc>
          <w:tcPr>
            <w:tcW w:w="2373" w:type="dxa"/>
            <w:vAlign w:val="center"/>
          </w:tcPr>
          <w:p w14:paraId="15E3EB7F" w14:textId="77777777" w:rsidR="00997F4D" w:rsidRDefault="00000000">
            <w:pPr>
              <w:spacing w:line="240" w:lineRule="auto"/>
              <w:jc w:val="center"/>
            </w:pPr>
            <w:r>
              <w:t>&lt;0.08 mW/MHz</w:t>
            </w:r>
          </w:p>
        </w:tc>
        <w:tc>
          <w:tcPr>
            <w:tcW w:w="2165" w:type="dxa"/>
            <w:vAlign w:val="center"/>
          </w:tcPr>
          <w:p w14:paraId="63CE14EB" w14:textId="77777777" w:rsidR="00997F4D" w:rsidRDefault="00000000">
            <w:pPr>
              <w:spacing w:line="240" w:lineRule="auto"/>
              <w:jc w:val="center"/>
            </w:pPr>
            <w:r>
              <w:t>0.034 mW/MHz</w:t>
            </w:r>
          </w:p>
        </w:tc>
        <w:tc>
          <w:tcPr>
            <w:tcW w:w="1198" w:type="dxa"/>
            <w:vAlign w:val="center"/>
          </w:tcPr>
          <w:p w14:paraId="74055488" w14:textId="77777777" w:rsidR="00997F4D" w:rsidRDefault="00000000">
            <w:pPr>
              <w:spacing w:line="240" w:lineRule="auto"/>
              <w:jc w:val="center"/>
            </w:pPr>
            <w:r>
              <w:t>&gt;0.4</w:t>
            </w:r>
          </w:p>
        </w:tc>
      </w:tr>
    </w:tbl>
    <w:p w14:paraId="1EBD9955" w14:textId="77777777" w:rsidR="00997F4D" w:rsidRDefault="00000000">
      <w:pPr>
        <w:pStyle w:val="aff2"/>
      </w:pPr>
      <w:r>
        <w:rPr>
          <w:rFonts w:hint="eastAsia"/>
        </w:rPr>
        <w:t>表</w:t>
      </w:r>
      <w:r>
        <w:rPr>
          <w:rFonts w:hint="eastAsia"/>
        </w:rPr>
        <w:tab/>
      </w:r>
      <w:r>
        <w:t>Rocket</w:t>
      </w:r>
      <w:r>
        <w:rPr>
          <w:rFonts w:hint="eastAsia"/>
        </w:rPr>
        <w:t>与</w:t>
      </w:r>
      <w:r>
        <w:t> ARM Cortex-A5</w:t>
      </w:r>
      <w:r>
        <w:rPr>
          <w:rFonts w:hint="eastAsia"/>
        </w:rPr>
        <w:t>在台积电</w:t>
      </w:r>
      <w:r>
        <w:rPr>
          <w:rFonts w:hint="eastAsia"/>
        </w:rPr>
        <w:t>40nm</w:t>
      </w:r>
      <w:r>
        <w:rPr>
          <w:rFonts w:hint="eastAsia"/>
        </w:rPr>
        <w:t>工艺下的性能对比</w:t>
      </w:r>
    </w:p>
    <w:p w14:paraId="6AB023B3" w14:textId="77777777" w:rsidR="00997F4D" w:rsidRDefault="00000000">
      <w:pPr>
        <w:pStyle w:val="2"/>
      </w:pPr>
      <w:bookmarkStart w:id="157" w:name="_Toc7646"/>
      <w:r>
        <w:rPr>
          <w:rFonts w:hint="eastAsia"/>
        </w:rPr>
        <w:t>系统硬件架构设计</w:t>
      </w:r>
      <w:bookmarkEnd w:id="157"/>
    </w:p>
    <w:p w14:paraId="0256715C" w14:textId="77777777" w:rsidR="00997F4D" w:rsidRDefault="00000000">
      <w:pPr>
        <w:ind w:firstLine="480"/>
      </w:pPr>
      <w:r>
        <w:rPr>
          <w:rFonts w:hint="eastAsia"/>
        </w:rPr>
        <w:t>在完成</w:t>
      </w:r>
      <w:r>
        <w:rPr>
          <w:rFonts w:hint="eastAsia"/>
        </w:rPr>
        <w:t>BCNN</w:t>
      </w:r>
      <w:r>
        <w:rPr>
          <w:rFonts w:hint="eastAsia"/>
        </w:rPr>
        <w:t>协处理器的基础上，我们通过与</w:t>
      </w:r>
      <w:r>
        <w:rPr>
          <w:rFonts w:hint="eastAsia"/>
        </w:rPr>
        <w:t>Rocket</w:t>
      </w:r>
      <w:r>
        <w:rPr>
          <w:rFonts w:hint="eastAsia"/>
        </w:rPr>
        <w:t>开源处理器集成，得到了面向</w:t>
      </w:r>
      <w:r>
        <w:rPr>
          <w:rFonts w:hint="eastAsia"/>
        </w:rPr>
        <w:t>BCNN</w:t>
      </w:r>
      <w:r>
        <w:rPr>
          <w:rFonts w:hint="eastAsia"/>
        </w:rPr>
        <w:t>算法的加速器，其结构如图</w:t>
      </w:r>
      <w:r>
        <w:rPr>
          <w:rFonts w:hint="eastAsia"/>
        </w:rPr>
        <w:t xml:space="preserve"> </w:t>
      </w:r>
      <w:r>
        <w:rPr>
          <w:rFonts w:hint="eastAsia"/>
        </w:rPr>
        <w:t>所示。其中</w:t>
      </w:r>
      <w:r>
        <w:rPr>
          <w:rFonts w:hint="eastAsia"/>
        </w:rPr>
        <w:t>s</w:t>
      </w:r>
      <w:r>
        <w:rPr>
          <w:rFonts w:hint="eastAsia"/>
        </w:rPr>
        <w:t>加速器协处理器通过</w:t>
      </w:r>
      <w:r>
        <w:rPr>
          <w:rFonts w:hint="eastAsia"/>
        </w:rPr>
        <w:t>RoCC</w:t>
      </w:r>
      <w:r>
        <w:rPr>
          <w:rFonts w:hint="eastAsia"/>
        </w:rPr>
        <w:t>（</w:t>
      </w:r>
      <w:r>
        <w:rPr>
          <w:rFonts w:hint="eastAsia"/>
        </w:rPr>
        <w:t>Rocket Custom Coprocessor Interface)</w:t>
      </w:r>
      <w:r>
        <w:rPr>
          <w:rFonts w:hint="eastAsia"/>
        </w:rPr>
        <w:t>接口与</w:t>
      </w:r>
      <w:r>
        <w:rPr>
          <w:rFonts w:hint="eastAsia"/>
        </w:rPr>
        <w:t>Rocket</w:t>
      </w:r>
      <w:r>
        <w:rPr>
          <w:rFonts w:hint="eastAsia"/>
        </w:rPr>
        <w:t>处理器完成指令和数据通信，当</w:t>
      </w:r>
      <w:r>
        <w:rPr>
          <w:rFonts w:hint="eastAsia"/>
        </w:rPr>
        <w:t>Rocke</w:t>
      </w:r>
      <w:r>
        <w:rPr>
          <w:rFonts w:hint="eastAsia"/>
        </w:rPr>
        <w:t>处理器取指令并经过初步译码后得出该指令属于</w:t>
      </w:r>
      <w:r>
        <w:rPr>
          <w:rFonts w:hint="eastAsia"/>
        </w:rPr>
        <w:t>RoCC</w:t>
      </w:r>
      <w:r>
        <w:rPr>
          <w:rFonts w:hint="eastAsia"/>
        </w:rPr>
        <w:t>指令，即可通过</w:t>
      </w:r>
      <w:r>
        <w:rPr>
          <w:rFonts w:hint="eastAsia"/>
        </w:rPr>
        <w:t>RoCC</w:t>
      </w:r>
      <w:r>
        <w:rPr>
          <w:rFonts w:hint="eastAsia"/>
        </w:rPr>
        <w:t>结构将指令送往协处理器并译码执行。</w:t>
      </w:r>
    </w:p>
    <w:p w14:paraId="4947760B" w14:textId="77777777" w:rsidR="00997F4D" w:rsidRDefault="00000000">
      <w:pPr>
        <w:ind w:firstLine="480"/>
      </w:pPr>
      <w:r>
        <w:rPr>
          <w:rFonts w:hint="eastAsia"/>
        </w:rPr>
        <w:t>如果该指令为</w:t>
      </w:r>
      <w:r>
        <w:rPr>
          <w:rFonts w:hint="eastAsia"/>
        </w:rPr>
        <w:t>load</w:t>
      </w:r>
      <w:r>
        <w:rPr>
          <w:rFonts w:hint="eastAsia"/>
        </w:rPr>
        <w:t>或者</w:t>
      </w:r>
      <w:r>
        <w:rPr>
          <w:rFonts w:hint="eastAsia"/>
        </w:rPr>
        <w:t>store</w:t>
      </w:r>
      <w:r>
        <w:rPr>
          <w:rFonts w:hint="eastAsia"/>
        </w:rPr>
        <w:t>指令，需要与片外存储</w:t>
      </w:r>
      <w:r>
        <w:rPr>
          <w:rFonts w:hint="eastAsia"/>
        </w:rPr>
        <w:t>DRAM</w:t>
      </w:r>
      <w:r>
        <w:rPr>
          <w:rFonts w:hint="eastAsia"/>
        </w:rPr>
        <w:t>交互，且指令中的</w:t>
      </w:r>
      <w:r>
        <w:rPr>
          <w:rFonts w:hint="eastAsia"/>
        </w:rPr>
        <w:t>DRAM</w:t>
      </w:r>
      <w:r>
        <w:rPr>
          <w:rFonts w:hint="eastAsia"/>
        </w:rPr>
        <w:t>物理地址对应的虚拟地址在协处理器映射未命中时，协处理器会见该虚拟地址返回到</w:t>
      </w:r>
      <w:r>
        <w:rPr>
          <w:rFonts w:hint="eastAsia"/>
        </w:rPr>
        <w:t>Rocket</w:t>
      </w:r>
      <w:r>
        <w:rPr>
          <w:rFonts w:hint="eastAsia"/>
        </w:rPr>
        <w:t>并取回对应的物理地址。在取得准确的物理地址后，</w:t>
      </w:r>
      <w:r>
        <w:rPr>
          <w:rFonts w:hint="eastAsia"/>
        </w:rPr>
        <w:t>load controller</w:t>
      </w:r>
      <w:r>
        <w:rPr>
          <w:rFonts w:hint="eastAsia"/>
        </w:rPr>
        <w:t>或者</w:t>
      </w:r>
      <w:r>
        <w:rPr>
          <w:rFonts w:hint="eastAsia"/>
        </w:rPr>
        <w:t>store controller</w:t>
      </w:r>
      <w:r>
        <w:rPr>
          <w:rFonts w:hint="eastAsia"/>
        </w:rPr>
        <w:t>中的</w:t>
      </w:r>
      <w:r>
        <w:rPr>
          <w:rFonts w:hint="eastAsia"/>
        </w:rPr>
        <w:t>DMA</w:t>
      </w:r>
      <w:r>
        <w:rPr>
          <w:rFonts w:hint="eastAsia"/>
        </w:rPr>
        <w:t>将会通过</w:t>
      </w:r>
      <w:r>
        <w:rPr>
          <w:rFonts w:hint="eastAsia"/>
        </w:rPr>
        <w:t>TileLink</w:t>
      </w:r>
      <w:r>
        <w:rPr>
          <w:rFonts w:hint="eastAsia"/>
        </w:rPr>
        <w:t>总线（</w:t>
      </w:r>
      <w:r>
        <w:t>TileLink</w:t>
      </w:r>
      <w:r>
        <w:t>是由伯克利</w:t>
      </w:r>
      <w:r>
        <w:rPr>
          <w:rFonts w:hint="eastAsia"/>
        </w:rPr>
        <w:t>大学</w:t>
      </w:r>
      <w:r>
        <w:t>孕育的芯片公司</w:t>
      </w:r>
      <w:r>
        <w:t>SiFive</w:t>
      </w:r>
      <w:r>
        <w:t>提出的</w:t>
      </w:r>
      <w:r>
        <w:rPr>
          <w:rFonts w:hint="eastAsia"/>
        </w:rPr>
        <w:t>一套</w:t>
      </w:r>
      <w:r>
        <w:t>全新的芯片级总线互连标准</w:t>
      </w:r>
      <w:r>
        <w:rPr>
          <w:rFonts w:hint="eastAsia"/>
        </w:rPr>
        <w:t>，可以为</w:t>
      </w:r>
      <w:r>
        <w:rPr>
          <w:rFonts w:hint="eastAsia"/>
        </w:rPr>
        <w:t>SoC</w:t>
      </w:r>
      <w:r>
        <w:rPr>
          <w:rFonts w:hint="eastAsia"/>
        </w:rPr>
        <w:t>的通用处理器、</w:t>
      </w:r>
      <w:r>
        <w:rPr>
          <w:rFonts w:hint="eastAsia"/>
        </w:rPr>
        <w:lastRenderedPageBreak/>
        <w:t>协处理器、</w:t>
      </w:r>
      <w:r>
        <w:rPr>
          <w:rFonts w:hint="eastAsia"/>
        </w:rPr>
        <w:t>DMA</w:t>
      </w:r>
      <w:r>
        <w:rPr>
          <w:rFonts w:hint="eastAsia"/>
        </w:rPr>
        <w:t>等设备提供一个具有高吞吐率、高速和低延迟传输特性且可扩展的片上互联方式）向</w:t>
      </w:r>
      <w:r>
        <w:rPr>
          <w:rFonts w:hint="eastAsia"/>
        </w:rPr>
        <w:t>L2 Cache</w:t>
      </w:r>
      <w:r>
        <w:rPr>
          <w:rFonts w:hint="eastAsia"/>
        </w:rPr>
        <w:t>读取或写入数据。如果该指令为配置或者计算指令，则只需要在协处理器内部即可完成处理。</w:t>
      </w:r>
    </w:p>
    <w:p w14:paraId="55885080" w14:textId="77777777" w:rsidR="00997F4D" w:rsidRDefault="00000000">
      <w:r>
        <w:rPr>
          <w:rFonts w:hint="eastAsia"/>
          <w:noProof/>
        </w:rPr>
        <w:drawing>
          <wp:inline distT="0" distB="0" distL="114300" distR="114300" wp14:anchorId="33245F0B" wp14:editId="155EFD4B">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4"/>
                    <a:srcRect/>
                    <a:stretch>
                      <a:fillRect/>
                    </a:stretch>
                  </pic:blipFill>
                  <pic:spPr>
                    <a:xfrm>
                      <a:off x="0" y="0"/>
                      <a:ext cx="5576570" cy="6191885"/>
                    </a:xfrm>
                    <a:prstGeom prst="rect">
                      <a:avLst/>
                    </a:prstGeom>
                    <a:ln>
                      <a:solidFill>
                        <a:schemeClr val="bg2"/>
                      </a:solidFill>
                    </a:ln>
                  </pic:spPr>
                </pic:pic>
              </a:graphicData>
            </a:graphic>
          </wp:inline>
        </w:drawing>
      </w:r>
    </w:p>
    <w:p w14:paraId="69851A6F" w14:textId="77777777" w:rsidR="00997F4D"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的加速器整体框图</w:t>
      </w:r>
    </w:p>
    <w:p w14:paraId="32540FA8" w14:textId="77777777" w:rsidR="00997F4D" w:rsidRDefault="00000000">
      <w:pPr>
        <w:pStyle w:val="aff2"/>
      </w:pPr>
      <w:r>
        <w:rPr>
          <w:rFonts w:hint="eastAsia"/>
        </w:rPr>
        <w:t>（其中包括</w:t>
      </w:r>
      <w:r>
        <w:rPr>
          <w:rFonts w:hint="eastAsia"/>
        </w:rPr>
        <w:t>Rocket</w:t>
      </w:r>
      <w:r>
        <w:rPr>
          <w:rFonts w:hint="eastAsia"/>
        </w:rPr>
        <w:t>处理器、</w:t>
      </w:r>
      <w:r>
        <w:rPr>
          <w:rFonts w:hint="eastAsia"/>
        </w:rPr>
        <w:t>BCNN</w:t>
      </w:r>
      <w:r>
        <w:rPr>
          <w:rFonts w:hint="eastAsia"/>
        </w:rPr>
        <w:t>专用协处理器、</w:t>
      </w:r>
      <w:r>
        <w:rPr>
          <w:rFonts w:hint="eastAsia"/>
        </w:rPr>
        <w:t>DRAM</w:t>
      </w:r>
      <w:r>
        <w:rPr>
          <w:rFonts w:hint="eastAsia"/>
        </w:rPr>
        <w:t>以及</w:t>
      </w:r>
      <w:r>
        <w:rPr>
          <w:rFonts w:hint="eastAsia"/>
        </w:rPr>
        <w:t>Cache</w:t>
      </w:r>
      <w:r>
        <w:rPr>
          <w:rFonts w:hint="eastAsia"/>
        </w:rPr>
        <w:t>）</w:t>
      </w:r>
    </w:p>
    <w:p w14:paraId="5DE9791F" w14:textId="77777777" w:rsidR="00997F4D" w:rsidRDefault="00000000">
      <w:pPr>
        <w:pStyle w:val="3"/>
        <w:keepNext w:val="0"/>
      </w:pPr>
      <w:r>
        <w:rPr>
          <w:rFonts w:hint="eastAsia"/>
        </w:rPr>
        <w:t>多级分布式存储系统</w:t>
      </w:r>
    </w:p>
    <w:p w14:paraId="60D872FA" w14:textId="77777777" w:rsidR="00997F4D" w:rsidRDefault="00000000">
      <w:pPr>
        <w:ind w:firstLine="480"/>
      </w:pPr>
      <w:r>
        <w:rPr>
          <w:rFonts w:hint="eastAsia"/>
        </w:rPr>
        <w:lastRenderedPageBreak/>
        <w:t>在第三章我们提到了</w:t>
      </w:r>
      <w:r>
        <w:rPr>
          <w:rFonts w:hint="eastAsia"/>
        </w:rPr>
        <w:t>BCNN</w:t>
      </w:r>
      <w:r>
        <w:rPr>
          <w:rFonts w:hint="eastAsia"/>
        </w:rPr>
        <w:t>加速器的多级分布式存储系统，当时只是说明了其分布式的特征，而本段我们将对“多级”的特性进行详细的描述。片外存储</w:t>
      </w:r>
      <w:r>
        <w:rPr>
          <w:rFonts w:hint="eastAsia"/>
        </w:rPr>
        <w:t>DRAM</w:t>
      </w:r>
      <w:r>
        <w:rPr>
          <w:rFonts w:hint="eastAsia"/>
        </w:rPr>
        <w:t>、</w:t>
      </w:r>
      <w:r>
        <w:rPr>
          <w:rFonts w:hint="eastAsia"/>
        </w:rPr>
        <w:t>L2 Cache</w:t>
      </w:r>
      <w:r>
        <w:rPr>
          <w:rFonts w:hint="eastAsia"/>
        </w:rPr>
        <w:t>、</w:t>
      </w:r>
      <w:r>
        <w:rPr>
          <w:rFonts w:hint="eastAsia"/>
        </w:rPr>
        <w:t>L1 Cache</w:t>
      </w:r>
      <w:r>
        <w:rPr>
          <w:rFonts w:hint="eastAsia"/>
        </w:rPr>
        <w:t>、协处理器中的片上存储（</w:t>
      </w:r>
      <w:r>
        <w:rPr>
          <w:rFonts w:hint="eastAsia"/>
        </w:rPr>
        <w:t>Databuffer</w:t>
      </w:r>
      <w:r>
        <w:rPr>
          <w:rFonts w:hint="eastAsia"/>
        </w:rPr>
        <w:t>和</w:t>
      </w:r>
      <w:r>
        <w:rPr>
          <w:rFonts w:hint="eastAsia"/>
        </w:rPr>
        <w:t>Accumulator</w:t>
      </w:r>
      <w:r>
        <w:rPr>
          <w:rFonts w:hint="eastAsia"/>
        </w:rPr>
        <w:t>）以及设计中的缓冲</w:t>
      </w:r>
      <w:r>
        <w:rPr>
          <w:rFonts w:hint="eastAsia"/>
        </w:rPr>
        <w:t>buffer</w:t>
      </w:r>
      <w:r>
        <w:rPr>
          <w:rFonts w:hint="eastAsia"/>
        </w:rPr>
        <w:t>、队列等共同构成了整个加速器的多级分布式存储系统。片外存储</w:t>
      </w:r>
      <w:r>
        <w:rPr>
          <w:rFonts w:hint="eastAsia"/>
        </w:rPr>
        <w:t>DRAM</w:t>
      </w:r>
      <w:r>
        <w:rPr>
          <w:rFonts w:hint="eastAsia"/>
        </w:rPr>
        <w:t>作为整个加速器的“仓库”，存储了与算法有关的所有初始数据和指令，由于其成本低廉，存储容量也最大，但是</w:t>
      </w:r>
      <w:r>
        <w:rPr>
          <w:rFonts w:hint="eastAsia"/>
        </w:rPr>
        <w:t>DRAM</w:t>
      </w:r>
      <w:r>
        <w:rPr>
          <w:rFonts w:hint="eastAsia"/>
        </w:rPr>
        <w:t>的读写速度远远小于</w:t>
      </w:r>
      <w:r>
        <w:rPr>
          <w:rFonts w:hint="eastAsia"/>
        </w:rPr>
        <w:t>CPU</w:t>
      </w:r>
      <w:r>
        <w:rPr>
          <w:rFonts w:hint="eastAsia"/>
        </w:rPr>
        <w:t>和协处理器的运行速度，这就使得系统要花费大量的时间在访问内存上，从而导致系统整体性能的降低。所以为了解决系统中数据读写速度不匹配的问题，我们在电路系统中引入了高速缓冲器，即</w:t>
      </w:r>
      <w:r>
        <w:rPr>
          <w:rFonts w:hint="eastAsia"/>
        </w:rPr>
        <w:t>L1 Cache</w:t>
      </w:r>
      <w:r>
        <w:rPr>
          <w:rFonts w:hint="eastAsia"/>
        </w:rPr>
        <w:t>与</w:t>
      </w:r>
      <w:r>
        <w:rPr>
          <w:rFonts w:hint="eastAsia"/>
        </w:rPr>
        <w:t>L2 Cache</w:t>
      </w:r>
      <w:r>
        <w:rPr>
          <w:rFonts w:hint="eastAsia"/>
        </w:rPr>
        <w:t>。</w:t>
      </w:r>
    </w:p>
    <w:p w14:paraId="6ABFBD0E" w14:textId="77777777" w:rsidR="00997F4D" w:rsidRDefault="00000000">
      <w:pPr>
        <w:ind w:firstLine="480"/>
      </w:pPr>
      <w:r>
        <w:rPr>
          <w:rFonts w:hint="eastAsia"/>
        </w:rPr>
        <w:t>Cache</w:t>
      </w:r>
      <w:r>
        <w:rPr>
          <w:rFonts w:hint="eastAsia"/>
        </w:rPr>
        <w:t>一般由访问速度更快的</w:t>
      </w:r>
      <w:r>
        <w:rPr>
          <w:rFonts w:hint="eastAsia"/>
        </w:rPr>
        <w:t>SRAM</w:t>
      </w:r>
      <w:r>
        <w:rPr>
          <w:rFonts w:hint="eastAsia"/>
        </w:rPr>
        <w:t>构成，为了让论文结构完成，本段先对</w:t>
      </w:r>
      <w:r>
        <w:rPr>
          <w:rFonts w:hint="eastAsia"/>
        </w:rPr>
        <w:t>Cache</w:t>
      </w:r>
      <w:r>
        <w:rPr>
          <w:rFonts w:hint="eastAsia"/>
        </w:rPr>
        <w:t>的工作原理做一个简单介绍。</w:t>
      </w:r>
      <w:r>
        <w:rPr>
          <w:rFonts w:hint="eastAsia"/>
        </w:rPr>
        <w:t>Cache</w:t>
      </w:r>
      <w:r>
        <w:rPr>
          <w:rFonts w:hint="eastAsia"/>
        </w:rPr>
        <w:t>可分为标记存储器和数据存储器两个基本组成部分，其中标记存储器负责存储</w:t>
      </w:r>
      <w:r>
        <w:rPr>
          <w:rFonts w:hint="eastAsia"/>
        </w:rPr>
        <w:t>Cache</w:t>
      </w:r>
      <w:r>
        <w:rPr>
          <w:rFonts w:hint="eastAsia"/>
        </w:rPr>
        <w:t>的控制位的块地址标签，控制位可控制</w:t>
      </w:r>
      <w:r>
        <w:rPr>
          <w:rFonts w:hint="eastAsia"/>
        </w:rPr>
        <w:t>Cache</w:t>
      </w:r>
      <w:r>
        <w:rPr>
          <w:rFonts w:hint="eastAsia"/>
        </w:rPr>
        <w:t>的读写操作，地址标签保存</w:t>
      </w:r>
      <w:r>
        <w:rPr>
          <w:rFonts w:hint="eastAsia"/>
        </w:rPr>
        <w:t>Cache</w:t>
      </w:r>
      <w:r>
        <w:rPr>
          <w:rFonts w:hint="eastAsia"/>
        </w:rPr>
        <w:t>中各块的地址，该地址指与主内存映射的块地址，并且与</w:t>
      </w:r>
      <w:r>
        <w:rPr>
          <w:rFonts w:hint="eastAsia"/>
        </w:rPr>
        <w:t>Cache</w:t>
      </w:r>
      <w:r>
        <w:rPr>
          <w:rFonts w:hint="eastAsia"/>
        </w:rPr>
        <w:t>数据存储器中的数据一一对应。当主处理器或者协处理器读取数据时，可先将物理地址通过数据总线传输到</w:t>
      </w:r>
      <w:r>
        <w:rPr>
          <w:rFonts w:hint="eastAsia"/>
        </w:rPr>
        <w:t>Cache</w:t>
      </w:r>
      <w:r>
        <w:rPr>
          <w:rFonts w:hint="eastAsia"/>
        </w:rPr>
        <w:t>中，并于</w:t>
      </w:r>
      <w:r>
        <w:rPr>
          <w:rFonts w:hint="eastAsia"/>
        </w:rPr>
        <w:t>Cache</w:t>
      </w:r>
      <w:r>
        <w:rPr>
          <w:rFonts w:hint="eastAsia"/>
        </w:rPr>
        <w:t>中的块地址标签进行比较。如果相符合，则表示命中，只需要将</w:t>
      </w:r>
      <w:r>
        <w:rPr>
          <w:rFonts w:hint="eastAsia"/>
        </w:rPr>
        <w:t>Cache</w:t>
      </w:r>
      <w:r>
        <w:rPr>
          <w:rFonts w:hint="eastAsia"/>
        </w:rPr>
        <w:t>中对应的数据通过数据总线传输</w:t>
      </w:r>
      <w:proofErr w:type="gramStart"/>
      <w:r>
        <w:rPr>
          <w:rFonts w:hint="eastAsia"/>
        </w:rPr>
        <w:t>给需求</w:t>
      </w:r>
      <w:proofErr w:type="gramEnd"/>
      <w:r>
        <w:rPr>
          <w:rFonts w:hint="eastAsia"/>
        </w:rPr>
        <w:t>方。如果不相符合，则表示未命中，此时需要将物理地址送到主存储器中，将数据读取并缓存在</w:t>
      </w:r>
      <w:r>
        <w:rPr>
          <w:rFonts w:hint="eastAsia"/>
        </w:rPr>
        <w:t>Cache</w:t>
      </w:r>
      <w:r>
        <w:rPr>
          <w:rFonts w:hint="eastAsia"/>
        </w:rPr>
        <w:t>中，再由</w:t>
      </w:r>
      <w:r>
        <w:rPr>
          <w:rFonts w:hint="eastAsia"/>
        </w:rPr>
        <w:t>Cache</w:t>
      </w:r>
      <w:r>
        <w:rPr>
          <w:rFonts w:hint="eastAsia"/>
        </w:rPr>
        <w:t>传输</w:t>
      </w:r>
      <w:proofErr w:type="gramStart"/>
      <w:r>
        <w:rPr>
          <w:rFonts w:hint="eastAsia"/>
        </w:rPr>
        <w:t>给需求</w:t>
      </w:r>
      <w:proofErr w:type="gramEnd"/>
      <w:r>
        <w:rPr>
          <w:rFonts w:hint="eastAsia"/>
        </w:rPr>
        <w:t>方。可见提高</w:t>
      </w:r>
      <w:r>
        <w:rPr>
          <w:rFonts w:hint="eastAsia"/>
        </w:rPr>
        <w:t>Cache</w:t>
      </w:r>
      <w:r>
        <w:rPr>
          <w:rFonts w:hint="eastAsia"/>
        </w:rPr>
        <w:t>命中率就可以提高系统性能。而提高命中率一般可通过适当增加</w:t>
      </w:r>
      <w:r>
        <w:rPr>
          <w:rFonts w:hint="eastAsia"/>
        </w:rPr>
        <w:t>Cache</w:t>
      </w:r>
      <w:r>
        <w:rPr>
          <w:rFonts w:hint="eastAsia"/>
        </w:rPr>
        <w:t>容量、改善映射方式和块替换方式等方法来实现。由于篇幅限制，此处就不再赘述了。</w:t>
      </w:r>
    </w:p>
    <w:p w14:paraId="58C4B2ED" w14:textId="77777777" w:rsidR="00997F4D" w:rsidRDefault="00000000">
      <w:pPr>
        <w:ind w:firstLine="480"/>
      </w:pPr>
      <w:r>
        <w:rPr>
          <w:rFonts w:hint="eastAsia"/>
        </w:rPr>
        <w:t>L2 Cache</w:t>
      </w:r>
      <w:r>
        <w:rPr>
          <w:rFonts w:hint="eastAsia"/>
        </w:rPr>
        <w:t>位于与</w:t>
      </w:r>
      <w:r>
        <w:rPr>
          <w:rFonts w:hint="eastAsia"/>
        </w:rPr>
        <w:t>L1 Cache</w:t>
      </w:r>
      <w:r>
        <w:rPr>
          <w:rFonts w:hint="eastAsia"/>
        </w:rPr>
        <w:t>、协处理器与主内存之间，是整个存储系统的“中转站”和“交通枢纽”。</w:t>
      </w:r>
      <w:r>
        <w:rPr>
          <w:rFonts w:hint="eastAsia"/>
        </w:rPr>
        <w:t>L2 Cache</w:t>
      </w:r>
      <w:r>
        <w:rPr>
          <w:rFonts w:hint="eastAsia"/>
        </w:rPr>
        <w:t>通过</w:t>
      </w:r>
      <w:r>
        <w:rPr>
          <w:rFonts w:hint="eastAsia"/>
        </w:rPr>
        <w:t>TileLink</w:t>
      </w:r>
      <w:r>
        <w:rPr>
          <w:rFonts w:hint="eastAsia"/>
        </w:rPr>
        <w:t>和</w:t>
      </w:r>
      <w:r>
        <w:rPr>
          <w:rFonts w:hint="eastAsia"/>
        </w:rPr>
        <w:t>AXI4</w:t>
      </w:r>
      <w:r>
        <w:rPr>
          <w:rFonts w:hint="eastAsia"/>
        </w:rPr>
        <w:t>总线的桥接电路与</w:t>
      </w:r>
      <w:r>
        <w:rPr>
          <w:rFonts w:hint="eastAsia"/>
        </w:rPr>
        <w:t>DRAM</w:t>
      </w:r>
      <w:r>
        <w:rPr>
          <w:rFonts w:hint="eastAsia"/>
        </w:rPr>
        <w:t>控制器（图</w:t>
      </w:r>
      <w:r>
        <w:rPr>
          <w:rFonts w:hint="eastAsia"/>
        </w:rPr>
        <w:t xml:space="preserve"> </w:t>
      </w:r>
      <w:r>
        <w:rPr>
          <w:rFonts w:hint="eastAsia"/>
        </w:rPr>
        <w:t>中未标明）连接并访存</w:t>
      </w:r>
      <w:r>
        <w:rPr>
          <w:rFonts w:hint="eastAsia"/>
        </w:rPr>
        <w:t>DRAM</w:t>
      </w:r>
      <w:r>
        <w:rPr>
          <w:rFonts w:hint="eastAsia"/>
        </w:rPr>
        <w:t>中的存储数据；通过</w:t>
      </w:r>
      <w:r>
        <w:rPr>
          <w:rFonts w:hint="eastAsia"/>
        </w:rPr>
        <w:t>TileLink</w:t>
      </w:r>
      <w:r>
        <w:rPr>
          <w:rFonts w:hint="eastAsia"/>
        </w:rPr>
        <w:t>总线与协处理器中的</w:t>
      </w:r>
      <w:r>
        <w:rPr>
          <w:rFonts w:hint="eastAsia"/>
        </w:rPr>
        <w:t>DMA</w:t>
      </w:r>
      <w:r>
        <w:rPr>
          <w:rFonts w:hint="eastAsia"/>
        </w:rPr>
        <w:t>连接，完成协处理器与主存储器的信息交互。</w:t>
      </w:r>
      <w:r>
        <w:rPr>
          <w:rFonts w:hint="eastAsia"/>
        </w:rPr>
        <w:t>L1 Cache</w:t>
      </w:r>
      <w:proofErr w:type="gramStart"/>
      <w:r>
        <w:rPr>
          <w:rFonts w:hint="eastAsia"/>
        </w:rPr>
        <w:t>直接例化</w:t>
      </w:r>
      <w:proofErr w:type="gramEnd"/>
      <w:r>
        <w:rPr>
          <w:rFonts w:hint="eastAsia"/>
        </w:rPr>
        <w:t>在</w:t>
      </w:r>
      <w:r>
        <w:rPr>
          <w:rFonts w:hint="eastAsia"/>
        </w:rPr>
        <w:t>Rocket</w:t>
      </w:r>
      <w:r>
        <w:rPr>
          <w:rFonts w:hint="eastAsia"/>
        </w:rPr>
        <w:t>处理器中，位于</w:t>
      </w:r>
      <w:r>
        <w:rPr>
          <w:rFonts w:hint="eastAsia"/>
        </w:rPr>
        <w:t>CPU</w:t>
      </w:r>
      <w:r>
        <w:rPr>
          <w:rFonts w:hint="eastAsia"/>
        </w:rPr>
        <w:t>和</w:t>
      </w:r>
      <w:r>
        <w:rPr>
          <w:rFonts w:hint="eastAsia"/>
        </w:rPr>
        <w:t>L2 Cache</w:t>
      </w:r>
      <w:r>
        <w:rPr>
          <w:rFonts w:hint="eastAsia"/>
        </w:rPr>
        <w:t>之间，分为数据缓存和指令缓存两个部分，因为内置在主处理器中，所以</w:t>
      </w:r>
      <w:r>
        <w:rPr>
          <w:rFonts w:hint="eastAsia"/>
        </w:rPr>
        <w:t>L1 Cache</w:t>
      </w:r>
      <w:r>
        <w:rPr>
          <w:rFonts w:hint="eastAsia"/>
        </w:rPr>
        <w:t>的容量和结构对</w:t>
      </w:r>
      <w:r>
        <w:rPr>
          <w:rFonts w:hint="eastAsia"/>
        </w:rPr>
        <w:t>CPU</w:t>
      </w:r>
      <w:r>
        <w:rPr>
          <w:rFonts w:hint="eastAsia"/>
        </w:rPr>
        <w:t>的性能影响最大，但是受</w:t>
      </w:r>
      <w:r>
        <w:rPr>
          <w:rFonts w:hint="eastAsia"/>
        </w:rPr>
        <w:t>CPU</w:t>
      </w:r>
      <w:r>
        <w:rPr>
          <w:rFonts w:hint="eastAsia"/>
        </w:rPr>
        <w:t>管芯面积限制，</w:t>
      </w:r>
      <w:r>
        <w:rPr>
          <w:rFonts w:hint="eastAsia"/>
        </w:rPr>
        <w:t>L1 Cache</w:t>
      </w:r>
      <w:r>
        <w:rPr>
          <w:rFonts w:hint="eastAsia"/>
        </w:rPr>
        <w:t>一般会做的稍微小一点。在此特别，</w:t>
      </w:r>
      <w:r>
        <w:rPr>
          <w:rFonts w:hint="eastAsia"/>
        </w:rPr>
        <w:t>DMA</w:t>
      </w:r>
      <w:r>
        <w:rPr>
          <w:rFonts w:hint="eastAsia"/>
        </w:rPr>
        <w:t>的数据通道宽度、</w:t>
      </w:r>
      <w:r>
        <w:rPr>
          <w:rFonts w:hint="eastAsia"/>
        </w:rPr>
        <w:lastRenderedPageBreak/>
        <w:t>TileLink</w:t>
      </w:r>
      <w:r>
        <w:rPr>
          <w:rFonts w:hint="eastAsia"/>
        </w:rPr>
        <w:t>总线宽度（</w:t>
      </w:r>
      <w:r>
        <w:t>SystemBusKey</w:t>
      </w:r>
      <w:r>
        <w:rPr>
          <w:rFonts w:hint="eastAsia"/>
        </w:rPr>
        <w:t>）、</w:t>
      </w:r>
      <w:r>
        <w:rPr>
          <w:rFonts w:hint="eastAsia"/>
        </w:rPr>
        <w:t>Cache</w:t>
      </w:r>
      <w:r>
        <w:rPr>
          <w:rFonts w:hint="eastAsia"/>
        </w:rPr>
        <w:t>数据通道宽度（</w:t>
      </w:r>
      <w:r>
        <w:t>cacheblockbytes</w:t>
      </w:r>
      <w:r>
        <w:rPr>
          <w:rFonts w:hint="eastAsia"/>
        </w:rPr>
        <w:t>）等这些参数都是紧耦合的，可通过在</w:t>
      </w:r>
      <w:r>
        <w:rPr>
          <w:rFonts w:hint="eastAsia"/>
        </w:rPr>
        <w:t>Rocket</w:t>
      </w:r>
      <w:r>
        <w:rPr>
          <w:rFonts w:hint="eastAsia"/>
        </w:rPr>
        <w:t>的参数中进行配置。</w:t>
      </w:r>
    </w:p>
    <w:p w14:paraId="0D111D12" w14:textId="77777777" w:rsidR="00997F4D" w:rsidRDefault="00000000">
      <w:pPr>
        <w:ind w:firstLine="480"/>
      </w:pPr>
      <w:r>
        <w:rPr>
          <w:rFonts w:hint="eastAsia"/>
        </w:rPr>
        <w:t>协处理器中的片上存储在此不做介绍，可参考</w:t>
      </w:r>
      <w:r>
        <w:rPr>
          <w:rFonts w:hint="eastAsia"/>
        </w:rPr>
        <w:t>3.5</w:t>
      </w:r>
      <w:r>
        <w:rPr>
          <w:rFonts w:hint="eastAsia"/>
        </w:rPr>
        <w:t>节。</w:t>
      </w:r>
    </w:p>
    <w:p w14:paraId="6494EF63" w14:textId="77777777" w:rsidR="00997F4D" w:rsidRDefault="00000000">
      <w:pPr>
        <w:pStyle w:val="3"/>
        <w:keepNext w:val="0"/>
      </w:pPr>
      <w:r>
        <w:rPr>
          <w:rFonts w:hint="eastAsia"/>
        </w:rPr>
        <w:t>RoCC</w:t>
      </w:r>
      <w:r>
        <w:rPr>
          <w:rFonts w:hint="eastAsia"/>
        </w:rPr>
        <w:t>接口</w:t>
      </w:r>
    </w:p>
    <w:p w14:paraId="40B09D7B" w14:textId="77777777" w:rsidR="00997F4D" w:rsidRDefault="00000000">
      <w:pPr>
        <w:ind w:firstLine="480"/>
      </w:pPr>
      <w:r>
        <w:rPr>
          <w:rFonts w:hint="eastAsia"/>
        </w:rPr>
        <w:t>上文中我们介绍了加速器的多级分布式存储系统，本小节我们将详细介绍</w:t>
      </w:r>
      <w:r>
        <w:rPr>
          <w:rFonts w:hint="eastAsia"/>
        </w:rPr>
        <w:t>Rocket</w:t>
      </w:r>
      <w:r>
        <w:rPr>
          <w:rFonts w:hint="eastAsia"/>
        </w:rPr>
        <w:t>处理器和</w:t>
      </w:r>
      <w:r>
        <w:rPr>
          <w:rFonts w:hint="eastAsia"/>
        </w:rPr>
        <w:t>BCNN</w:t>
      </w:r>
      <w:r>
        <w:rPr>
          <w:rFonts w:hint="eastAsia"/>
        </w:rPr>
        <w:t>协处理器之间的通信接口——</w:t>
      </w:r>
      <w:r>
        <w:rPr>
          <w:rFonts w:hint="eastAsia"/>
        </w:rPr>
        <w:t>RoCC</w:t>
      </w:r>
      <w:r>
        <w:rPr>
          <w:rFonts w:hint="eastAsia"/>
        </w:rPr>
        <w:t>接口。在第三章介绍协处理器的设计时，为了便于后期的集成工作，我们在协处理器中预留了</w:t>
      </w:r>
      <w:r>
        <w:rPr>
          <w:rFonts w:hint="eastAsia"/>
        </w:rPr>
        <w:t>RoCC</w:t>
      </w:r>
      <w:r>
        <w:rPr>
          <w:rFonts w:hint="eastAsia"/>
        </w:rPr>
        <w:t>接口。</w:t>
      </w:r>
      <w:r>
        <w:rPr>
          <w:rFonts w:hint="eastAsia"/>
        </w:rPr>
        <w:t>RoCC</w:t>
      </w:r>
      <w:r>
        <w:rPr>
          <w:rFonts w:hint="eastAsia"/>
        </w:rPr>
        <w:t>接口旨在扩展</w:t>
      </w:r>
      <w:r>
        <w:rPr>
          <w:rFonts w:hint="eastAsia"/>
        </w:rPr>
        <w:t>Rocket</w:t>
      </w:r>
      <w:r>
        <w:rPr>
          <w:rFonts w:hint="eastAsia"/>
        </w:rPr>
        <w:t>处理器并方便处理器和协处理器之间解耦通信，如图</w:t>
      </w:r>
      <w:r>
        <w:rPr>
          <w:rFonts w:hint="eastAsia"/>
        </w:rPr>
        <w:t xml:space="preserve"> </w:t>
      </w:r>
      <w:r>
        <w:rPr>
          <w:rFonts w:hint="eastAsia"/>
        </w:rPr>
        <w:t>所示，</w:t>
      </w:r>
      <w:r>
        <w:rPr>
          <w:rFonts w:hint="eastAsia"/>
        </w:rPr>
        <w:t>RoCC</w:t>
      </w:r>
      <w:r>
        <w:rPr>
          <w:rFonts w:hint="eastAsia"/>
        </w:rPr>
        <w:t>接口可以分解为多个子接口，特别是连接了处理器核和协处理器的</w:t>
      </w:r>
      <w:r>
        <w:rPr>
          <w:rFonts w:hint="eastAsia"/>
        </w:rPr>
        <w:t>cmd</w:t>
      </w:r>
      <w:r>
        <w:rPr>
          <w:rFonts w:hint="eastAsia"/>
        </w:rPr>
        <w:t>（</w:t>
      </w:r>
      <w:r>
        <w:rPr>
          <w:rFonts w:hint="eastAsia"/>
        </w:rPr>
        <w:t>Command</w:t>
      </w:r>
      <w:r>
        <w:rPr>
          <w:rFonts w:hint="eastAsia"/>
        </w:rPr>
        <w:t>）子接口，通过该接口主处理器可以向协处理器发送指令，协处理器则可以通过</w:t>
      </w:r>
      <w:r>
        <w:rPr>
          <w:rFonts w:hint="eastAsia"/>
        </w:rPr>
        <w:t>resp</w:t>
      </w:r>
      <w:r>
        <w:rPr>
          <w:rFonts w:hint="eastAsia"/>
        </w:rPr>
        <w:t>（</w:t>
      </w:r>
      <w:r>
        <w:rPr>
          <w:rFonts w:hint="eastAsia"/>
        </w:rPr>
        <w:t>Response</w:t>
      </w:r>
      <w:r>
        <w:rPr>
          <w:rFonts w:hint="eastAsia"/>
        </w:rPr>
        <w:t>）接口向主处理器进行反馈或者返回数据。</w:t>
      </w:r>
      <w:r>
        <w:t>为了允许协处理器访问内存，</w:t>
      </w:r>
      <w:r>
        <w:t xml:space="preserve">RoCC </w:t>
      </w:r>
      <w:r>
        <w:t>接口还提供了</w:t>
      </w:r>
      <w:r>
        <w:t xml:space="preserve"> mem_req</w:t>
      </w:r>
      <w:r>
        <w:t>和</w:t>
      </w:r>
      <w:r>
        <w:t xml:space="preserve"> mem_resp</w:t>
      </w:r>
      <w:r>
        <w:t>到数据</w:t>
      </w:r>
      <w:r>
        <w:rPr>
          <w:rFonts w:hint="eastAsia"/>
        </w:rPr>
        <w:t>Cache</w:t>
      </w:r>
      <w:r>
        <w:t>的</w:t>
      </w:r>
      <w:r>
        <w:rPr>
          <w:rFonts w:hint="eastAsia"/>
        </w:rPr>
        <w:t>子接口。</w:t>
      </w:r>
    </w:p>
    <w:p w14:paraId="52963C78" w14:textId="77777777" w:rsidR="00997F4D" w:rsidRDefault="00000000">
      <w:pPr>
        <w:ind w:firstLine="480"/>
        <w:jc w:val="center"/>
      </w:pPr>
      <w:r>
        <w:rPr>
          <w:noProof/>
        </w:rPr>
        <w:drawing>
          <wp:inline distT="0" distB="0" distL="114300" distR="114300" wp14:anchorId="7827E6FB" wp14:editId="2DD528FD">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5"/>
                    <a:stretch>
                      <a:fillRect/>
                    </a:stretch>
                  </pic:blipFill>
                  <pic:spPr>
                    <a:xfrm>
                      <a:off x="0" y="0"/>
                      <a:ext cx="4358005" cy="2905125"/>
                    </a:xfrm>
                    <a:prstGeom prst="rect">
                      <a:avLst/>
                    </a:prstGeom>
                    <a:noFill/>
                    <a:ln>
                      <a:noFill/>
                    </a:ln>
                  </pic:spPr>
                </pic:pic>
              </a:graphicData>
            </a:graphic>
          </wp:inline>
        </w:drawing>
      </w:r>
    </w:p>
    <w:p w14:paraId="689A97B1" w14:textId="77777777" w:rsidR="00997F4D" w:rsidRDefault="00000000">
      <w:pPr>
        <w:pStyle w:val="aff2"/>
      </w:pPr>
      <w:r>
        <w:rPr>
          <w:rFonts w:hint="eastAsia"/>
        </w:rPr>
        <w:t>图</w:t>
      </w:r>
      <w:r>
        <w:rPr>
          <w:rFonts w:hint="eastAsia"/>
        </w:rPr>
        <w:t xml:space="preserve">   Rocket</w:t>
      </w:r>
      <w:r>
        <w:rPr>
          <w:rFonts w:hint="eastAsia"/>
        </w:rPr>
        <w:t>核与协处理器通过</w:t>
      </w:r>
      <w:r>
        <w:rPr>
          <w:rFonts w:hint="eastAsia"/>
        </w:rPr>
        <w:t>cmd</w:t>
      </w:r>
      <w:r>
        <w:rPr>
          <w:rFonts w:hint="eastAsia"/>
        </w:rPr>
        <w:t>与</w:t>
      </w:r>
      <w:r>
        <w:rPr>
          <w:rFonts w:hint="eastAsia"/>
        </w:rPr>
        <w:t>resp</w:t>
      </w:r>
      <w:r>
        <w:rPr>
          <w:rFonts w:hint="eastAsia"/>
        </w:rPr>
        <w:t>接口连接</w:t>
      </w:r>
    </w:p>
    <w:p w14:paraId="0DBA41D0" w14:textId="77777777" w:rsidR="00997F4D" w:rsidRDefault="00000000">
      <w:pPr>
        <w:ind w:firstLine="480"/>
        <w:rPr>
          <w:rFonts w:ascii="Helvetica" w:hAnsi="Helvetica" w:cs="Helvetica"/>
          <w:color w:val="333333"/>
          <w:shd w:val="clear" w:color="auto" w:fill="FFFFFF"/>
        </w:rPr>
      </w:pPr>
      <w:r>
        <w:rPr>
          <w:rFonts w:ascii="Helvetica" w:eastAsia="Helvetica" w:hAnsi="Helvetica" w:cs="Helvetica" w:hint="eastAsia"/>
          <w:color w:val="333333"/>
          <w:shd w:val="clear" w:color="auto" w:fill="FFFFFF"/>
        </w:rPr>
        <w:t>除了这四个通道之外，RoCC 接口还提供了</w:t>
      </w:r>
      <w:r>
        <w:rPr>
          <w:rFonts w:ascii="Helvetica" w:hAnsi="Helvetica" w:cs="Helvetica" w:hint="eastAsia"/>
          <w:color w:val="333333"/>
          <w:shd w:val="clear" w:color="auto" w:fill="FFFFFF"/>
        </w:rPr>
        <w:t>很多扩展</w:t>
      </w:r>
      <w:r>
        <w:rPr>
          <w:rFonts w:ascii="Helvetica" w:eastAsia="Helvetica" w:hAnsi="Helvetica" w:cs="Helvetica" w:hint="eastAsia"/>
          <w:color w:val="333333"/>
          <w:shd w:val="clear" w:color="auto" w:fill="FFFFFF"/>
        </w:rPr>
        <w:t>子接口，</w:t>
      </w:r>
      <w:r>
        <w:rPr>
          <w:rFonts w:ascii="Helvetica" w:hAnsi="Helvetica" w:cs="Helvetica" w:hint="eastAsia"/>
          <w:color w:val="333333"/>
          <w:shd w:val="clear" w:color="auto" w:fill="FFFFFF"/>
        </w:rPr>
        <w:t>可用于实现高级功能，例如</w:t>
      </w:r>
      <w:r>
        <w:rPr>
          <w:rFonts w:ascii="Helvetica" w:eastAsia="Helvetica" w:hAnsi="Helvetica" w:cs="Helvetica" w:hint="eastAsia"/>
          <w:color w:val="333333"/>
          <w:shd w:val="clear" w:color="auto" w:fill="FFFFFF"/>
        </w:rPr>
        <w:t>可以将</w:t>
      </w:r>
      <w:r>
        <w:rPr>
          <w:rFonts w:ascii="Helvetica" w:hAnsi="Helvetica" w:cs="Helvetica" w:hint="eastAsia"/>
          <w:color w:val="333333"/>
          <w:shd w:val="clear" w:color="auto" w:fill="FFFFFF"/>
        </w:rPr>
        <w:t>协处理器</w:t>
      </w:r>
      <w:r>
        <w:rPr>
          <w:rFonts w:ascii="Helvetica" w:eastAsia="Helvetica" w:hAnsi="Helvetica" w:cs="Helvetica" w:hint="eastAsia"/>
          <w:color w:val="333333"/>
          <w:shd w:val="clear" w:color="auto" w:fill="FFFFFF"/>
        </w:rPr>
        <w:t>与 FPU 连接</w:t>
      </w:r>
      <w:r>
        <w:rPr>
          <w:rFonts w:ascii="Helvetica" w:hAnsi="Helvetica" w:cs="Helvetica" w:hint="eastAsia"/>
          <w:color w:val="333333"/>
          <w:shd w:val="clear" w:color="auto" w:fill="FFFFFF"/>
        </w:rPr>
        <w:t>、与</w:t>
      </w:r>
      <w:r>
        <w:rPr>
          <w:rFonts w:ascii="Helvetica" w:hAnsi="Helvetica" w:cs="Helvetica" w:hint="eastAsia"/>
          <w:color w:val="333333"/>
          <w:shd w:val="clear" w:color="auto" w:fill="FFFFFF"/>
        </w:rPr>
        <w:t>CPU</w:t>
      </w:r>
      <w:r>
        <w:rPr>
          <w:rFonts w:ascii="Helvetica" w:eastAsia="Helvetica" w:hAnsi="Helvetica" w:cs="Helvetica" w:hint="eastAsia"/>
          <w:color w:val="333333"/>
          <w:shd w:val="clear" w:color="auto" w:fill="FFFFFF"/>
        </w:rPr>
        <w:t>共享</w:t>
      </w:r>
      <w:r>
        <w:rPr>
          <w:rFonts w:ascii="Helvetica" w:hAnsi="Helvetica" w:cs="Helvetica" w:hint="eastAsia"/>
          <w:color w:val="333333"/>
          <w:shd w:val="clear" w:color="auto" w:fill="FFFFFF"/>
        </w:rPr>
        <w:t>PTW</w:t>
      </w:r>
      <w:r>
        <w:rPr>
          <w:rFonts w:ascii="Helvetica" w:hAnsi="Helvetica" w:cs="Helvetica" w:hint="eastAsia"/>
          <w:color w:val="333333"/>
          <w:shd w:val="clear" w:color="auto" w:fill="FFFFFF"/>
        </w:rPr>
        <w:t>、</w:t>
      </w:r>
      <w:r>
        <w:rPr>
          <w:rFonts w:ascii="Helvetica" w:eastAsia="Helvetica" w:hAnsi="Helvetica" w:cs="Helvetica" w:hint="eastAsia"/>
          <w:color w:val="333333"/>
          <w:shd w:val="clear" w:color="auto" w:fill="FFFFFF"/>
        </w:rPr>
        <w:t>与</w:t>
      </w:r>
      <w:r>
        <w:rPr>
          <w:rFonts w:ascii="Helvetica" w:hAnsi="Helvetica" w:cs="Helvetica" w:hint="eastAsia"/>
          <w:color w:val="333333"/>
          <w:shd w:val="clear" w:color="auto" w:fill="FFFFFF"/>
        </w:rPr>
        <w:t>片外</w:t>
      </w:r>
      <w:r>
        <w:rPr>
          <w:rFonts w:ascii="Helvetica" w:eastAsia="Helvetica" w:hAnsi="Helvetica" w:cs="Helvetica" w:hint="eastAsia"/>
          <w:color w:val="333333"/>
          <w:shd w:val="clear" w:color="auto" w:fill="FFFFFF"/>
        </w:rPr>
        <w:t>存储系统直接</w:t>
      </w:r>
      <w:r>
        <w:rPr>
          <w:rFonts w:ascii="Helvetica" w:hAnsi="Helvetica" w:cs="Helvetica" w:hint="eastAsia"/>
          <w:color w:val="333333"/>
          <w:shd w:val="clear" w:color="auto" w:fill="FFFFFF"/>
        </w:rPr>
        <w:t>交互等等</w:t>
      </w:r>
      <w:r>
        <w:rPr>
          <w:rFonts w:ascii="Helvetica" w:eastAsia="Helvetica" w:hAnsi="Helvetica" w:cs="Helvetica" w:hint="eastAsia"/>
          <w:color w:val="333333"/>
          <w:shd w:val="clear" w:color="auto" w:fill="FFFFFF"/>
        </w:rPr>
        <w:t>。 RoCC 接口</w:t>
      </w:r>
      <w:r>
        <w:rPr>
          <w:rFonts w:ascii="Helvetica" w:hAnsi="Helvetica" w:cs="Helvetica" w:hint="eastAsia"/>
          <w:color w:val="333333"/>
          <w:shd w:val="clear" w:color="auto" w:fill="FFFFFF"/>
        </w:rPr>
        <w:t>还提供了一些状态和中断信号，用于主、协处理器的信号同步或标志信号错误。</w:t>
      </w:r>
    </w:p>
    <w:p w14:paraId="3D7B7A3E" w14:textId="77777777" w:rsidR="00997F4D" w:rsidRDefault="00000000">
      <w:pPr>
        <w:pStyle w:val="2"/>
      </w:pPr>
      <w:bookmarkStart w:id="158" w:name="_Toc3719"/>
      <w:r>
        <w:rPr>
          <w:rFonts w:hint="eastAsia"/>
        </w:rPr>
        <w:lastRenderedPageBreak/>
        <w:t>系统软件架构设计</w:t>
      </w:r>
      <w:bookmarkEnd w:id="158"/>
    </w:p>
    <w:p w14:paraId="450D6069" w14:textId="77777777" w:rsidR="00997F4D" w:rsidRDefault="00000000">
      <w:pPr>
        <w:ind w:firstLine="480"/>
      </w:pPr>
      <w:r>
        <w:rPr>
          <w:rFonts w:hint="eastAsia"/>
        </w:rPr>
        <w:t>在本节之前，我们设计了面向</w:t>
      </w:r>
      <w:r>
        <w:rPr>
          <w:rFonts w:hint="eastAsia"/>
        </w:rPr>
        <w:t>BCNN</w:t>
      </w:r>
      <w:r>
        <w:rPr>
          <w:rFonts w:hint="eastAsia"/>
        </w:rPr>
        <w:t>算法专用加速器的协处理器并与</w:t>
      </w:r>
      <w:r>
        <w:rPr>
          <w:rFonts w:hint="eastAsia"/>
        </w:rPr>
        <w:t>RISC-V</w:t>
      </w:r>
      <w:r>
        <w:rPr>
          <w:rFonts w:hint="eastAsia"/>
        </w:rPr>
        <w:t>处理器集成得到了一个完成的加速器系统，为</w:t>
      </w:r>
      <w:r>
        <w:rPr>
          <w:rFonts w:hint="eastAsia"/>
        </w:rPr>
        <w:t>BCNN</w:t>
      </w:r>
      <w:r>
        <w:rPr>
          <w:rFonts w:hint="eastAsia"/>
        </w:rPr>
        <w:t>中的卷积神经计算性能的提升提供了硬件基础。但是对于一个神经网络的算法，从神经网络模型的实现到实际硬件电路的运行（包括计算流和数据流），这一过程需要一个多层次的软件结构进行管理。</w:t>
      </w:r>
    </w:p>
    <w:p w14:paraId="2D38655A" w14:textId="77777777" w:rsidR="00997F4D" w:rsidRDefault="00000000">
      <w:pPr>
        <w:ind w:firstLine="480"/>
        <w:jc w:val="center"/>
      </w:pPr>
      <w:r>
        <w:rPr>
          <w:rFonts w:hint="eastAsia"/>
          <w:noProof/>
        </w:rPr>
        <w:drawing>
          <wp:inline distT="0" distB="0" distL="114300" distR="114300" wp14:anchorId="65924AD9" wp14:editId="384E57F9">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86"/>
                    <a:stretch>
                      <a:fillRect/>
                    </a:stretch>
                  </pic:blipFill>
                  <pic:spPr>
                    <a:xfrm>
                      <a:off x="0" y="0"/>
                      <a:ext cx="1550670" cy="3164840"/>
                    </a:xfrm>
                    <a:prstGeom prst="rect">
                      <a:avLst/>
                    </a:prstGeom>
                  </pic:spPr>
                </pic:pic>
              </a:graphicData>
            </a:graphic>
          </wp:inline>
        </w:drawing>
      </w:r>
    </w:p>
    <w:p w14:paraId="6794F2ED" w14:textId="77777777" w:rsidR="00997F4D" w:rsidRDefault="00000000">
      <w:pPr>
        <w:pStyle w:val="aff2"/>
      </w:pPr>
      <w:r>
        <w:rPr>
          <w:rFonts w:hint="eastAsia"/>
        </w:rPr>
        <w:t>图</w:t>
      </w:r>
      <w:r>
        <w:rPr>
          <w:rFonts w:hint="eastAsia"/>
        </w:rPr>
        <w:t xml:space="preserve"> </w:t>
      </w:r>
      <w:r>
        <w:rPr>
          <w:rFonts w:hint="eastAsia"/>
        </w:rPr>
        <w:t>系统软件架构流程图</w:t>
      </w:r>
    </w:p>
    <w:p w14:paraId="58386801" w14:textId="77777777" w:rsidR="00997F4D" w:rsidRDefault="00000000">
      <w:pPr>
        <w:ind w:firstLine="480"/>
      </w:pPr>
      <w:r>
        <w:rPr>
          <w:rFonts w:hint="eastAsia"/>
        </w:rPr>
        <w:t>所以为了让面向</w:t>
      </w:r>
      <w:r>
        <w:rPr>
          <w:rFonts w:hint="eastAsia"/>
        </w:rPr>
        <w:t>BCNN</w:t>
      </w:r>
      <w:r>
        <w:rPr>
          <w:rFonts w:hint="eastAsia"/>
        </w:rPr>
        <w:t>的专用加速器能够启动并发挥强大的性能，我们提出了一套系统软件架构，如下图</w:t>
      </w:r>
      <w:r>
        <w:rPr>
          <w:rFonts w:hint="eastAsia"/>
        </w:rPr>
        <w:t xml:space="preserve"> </w:t>
      </w:r>
      <w:r>
        <w:rPr>
          <w:rFonts w:hint="eastAsia"/>
        </w:rPr>
        <w:t>所示。首先我们结合了</w:t>
      </w:r>
      <w:r>
        <w:rPr>
          <w:rFonts w:hint="eastAsia"/>
        </w:rPr>
        <w:t>3.3</w:t>
      </w:r>
      <w:r>
        <w:rPr>
          <w:rFonts w:hint="eastAsia"/>
        </w:rPr>
        <w:t>节的指令集架构，从底层出发，通过</w:t>
      </w:r>
      <w:r>
        <w:rPr>
          <w:rFonts w:hint="eastAsia"/>
        </w:rPr>
        <w:t>C APIs</w:t>
      </w:r>
      <w:r>
        <w:rPr>
          <w:rFonts w:hint="eastAsia"/>
        </w:rPr>
        <w:t>进行编程，得到了加速器的</w:t>
      </w:r>
      <w:r>
        <w:rPr>
          <w:rFonts w:hint="eastAsia"/>
        </w:rPr>
        <w:t>C</w:t>
      </w:r>
      <w:r>
        <w:rPr>
          <w:rFonts w:hint="eastAsia"/>
        </w:rPr>
        <w:t>运行库；在</w:t>
      </w:r>
      <w:r>
        <w:rPr>
          <w:rFonts w:hint="eastAsia"/>
        </w:rPr>
        <w:t>C</w:t>
      </w:r>
      <w:r>
        <w:rPr>
          <w:rFonts w:hint="eastAsia"/>
        </w:rPr>
        <w:t>运行库中，我们可以使用</w:t>
      </w:r>
      <w:r>
        <w:rPr>
          <w:rFonts w:hint="eastAsia"/>
        </w:rPr>
        <w:t>C</w:t>
      </w:r>
      <w:r>
        <w:rPr>
          <w:rFonts w:hint="eastAsia"/>
        </w:rPr>
        <w:t>语言调用库中的函数来完成需要的算法；在完成算法的代码后，紧接着我们通过</w:t>
      </w:r>
      <w:r>
        <w:rPr>
          <w:rFonts w:hint="eastAsia"/>
        </w:rPr>
        <w:t>GCC</w:t>
      </w:r>
      <w:r>
        <w:rPr>
          <w:rFonts w:hint="eastAsia"/>
        </w:rPr>
        <w:t>工具链将</w:t>
      </w:r>
      <w:r>
        <w:rPr>
          <w:rFonts w:hint="eastAsia"/>
        </w:rPr>
        <w:t>C</w:t>
      </w:r>
      <w:r>
        <w:rPr>
          <w:rFonts w:hint="eastAsia"/>
        </w:rPr>
        <w:t>运行库编译为机器可执行的文件；得到可执行文件并将其加载进入硬件系统的存储器后，剩下的就是专用加速器执行的过程，</w:t>
      </w:r>
      <w:r>
        <w:rPr>
          <w:rFonts w:hint="eastAsia"/>
        </w:rPr>
        <w:t>RISC-V</w:t>
      </w:r>
      <w:r>
        <w:rPr>
          <w:rFonts w:hint="eastAsia"/>
        </w:rPr>
        <w:t>处理器从存储器中取指令并译码执行，如果某条指令在简单的预译码后被判定为属于协处理器的扩展指令，则该指令会通过</w:t>
      </w:r>
      <w:r>
        <w:rPr>
          <w:rFonts w:hint="eastAsia"/>
        </w:rPr>
        <w:t>RoCC</w:t>
      </w:r>
      <w:r>
        <w:rPr>
          <w:rFonts w:hint="eastAsia"/>
        </w:rPr>
        <w:t>接口送往协处理器并继续译码执行。</w:t>
      </w:r>
    </w:p>
    <w:p w14:paraId="06FADC83" w14:textId="77777777" w:rsidR="00997F4D" w:rsidRDefault="00000000">
      <w:pPr>
        <w:ind w:firstLine="480"/>
      </w:pPr>
      <w:r>
        <w:rPr>
          <w:rFonts w:hint="eastAsia"/>
        </w:rPr>
        <w:t>上文中我们简单地阐述系统软件架构的流程，虽然每个流程我们都一笔带过，但实际上每个流程都涉及了众多的原理，在此处就不一</w:t>
      </w:r>
      <w:proofErr w:type="gramStart"/>
      <w:r>
        <w:rPr>
          <w:rFonts w:hint="eastAsia"/>
        </w:rPr>
        <w:t>一</w:t>
      </w:r>
      <w:proofErr w:type="gramEnd"/>
      <w:r>
        <w:rPr>
          <w:rFonts w:hint="eastAsia"/>
        </w:rPr>
        <w:t>详解，下面对其中的</w:t>
      </w:r>
      <w:r>
        <w:rPr>
          <w:rFonts w:hint="eastAsia"/>
        </w:rPr>
        <w:t>GCC</w:t>
      </w:r>
      <w:r>
        <w:rPr>
          <w:rFonts w:hint="eastAsia"/>
        </w:rPr>
        <w:t>工</w:t>
      </w:r>
      <w:r>
        <w:rPr>
          <w:rFonts w:hint="eastAsia"/>
        </w:rPr>
        <w:lastRenderedPageBreak/>
        <w:t>具链、</w:t>
      </w:r>
      <w:r>
        <w:rPr>
          <w:rFonts w:hint="eastAsia"/>
        </w:rPr>
        <w:t>C</w:t>
      </w:r>
      <w:r>
        <w:rPr>
          <w:rFonts w:hint="eastAsia"/>
        </w:rPr>
        <w:t>运行库以及编译过程进行简单介绍。</w:t>
      </w:r>
    </w:p>
    <w:p w14:paraId="60EA4183" w14:textId="77777777" w:rsidR="00997F4D" w:rsidRDefault="00000000">
      <w:pPr>
        <w:pStyle w:val="3"/>
        <w:keepNext w:val="0"/>
      </w:pPr>
      <w:r>
        <w:rPr>
          <w:rFonts w:hint="eastAsia"/>
        </w:rPr>
        <w:t>GCC</w:t>
      </w:r>
      <w:r>
        <w:rPr>
          <w:rFonts w:hint="eastAsia"/>
        </w:rPr>
        <w:t>工具链简介</w:t>
      </w:r>
    </w:p>
    <w:p w14:paraId="15E03A13" w14:textId="77777777" w:rsidR="00997F4D" w:rsidRDefault="00000000">
      <w:pPr>
        <w:ind w:firstLine="480"/>
      </w:pPr>
      <w:r>
        <w:rPr>
          <w:rFonts w:hint="eastAsia"/>
        </w:rPr>
        <w:t>工欲善其事，必先利其器。本次软件架构设计中离不开各类工具的辅助，例如编译过程中使用的</w:t>
      </w:r>
      <w:r>
        <w:rPr>
          <w:rFonts w:hint="eastAsia"/>
        </w:rPr>
        <w:t>RISC-V GCC</w:t>
      </w:r>
      <w:r>
        <w:rPr>
          <w:rFonts w:hint="eastAsia"/>
        </w:rPr>
        <w:t>（</w:t>
      </w:r>
      <w:r>
        <w:rPr>
          <w:rFonts w:hint="eastAsia"/>
        </w:rPr>
        <w:t>GUN Compiler Collection</w:t>
      </w:r>
      <w:r>
        <w:rPr>
          <w:rFonts w:hint="eastAsia"/>
        </w:rPr>
        <w:t>）工具链。</w:t>
      </w:r>
      <w:r>
        <w:rPr>
          <w:rFonts w:hint="eastAsia"/>
        </w:rPr>
        <w:t>GCC</w:t>
      </w:r>
      <w:r>
        <w:rPr>
          <w:rFonts w:hint="eastAsia"/>
        </w:rPr>
        <w:t>工具链是多个程序的集合，包括</w:t>
      </w:r>
      <w:r>
        <w:rPr>
          <w:rFonts w:hint="eastAsia"/>
        </w:rPr>
        <w:t>GCC</w:t>
      </w:r>
      <w:r>
        <w:rPr>
          <w:rFonts w:hint="eastAsia"/>
        </w:rPr>
        <w:t>、</w:t>
      </w:r>
      <w:r>
        <w:rPr>
          <w:rFonts w:hint="eastAsia"/>
        </w:rPr>
        <w:t>Binutils</w:t>
      </w:r>
      <w:r>
        <w:rPr>
          <w:rFonts w:hint="eastAsia"/>
        </w:rPr>
        <w:t>、</w:t>
      </w:r>
      <w:r>
        <w:rPr>
          <w:rFonts w:hint="eastAsia"/>
        </w:rPr>
        <w:t>GDB</w:t>
      </w:r>
      <w:r>
        <w:rPr>
          <w:rFonts w:hint="eastAsia"/>
        </w:rPr>
        <w:t>和</w:t>
      </w:r>
      <w:r>
        <w:rPr>
          <w:rFonts w:hint="eastAsia"/>
        </w:rPr>
        <w:t>C</w:t>
      </w:r>
      <w:r>
        <w:rPr>
          <w:rFonts w:hint="eastAsia"/>
        </w:rPr>
        <w:t>运行库等。</w:t>
      </w:r>
    </w:p>
    <w:p w14:paraId="5620AB90" w14:textId="77777777" w:rsidR="00997F4D" w:rsidRDefault="00000000">
      <w:pPr>
        <w:ind w:firstLine="480"/>
      </w:pPr>
      <w:r>
        <w:rPr>
          <w:rFonts w:hint="eastAsia"/>
        </w:rPr>
        <w:t>其中</w:t>
      </w:r>
      <w:r>
        <w:rPr>
          <w:rFonts w:hint="eastAsia"/>
        </w:rPr>
        <w:t>GCC</w:t>
      </w:r>
      <w:r>
        <w:rPr>
          <w:rFonts w:hint="eastAsia"/>
        </w:rPr>
        <w:t>（</w:t>
      </w:r>
      <w:r>
        <w:rPr>
          <w:rFonts w:hint="eastAsia"/>
        </w:rPr>
        <w:t>GNU C Compiler</w:t>
      </w:r>
      <w:r>
        <w:rPr>
          <w:rFonts w:hint="eastAsia"/>
        </w:rPr>
        <w:t>）是编译工具，本文中我们就是通过</w:t>
      </w:r>
      <w:r>
        <w:rPr>
          <w:rFonts w:hint="eastAsia"/>
        </w:rPr>
        <w:t>RISC-V</w:t>
      </w:r>
      <w:r>
        <w:rPr>
          <w:rFonts w:hint="eastAsia"/>
        </w:rPr>
        <w:t>专用的</w:t>
      </w:r>
      <w:r>
        <w:rPr>
          <w:rFonts w:hint="eastAsia"/>
        </w:rPr>
        <w:t>GCC</w:t>
      </w:r>
      <w:r>
        <w:rPr>
          <w:rFonts w:hint="eastAsia"/>
        </w:rPr>
        <w:t>编译器将</w:t>
      </w:r>
      <w:r>
        <w:rPr>
          <w:rFonts w:hint="eastAsia"/>
        </w:rPr>
        <w:t>C</w:t>
      </w:r>
      <w:r>
        <w:rPr>
          <w:rFonts w:hint="eastAsia"/>
        </w:rPr>
        <w:t>语言编写的程序转成加速器可执行的二进制代码，</w:t>
      </w:r>
      <w:r>
        <w:rPr>
          <w:rFonts w:hint="eastAsia"/>
        </w:rPr>
        <w:t>RISC-V GCC</w:t>
      </w:r>
      <w:r>
        <w:rPr>
          <w:rFonts w:hint="eastAsia"/>
        </w:rPr>
        <w:t>不仅支持本地编译，即在某个平台上编译该平台可运行的程序，还可以进行交叉编译，即跨平台编译其他平台运行的程序。</w:t>
      </w:r>
    </w:p>
    <w:p w14:paraId="3E62AA26" w14:textId="77777777" w:rsidR="00997F4D" w:rsidRDefault="00000000">
      <w:pPr>
        <w:ind w:firstLine="480"/>
      </w:pPr>
      <w:r>
        <w:rPr>
          <w:rFonts w:hint="eastAsia"/>
        </w:rPr>
        <w:t>Binutils</w:t>
      </w:r>
      <w:r>
        <w:rPr>
          <w:rFonts w:hint="eastAsia"/>
        </w:rPr>
        <w:t>是一组二进制程序处理工具的集合，这些工具的功能都十分强大，在</w:t>
      </w:r>
      <w:r>
        <w:rPr>
          <w:rFonts w:hint="eastAsia"/>
        </w:rPr>
        <w:t>RISC-V</w:t>
      </w:r>
      <w:r>
        <w:rPr>
          <w:rFonts w:hint="eastAsia"/>
        </w:rPr>
        <w:t>开发和调试起到了至关重要的作用，其中包括</w:t>
      </w:r>
      <w:r>
        <w:rPr>
          <w:rFonts w:hint="eastAsia"/>
        </w:rPr>
        <w:t>addr2line</w:t>
      </w:r>
      <w:r>
        <w:rPr>
          <w:rFonts w:hint="eastAsia"/>
        </w:rPr>
        <w:t>（用于将程序地址转成其所对应的程序源文件及所对应的代码行）、</w:t>
      </w:r>
      <w:r>
        <w:rPr>
          <w:rFonts w:hint="eastAsia"/>
        </w:rPr>
        <w:t>objcopy</w:t>
      </w:r>
      <w:r>
        <w:rPr>
          <w:rFonts w:hint="eastAsia"/>
        </w:rPr>
        <w:t>（用于转换文件的格式，例如将</w:t>
      </w:r>
      <w:r>
        <w:rPr>
          <w:rFonts w:hint="eastAsia"/>
        </w:rPr>
        <w:t>.bin</w:t>
      </w:r>
      <w:r>
        <w:rPr>
          <w:rFonts w:hint="eastAsia"/>
        </w:rPr>
        <w:t>翻译为</w:t>
      </w:r>
      <w:r>
        <w:rPr>
          <w:rFonts w:hint="eastAsia"/>
        </w:rPr>
        <w:t>.elf</w:t>
      </w:r>
      <w:r>
        <w:rPr>
          <w:rFonts w:hint="eastAsia"/>
        </w:rPr>
        <w:t>，或将</w:t>
      </w:r>
      <w:r>
        <w:rPr>
          <w:rFonts w:hint="eastAsia"/>
        </w:rPr>
        <w:t>.elf</w:t>
      </w:r>
      <w:r>
        <w:rPr>
          <w:rFonts w:hint="eastAsia"/>
        </w:rPr>
        <w:t>翻译为</w:t>
      </w:r>
      <w:r>
        <w:rPr>
          <w:rFonts w:hint="eastAsia"/>
        </w:rPr>
        <w:t>.bin</w:t>
      </w:r>
      <w:r>
        <w:rPr>
          <w:rFonts w:hint="eastAsia"/>
        </w:rPr>
        <w:t>等）、</w:t>
      </w:r>
      <w:r>
        <w:rPr>
          <w:rFonts w:hint="eastAsia"/>
        </w:rPr>
        <w:t>ld</w:t>
      </w:r>
      <w:r>
        <w:rPr>
          <w:rFonts w:hint="eastAsia"/>
        </w:rPr>
        <w:t>（用于链接）、</w:t>
      </w:r>
      <w:r>
        <w:rPr>
          <w:rFonts w:hint="eastAsia"/>
        </w:rPr>
        <w:t>as</w:t>
      </w:r>
      <w:r>
        <w:rPr>
          <w:rFonts w:hint="eastAsia"/>
        </w:rPr>
        <w:t>（用于汇编）、</w:t>
      </w:r>
      <w:r>
        <w:rPr>
          <w:rFonts w:hint="eastAsia"/>
        </w:rPr>
        <w:t>ar</w:t>
      </w:r>
      <w:r>
        <w:rPr>
          <w:rFonts w:hint="eastAsia"/>
        </w:rPr>
        <w:t>（用于创建静态库）、</w:t>
      </w:r>
      <w:r>
        <w:rPr>
          <w:rFonts w:hint="eastAsia"/>
        </w:rPr>
        <w:t>readelf</w:t>
      </w:r>
      <w:r>
        <w:rPr>
          <w:rFonts w:hint="eastAsia"/>
        </w:rPr>
        <w:t>（用于显示</w:t>
      </w:r>
      <w:r>
        <w:rPr>
          <w:rFonts w:hint="eastAsia"/>
        </w:rPr>
        <w:t>ELF</w:t>
      </w:r>
      <w:r>
        <w:rPr>
          <w:rFonts w:hint="eastAsia"/>
        </w:rPr>
        <w:t>文件的信息，因为常见的编辑器无法直接查看</w:t>
      </w:r>
      <w:r>
        <w:rPr>
          <w:rFonts w:hint="eastAsia"/>
        </w:rPr>
        <w:t>ELF</w:t>
      </w:r>
      <w:r>
        <w:rPr>
          <w:rFonts w:hint="eastAsia"/>
        </w:rPr>
        <w:t>文件）、</w:t>
      </w:r>
      <w:r>
        <w:rPr>
          <w:rFonts w:hint="eastAsia"/>
        </w:rPr>
        <w:t>objdump</w:t>
      </w:r>
      <w:r>
        <w:rPr>
          <w:rFonts w:hint="eastAsia"/>
        </w:rPr>
        <w:t>（主要用于反汇编）等等工具。</w:t>
      </w:r>
    </w:p>
    <w:p w14:paraId="6A2650CA" w14:textId="77777777" w:rsidR="00997F4D" w:rsidRDefault="00000000">
      <w:pPr>
        <w:ind w:firstLine="480"/>
      </w:pPr>
      <w:r>
        <w:rPr>
          <w:rFonts w:hint="eastAsia"/>
        </w:rPr>
        <w:t>GDB</w:t>
      </w:r>
      <w:r>
        <w:rPr>
          <w:rFonts w:hint="eastAsia"/>
        </w:rPr>
        <w:t>（</w:t>
      </w:r>
      <w:r>
        <w:rPr>
          <w:rFonts w:hint="eastAsia"/>
        </w:rPr>
        <w:t>GUN Project Debugger</w:t>
      </w:r>
      <w:r>
        <w:rPr>
          <w:rFonts w:hint="eastAsia"/>
        </w:rPr>
        <w:t>）主要用于调试</w:t>
      </w:r>
      <w:r>
        <w:rPr>
          <w:rFonts w:hint="eastAsia"/>
        </w:rPr>
        <w:t>C</w:t>
      </w:r>
      <w:r>
        <w:rPr>
          <w:rFonts w:hint="eastAsia"/>
        </w:rPr>
        <w:t>、</w:t>
      </w:r>
      <w:r>
        <w:rPr>
          <w:rFonts w:hint="eastAsia"/>
        </w:rPr>
        <w:t>C++</w:t>
      </w:r>
      <w:r>
        <w:rPr>
          <w:rFonts w:hint="eastAsia"/>
        </w:rPr>
        <w:t>、</w:t>
      </w:r>
      <w:r>
        <w:rPr>
          <w:rFonts w:hint="eastAsia"/>
        </w:rPr>
        <w:t>Ada</w:t>
      </w:r>
      <w:r>
        <w:rPr>
          <w:rFonts w:hint="eastAsia"/>
        </w:rPr>
        <w:t>等编程语言编写的程序，通过该工具我们不仅可以查看处理器和程序的运行状态（包括处理器中通用寄存器的值、存储器的值、变量值等），还可以修改这些状态。</w:t>
      </w:r>
    </w:p>
    <w:p w14:paraId="5AF63F2E" w14:textId="77777777" w:rsidR="00997F4D" w:rsidRDefault="00000000">
      <w:pPr>
        <w:ind w:firstLine="480"/>
      </w:pPr>
      <w:r>
        <w:rPr>
          <w:rFonts w:hint="eastAsia"/>
        </w:rPr>
        <w:t>C</w:t>
      </w:r>
      <w:r>
        <w:rPr>
          <w:rFonts w:hint="eastAsia"/>
        </w:rPr>
        <w:t>运行库又称为</w:t>
      </w:r>
      <w:r>
        <w:rPr>
          <w:rFonts w:hint="eastAsia"/>
        </w:rPr>
        <w:t>C</w:t>
      </w:r>
      <w:r>
        <w:rPr>
          <w:rFonts w:hint="eastAsia"/>
        </w:rPr>
        <w:t>运行时库（</w:t>
      </w:r>
      <w:r>
        <w:rPr>
          <w:rFonts w:hint="eastAsia"/>
        </w:rPr>
        <w:t>C Run Time Library, CRT</w:t>
      </w:r>
      <w:r>
        <w:rPr>
          <w:rFonts w:hint="eastAsia"/>
        </w:rPr>
        <w:t>），</w:t>
      </w:r>
      <w:r>
        <w:rPr>
          <w:rFonts w:hint="eastAsia"/>
        </w:rPr>
        <w:t>GCC</w:t>
      </w:r>
      <w:r>
        <w:rPr>
          <w:rFonts w:hint="eastAsia"/>
        </w:rPr>
        <w:t>编译工具的运行离不开</w:t>
      </w:r>
      <w:r>
        <w:rPr>
          <w:rFonts w:hint="eastAsia"/>
        </w:rPr>
        <w:t>C</w:t>
      </w:r>
      <w:r>
        <w:rPr>
          <w:rFonts w:hint="eastAsia"/>
        </w:rPr>
        <w:t>运行库的支持。为了解释</w:t>
      </w:r>
      <w:r>
        <w:rPr>
          <w:rFonts w:hint="eastAsia"/>
        </w:rPr>
        <w:t>C</w:t>
      </w:r>
      <w:r>
        <w:rPr>
          <w:rFonts w:hint="eastAsia"/>
        </w:rPr>
        <w:t>运行库的作用，我们需要回顾</w:t>
      </w:r>
      <w:r>
        <w:rPr>
          <w:rFonts w:hint="eastAsia"/>
        </w:rPr>
        <w:t>C</w:t>
      </w:r>
      <w:r>
        <w:rPr>
          <w:rFonts w:hint="eastAsia"/>
        </w:rPr>
        <w:t>语言标准，</w:t>
      </w:r>
      <w:r>
        <w:rPr>
          <w:rFonts w:hint="eastAsia"/>
        </w:rPr>
        <w:t>C</w:t>
      </w:r>
      <w:r>
        <w:rPr>
          <w:rFonts w:hint="eastAsia"/>
        </w:rPr>
        <w:t>语言标准主要包括两个部分：一部分描述</w:t>
      </w:r>
      <w:r>
        <w:rPr>
          <w:rFonts w:hint="eastAsia"/>
        </w:rPr>
        <w:t>C</w:t>
      </w:r>
      <w:r>
        <w:rPr>
          <w:rFonts w:hint="eastAsia"/>
        </w:rPr>
        <w:t>的语法，另外一部分描述</w:t>
      </w:r>
      <w:r>
        <w:rPr>
          <w:rFonts w:hint="eastAsia"/>
        </w:rPr>
        <w:t>C</w:t>
      </w:r>
      <w:r>
        <w:rPr>
          <w:rFonts w:hint="eastAsia"/>
        </w:rPr>
        <w:t>标准库。其中</w:t>
      </w:r>
      <w:r>
        <w:rPr>
          <w:rFonts w:hint="eastAsia"/>
        </w:rPr>
        <w:t>C</w:t>
      </w:r>
      <w:r>
        <w:rPr>
          <w:rFonts w:hint="eastAsia"/>
        </w:rPr>
        <w:t>标准库由多个标准头文件组成，每个头文件中都定义了相应的函数、类型声明、变量和宏定义等，例如常见的</w:t>
      </w:r>
      <w:r>
        <w:rPr>
          <w:rFonts w:hint="eastAsia"/>
        </w:rPr>
        <w:t>printf</w:t>
      </w:r>
      <w:r>
        <w:rPr>
          <w:rFonts w:hint="eastAsia"/>
        </w:rPr>
        <w:t>函数，其原型就定义在</w:t>
      </w:r>
      <w:r>
        <w:rPr>
          <w:rFonts w:hint="eastAsia"/>
        </w:rPr>
        <w:t>stdio</w:t>
      </w:r>
      <w:r>
        <w:rPr>
          <w:rFonts w:hint="eastAsia"/>
        </w:rPr>
        <w:t>头文件中。特别指出</w:t>
      </w:r>
      <w:r>
        <w:rPr>
          <w:rFonts w:hint="eastAsia"/>
        </w:rPr>
        <w:t>C</w:t>
      </w:r>
      <w:r>
        <w:rPr>
          <w:rFonts w:hint="eastAsia"/>
        </w:rPr>
        <w:t>标准库仅针对</w:t>
      </w:r>
      <w:r>
        <w:rPr>
          <w:rFonts w:hint="eastAsia"/>
        </w:rPr>
        <w:t>C</w:t>
      </w:r>
      <w:r>
        <w:rPr>
          <w:rFonts w:hint="eastAsia"/>
        </w:rPr>
        <w:t>语言本身，并没有提供实现，且与即将要运行</w:t>
      </w:r>
      <w:r>
        <w:rPr>
          <w:rFonts w:hint="eastAsia"/>
        </w:rPr>
        <w:t>C</w:t>
      </w:r>
      <w:r>
        <w:rPr>
          <w:rFonts w:hint="eastAsia"/>
        </w:rPr>
        <w:t>语言的平台无关，所以要在一个平台上运行</w:t>
      </w:r>
      <w:r>
        <w:rPr>
          <w:rFonts w:hint="eastAsia"/>
        </w:rPr>
        <w:t>C</w:t>
      </w:r>
      <w:r>
        <w:rPr>
          <w:rFonts w:hint="eastAsia"/>
        </w:rPr>
        <w:t>语言，我们就必要实现面向该平台的</w:t>
      </w:r>
      <w:r>
        <w:rPr>
          <w:rFonts w:hint="eastAsia"/>
        </w:rPr>
        <w:t>C</w:t>
      </w:r>
      <w:r>
        <w:rPr>
          <w:rFonts w:hint="eastAsia"/>
        </w:rPr>
        <w:t>运行库。</w:t>
      </w:r>
    </w:p>
    <w:p w14:paraId="33E2B3D5" w14:textId="77777777" w:rsidR="00997F4D" w:rsidRDefault="00000000">
      <w:pPr>
        <w:pStyle w:val="3"/>
        <w:keepNext w:val="0"/>
      </w:pPr>
      <w:r>
        <w:rPr>
          <w:rFonts w:hint="eastAsia"/>
        </w:rPr>
        <w:t>编译过程简介</w:t>
      </w:r>
    </w:p>
    <w:p w14:paraId="1B19D057" w14:textId="77777777" w:rsidR="00997F4D" w:rsidRDefault="00000000">
      <w:pPr>
        <w:ind w:firstLine="480"/>
      </w:pPr>
      <w:r>
        <w:lastRenderedPageBreak/>
        <w:t>C</w:t>
      </w:r>
      <w:r>
        <w:t>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w:t>
      </w:r>
      <w:r>
        <w:rPr>
          <w:rFonts w:hint="eastAsia"/>
        </w:rPr>
        <w:t>C/C++</w:t>
      </w:r>
      <w:r>
        <w:rPr>
          <w:rFonts w:hint="eastAsia"/>
        </w:rPr>
        <w:t>语言编写的程序转为处理器能够执行的二进制代码的过程，其中包括预处理（</w:t>
      </w:r>
      <w:r>
        <w:rPr>
          <w:rFonts w:hint="eastAsia"/>
        </w:rPr>
        <w:t>Preprocessing</w:t>
      </w:r>
      <w:r>
        <w:rPr>
          <w:rFonts w:hint="eastAsia"/>
        </w:rPr>
        <w:t>）、编译（</w:t>
      </w:r>
      <w:r>
        <w:rPr>
          <w:rFonts w:hint="eastAsia"/>
        </w:rPr>
        <w:t>Compilation</w:t>
      </w:r>
      <w:r>
        <w:rPr>
          <w:rFonts w:hint="eastAsia"/>
        </w:rPr>
        <w:t>）、汇编（</w:t>
      </w:r>
      <w:r>
        <w:rPr>
          <w:rFonts w:hint="eastAsia"/>
        </w:rPr>
        <w:t>Assembly</w:t>
      </w:r>
      <w:r>
        <w:rPr>
          <w:rFonts w:hint="eastAsia"/>
        </w:rPr>
        <w:t>）、链接（</w:t>
      </w:r>
      <w:r>
        <w:rPr>
          <w:rFonts w:hint="eastAsia"/>
        </w:rPr>
        <w:t>Linking</w:t>
      </w:r>
      <w:r>
        <w:rPr>
          <w:rFonts w:hint="eastAsia"/>
        </w:rPr>
        <w:t>）四个步骤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14:paraId="485A6AE7" w14:textId="77777777" w:rsidR="00997F4D" w:rsidRDefault="00000000">
      <w:pPr>
        <w:ind w:firstLine="480"/>
      </w:pPr>
      <w:r>
        <w:rPr>
          <w:rFonts w:hint="eastAsia"/>
        </w:rPr>
        <w:t>预处理主要是对</w:t>
      </w:r>
      <w:r>
        <w:rPr>
          <w:rFonts w:hint="eastAsia"/>
        </w:rPr>
        <w:t>C</w:t>
      </w:r>
      <w:r>
        <w:rPr>
          <w:rFonts w:hint="eastAsia"/>
        </w:rPr>
        <w:t>语言程序代码做一些文本处理，例如删除所有的</w:t>
      </w:r>
      <w:r>
        <w:rPr>
          <w:rFonts w:hint="eastAsia"/>
        </w:rPr>
        <w:t>#define</w:t>
      </w:r>
      <w:r>
        <w:rPr>
          <w:rFonts w:hint="eastAsia"/>
        </w:rPr>
        <w:t>、注释，展开宏定义，处理条件预编译指令（例如</w:t>
      </w:r>
      <w:r>
        <w:rPr>
          <w:rFonts w:hint="eastAsia"/>
        </w:rPr>
        <w:t>#if</w:t>
      </w:r>
      <w:r>
        <w:rPr>
          <w:rFonts w:hint="eastAsia"/>
        </w:rPr>
        <w:t>、</w:t>
      </w:r>
      <w:r>
        <w:rPr>
          <w:rFonts w:hint="eastAsia"/>
        </w:rPr>
        <w:t>#ifdef</w:t>
      </w:r>
      <w:r>
        <w:rPr>
          <w:rFonts w:hint="eastAsia"/>
        </w:rPr>
        <w:t>、</w:t>
      </w:r>
      <w:r>
        <w:rPr>
          <w:rFonts w:hint="eastAsia"/>
        </w:rPr>
        <w:t>#else</w:t>
      </w:r>
      <w:r>
        <w:rPr>
          <w:rFonts w:hint="eastAsia"/>
        </w:rPr>
        <w:t>等）、保留</w:t>
      </w:r>
      <w:r>
        <w:rPr>
          <w:rFonts w:hint="eastAsia"/>
        </w:rPr>
        <w:t>#pragma</w:t>
      </w:r>
      <w:r>
        <w:rPr>
          <w:rFonts w:hint="eastAsia"/>
        </w:rPr>
        <w:t>编译器指令以及添加行号和文件标识等操作。</w:t>
      </w:r>
    </w:p>
    <w:p w14:paraId="4FC3FCD4" w14:textId="77777777" w:rsidR="00997F4D" w:rsidRDefault="00000000">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w:t>
      </w:r>
      <w:r>
        <w:rPr>
          <w:rFonts w:hint="eastAsia"/>
        </w:rPr>
        <w:t>.o</w:t>
      </w:r>
      <w:r>
        <w:rPr>
          <w:rFonts w:hint="eastAsia"/>
        </w:rPr>
        <w:t>文件（目标文件）中。相对于编译过程来说，汇编过程较为简单，因为每一条汇编语句都一一对应一条指令，所以只需要通过调用</w:t>
      </w:r>
      <w:r>
        <w:rPr>
          <w:rFonts w:hint="eastAsia"/>
        </w:rPr>
        <w:t>Binutils</w:t>
      </w:r>
      <w:r>
        <w:rPr>
          <w:rFonts w:hint="eastAsia"/>
        </w:rPr>
        <w:t>中的汇编工具</w:t>
      </w:r>
      <w:r>
        <w:rPr>
          <w:rFonts w:hint="eastAsia"/>
        </w:rPr>
        <w:t>as</w:t>
      </w:r>
      <w:r>
        <w:rPr>
          <w:rFonts w:hint="eastAsia"/>
        </w:rPr>
        <w:t>，对照处理器指令和汇编指令的对照表进行逐句翻译即可。</w:t>
      </w:r>
    </w:p>
    <w:p w14:paraId="2CC733D9" w14:textId="77777777" w:rsidR="00997F4D" w:rsidRDefault="00000000">
      <w:pPr>
        <w:ind w:firstLine="480"/>
      </w:pPr>
      <w:r>
        <w:rPr>
          <w:rFonts w:hint="eastAsia"/>
        </w:rPr>
        <w:t>注意到虽然汇编后的指令已经能被处理器识别，但是在链接之前还是不能直接运行的，要想成为能够被加载的可执行文件，还需要通过调用</w:t>
      </w:r>
      <w:r>
        <w:rPr>
          <w:rFonts w:hint="eastAsia"/>
        </w:rPr>
        <w:t>Binutils</w:t>
      </w:r>
      <w:r>
        <w:rPr>
          <w:rFonts w:hint="eastAsia"/>
        </w:rPr>
        <w:t>中的链接器</w:t>
      </w:r>
      <w:r>
        <w:rPr>
          <w:rFonts w:hint="eastAsia"/>
        </w:rPr>
        <w:t>ld</w:t>
      </w:r>
      <w:r>
        <w:rPr>
          <w:rFonts w:hint="eastAsia"/>
        </w:rPr>
        <w:t>来链接程序运行依赖的其他库文件、引导程序和所有需要的目标文件，最终生成一个</w:t>
      </w:r>
      <w:r>
        <w:rPr>
          <w:rFonts w:hint="eastAsia"/>
        </w:rPr>
        <w:t>ELF</w:t>
      </w:r>
      <w:r>
        <w:rPr>
          <w:rFonts w:hint="eastAsia"/>
        </w:rPr>
        <w:t>（</w:t>
      </w:r>
      <w:r>
        <w:rPr>
          <w:rFonts w:hint="eastAsia"/>
        </w:rPr>
        <w:t>Executable and Linkable Format</w:t>
      </w:r>
      <w:r>
        <w:rPr>
          <w:rFonts w:hint="eastAsia"/>
        </w:rPr>
        <w:t>）格式的可执行文件，至此一个编译过程才算完成。</w:t>
      </w:r>
    </w:p>
    <w:p w14:paraId="711CD5B5" w14:textId="77777777" w:rsidR="00997F4D" w:rsidRDefault="00000000">
      <w:pPr>
        <w:pStyle w:val="3"/>
        <w:keepNext w:val="0"/>
      </w:pPr>
      <w:r>
        <w:rPr>
          <w:rFonts w:hint="eastAsia"/>
        </w:rPr>
        <w:t>面向</w:t>
      </w:r>
      <w:r>
        <w:rPr>
          <w:rFonts w:hint="eastAsia"/>
        </w:rPr>
        <w:t>BCNN</w:t>
      </w:r>
      <w:r>
        <w:rPr>
          <w:rFonts w:hint="eastAsia"/>
        </w:rPr>
        <w:t>协处理器的</w:t>
      </w:r>
      <w:r>
        <w:rPr>
          <w:rFonts w:hint="eastAsia"/>
        </w:rPr>
        <w:t>C</w:t>
      </w:r>
      <w:r>
        <w:rPr>
          <w:rFonts w:hint="eastAsia"/>
        </w:rPr>
        <w:t>运行库</w:t>
      </w:r>
    </w:p>
    <w:p w14:paraId="7A3F84B3" w14:textId="77777777" w:rsidR="00997F4D" w:rsidRDefault="00000000">
      <w:pPr>
        <w:ind w:firstLine="480"/>
      </w:pPr>
      <w:r>
        <w:rPr>
          <w:rFonts w:hint="eastAsia"/>
        </w:rPr>
        <w:t>基于上述理论，我们使用</w:t>
      </w:r>
      <w:r>
        <w:rPr>
          <w:rFonts w:hint="eastAsia"/>
        </w:rPr>
        <w:t>C</w:t>
      </w:r>
      <w:r>
        <w:rPr>
          <w:rFonts w:hint="eastAsia"/>
        </w:rPr>
        <w:t>语言编写了面向</w:t>
      </w:r>
      <w:r>
        <w:rPr>
          <w:rFonts w:hint="eastAsia"/>
        </w:rPr>
        <w:t>BCNN</w:t>
      </w:r>
      <w:r>
        <w:rPr>
          <w:rFonts w:hint="eastAsia"/>
        </w:rPr>
        <w:t>协处理器的</w:t>
      </w:r>
      <w:r>
        <w:rPr>
          <w:rFonts w:hint="eastAsia"/>
        </w:rPr>
        <w:t>C</w:t>
      </w:r>
      <w:r>
        <w:rPr>
          <w:rFonts w:hint="eastAsia"/>
        </w:rPr>
        <w:t>运行库，编译获得可执行文件并在加速器系统中顺利执行。</w:t>
      </w:r>
    </w:p>
    <w:p w14:paraId="71D2C248" w14:textId="77777777" w:rsidR="00997F4D" w:rsidRDefault="00000000">
      <w:pPr>
        <w:ind w:firstLine="480"/>
      </w:pPr>
      <w:r>
        <w:rPr>
          <w:rFonts w:hint="eastAsia"/>
        </w:rPr>
        <w:t>基于</w:t>
      </w:r>
      <w:r>
        <w:rPr>
          <w:rFonts w:hint="eastAsia"/>
        </w:rPr>
        <w:t>C</w:t>
      </w:r>
      <w:r>
        <w:rPr>
          <w:rFonts w:hint="eastAsia"/>
        </w:rPr>
        <w:t>标准库，我们首先定义了协处理器</w:t>
      </w:r>
      <w:r>
        <w:rPr>
          <w:rFonts w:hint="eastAsia"/>
        </w:rPr>
        <w:t>RoCC</w:t>
      </w:r>
      <w:r>
        <w:rPr>
          <w:rFonts w:hint="eastAsia"/>
        </w:rPr>
        <w:t>接口的扩展指令格式，如下代码</w:t>
      </w:r>
      <w:r>
        <w:rPr>
          <w:rFonts w:hint="eastAsia"/>
        </w:rPr>
        <w:t>4-1</w:t>
      </w:r>
      <w:r>
        <w:rPr>
          <w:rFonts w:hint="eastAsia"/>
        </w:rPr>
        <w:t>所示，该定义采用了内联汇编的方式，不仅提高了程序的速度，还降低了内存需求，其中</w:t>
      </w:r>
      <w:r>
        <w:t>as</w:t>
      </w:r>
      <w:r>
        <w:rPr>
          <w:rFonts w:hint="eastAsia"/>
        </w:rPr>
        <w:t>m</w:t>
      </w:r>
      <w:r>
        <w:rPr>
          <w:rFonts w:hint="eastAsia"/>
        </w:rPr>
        <w:t>用于内联汇编表达式的声明，</w:t>
      </w:r>
      <w:r>
        <w:t>volatile</w:t>
      </w:r>
      <w:r>
        <w:rPr>
          <w:rFonts w:hint="eastAsia"/>
        </w:rPr>
        <w:t>为可选参数，用于向</w:t>
      </w:r>
      <w:r>
        <w:rPr>
          <w:rFonts w:hint="eastAsia"/>
        </w:rPr>
        <w:t>GCC</w:t>
      </w:r>
      <w:r>
        <w:rPr>
          <w:rFonts w:hint="eastAsia"/>
        </w:rPr>
        <w:t>编译器声明该内联汇编表达式不可优化。</w:t>
      </w:r>
    </w:p>
    <w:p w14:paraId="3D743CB7" w14:textId="77777777" w:rsidR="00997F4D" w:rsidRDefault="00997F4D">
      <w:pPr>
        <w:ind w:firstLine="480"/>
      </w:pPr>
    </w:p>
    <w:p w14:paraId="2F4A1C5C" w14:textId="77777777" w:rsidR="00997F4D" w:rsidRDefault="00997F4D">
      <w:pPr>
        <w:ind w:firstLine="480"/>
      </w:pPr>
    </w:p>
    <w:p w14:paraId="492ED422" w14:textId="77777777" w:rsidR="00997F4D"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lastRenderedPageBreak/>
        <w:t>#define ROCC_INSTRUCTION_0_R_R</w:t>
      </w:r>
      <w:r>
        <w:rPr>
          <w:rFonts w:hint="eastAsia"/>
        </w:rPr>
        <w:t>（</w:t>
      </w:r>
      <w:r>
        <w:t>x, rs1, rs2, func7)                                  </w:t>
      </w:r>
      <w:r>
        <w:rPr>
          <w:rFonts w:hint="eastAsia"/>
        </w:rPr>
        <w:tab/>
      </w:r>
      <w:r>
        <w:rPr>
          <w:rFonts w:hint="eastAsia"/>
        </w:rPr>
        <w:tab/>
      </w:r>
      <w:r>
        <w:t xml:space="preserve"> \</w:t>
      </w:r>
    </w:p>
    <w:p w14:paraId="248CE69C" w14:textId="77777777" w:rsidR="00997F4D"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4C77A25F" w14:textId="77777777" w:rsidR="00997F4D"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w:t>
      </w:r>
    </w:p>
    <w:p w14:paraId="249CFD17" w14:textId="77777777" w:rsidR="00997F4D"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t xml:space="preserve"> </w:t>
      </w:r>
      <w:r>
        <w:t>\</w:t>
      </w:r>
    </w:p>
    <w:p w14:paraId="35A62862" w14:textId="77777777" w:rsidR="00997F4D"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426806F3" w14:textId="77777777" w:rsidR="00997F4D"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14:paraId="2BDF7FD4" w14:textId="77777777" w:rsidR="00997F4D"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w:t>
      </w:r>
    </w:p>
    <w:p w14:paraId="3837C2E8" w14:textId="77777777" w:rsidR="00997F4D" w:rsidRDefault="00000000">
      <w:pPr>
        <w:pStyle w:val="aff2"/>
      </w:pPr>
      <w:r>
        <w:rPr>
          <w:rFonts w:hint="eastAsia"/>
        </w:rPr>
        <w:t>代码</w:t>
      </w:r>
      <w:r>
        <w:rPr>
          <w:rFonts w:hint="eastAsia"/>
        </w:rPr>
        <w:t xml:space="preserve">4-1  </w:t>
      </w:r>
      <w:r>
        <w:rPr>
          <w:rFonts w:hint="eastAsia"/>
        </w:rPr>
        <w:t>协处理器扩展指令底层内联汇编代码</w:t>
      </w:r>
    </w:p>
    <w:p w14:paraId="4E3CFE6B" w14:textId="77777777" w:rsidR="00997F4D" w:rsidRDefault="00000000">
      <w:pPr>
        <w:ind w:firstLine="480"/>
        <w:rPr>
          <w:sz w:val="21"/>
          <w:szCs w:val="21"/>
        </w:rPr>
      </w:pPr>
      <w:r>
        <w:rPr>
          <w:rFonts w:hint="eastAsia"/>
        </w:rPr>
        <w:t>基于上述定义，我们又展开了对协处理器指令集架构中的</w:t>
      </w:r>
      <w:r>
        <w:rPr>
          <w:rFonts w:hint="eastAsia"/>
        </w:rPr>
        <w:t>mvin</w:t>
      </w:r>
      <w:r>
        <w:rPr>
          <w:rFonts w:hint="eastAsia"/>
        </w:rPr>
        <w:t>、</w:t>
      </w:r>
      <w:r>
        <w:rPr>
          <w:rFonts w:hint="eastAsia"/>
        </w:rPr>
        <w:t>mvout</w:t>
      </w:r>
      <w:r>
        <w:rPr>
          <w:rFonts w:hint="eastAsia"/>
        </w:rPr>
        <w:t>、</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等指令的定义，其中也包括</w:t>
      </w:r>
      <w:r>
        <w:rPr>
          <w:rFonts w:hint="eastAsia"/>
        </w:rPr>
        <w:t>XCUSTION_ACC</w:t>
      </w:r>
      <w:r>
        <w:rPr>
          <w:rFonts w:hint="eastAsia"/>
        </w:rPr>
        <w:t>、</w:t>
      </w:r>
      <w:r>
        <w:t>ADDR_LEN</w:t>
      </w:r>
      <w:r>
        <w:rPr>
          <w:rFonts w:hint="eastAsia"/>
        </w:rPr>
        <w:t>、</w:t>
      </w:r>
      <w:r>
        <w:t>k_MVIN</w:t>
      </w:r>
      <w:r>
        <w:rPr>
          <w:rFonts w:hint="eastAsia"/>
        </w:rPr>
        <w:t>等宏定义声明，详细代码见附录</w:t>
      </w:r>
      <w:r>
        <w:rPr>
          <w:rFonts w:hint="eastAsia"/>
        </w:rPr>
        <w:t>2</w:t>
      </w:r>
      <w:r>
        <w:rPr>
          <w:rFonts w:hint="eastAsia"/>
        </w:rPr>
        <w:t>。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14:paraId="14F93B4C" w14:textId="77777777" w:rsidR="00997F4D" w:rsidRDefault="00000000">
      <w:pPr>
        <w:pStyle w:val="2"/>
      </w:pPr>
      <w:bookmarkStart w:id="159" w:name="_Toc21726"/>
      <w:r>
        <w:rPr>
          <w:rFonts w:hint="eastAsia"/>
        </w:rPr>
        <w:t>本章小结</w:t>
      </w:r>
      <w:bookmarkEnd w:id="159"/>
    </w:p>
    <w:p w14:paraId="38647FB8" w14:textId="77777777" w:rsidR="00997F4D" w:rsidRDefault="00000000">
      <w:pPr>
        <w:ind w:firstLineChars="200" w:firstLine="480"/>
      </w:pPr>
      <w:r>
        <w:rPr>
          <w:rFonts w:hint="eastAsia"/>
        </w:rPr>
        <w:t>本章我们首先引入了对</w:t>
      </w:r>
      <w:r>
        <w:rPr>
          <w:rFonts w:hint="eastAsia"/>
        </w:rPr>
        <w:t>RISC-V</w:t>
      </w:r>
      <w:r>
        <w:rPr>
          <w:rFonts w:hint="eastAsia"/>
        </w:rPr>
        <w:t>生态链和</w:t>
      </w:r>
      <w:r>
        <w:rPr>
          <w:rFonts w:hint="eastAsia"/>
        </w:rPr>
        <w:t>RISC-V</w:t>
      </w:r>
      <w:r>
        <w:rPr>
          <w:rFonts w:hint="eastAsia"/>
        </w:rPr>
        <w:t>开源核</w:t>
      </w:r>
      <w:r>
        <w:rPr>
          <w:rFonts w:hint="eastAsia"/>
        </w:rPr>
        <w:t>Rocket</w:t>
      </w:r>
      <w:r>
        <w:rPr>
          <w:rFonts w:hint="eastAsia"/>
        </w:rPr>
        <w:t>的介绍；基于</w:t>
      </w:r>
      <w:r>
        <w:rPr>
          <w:rFonts w:hint="eastAsia"/>
        </w:rPr>
        <w:t>Rocket</w:t>
      </w:r>
      <w:r>
        <w:rPr>
          <w:rFonts w:hint="eastAsia"/>
        </w:rPr>
        <w:t>处理器和第三章设计的协处理器，我们通过集成得到了完整的面向</w:t>
      </w:r>
      <w:r>
        <w:rPr>
          <w:rFonts w:hint="eastAsia"/>
        </w:rPr>
        <w:t>BCNN</w:t>
      </w:r>
      <w:r>
        <w:rPr>
          <w:rFonts w:hint="eastAsia"/>
        </w:rPr>
        <w:t>的专用加速器的硬件系统；同时我们又设计了软件系统，其中包括</w:t>
      </w:r>
      <w:r>
        <w:rPr>
          <w:rFonts w:hint="eastAsia"/>
        </w:rPr>
        <w:t>RISC-V GCC</w:t>
      </w:r>
      <w:r>
        <w:rPr>
          <w:rFonts w:hint="eastAsia"/>
        </w:rPr>
        <w:t>工具链、面向协处理器</w:t>
      </w:r>
      <w:r>
        <w:rPr>
          <w:rFonts w:hint="eastAsia"/>
        </w:rPr>
        <w:t>ISA</w:t>
      </w:r>
      <w:r>
        <w:rPr>
          <w:rFonts w:hint="eastAsia"/>
        </w:rPr>
        <w:t>的</w:t>
      </w:r>
      <w:r>
        <w:rPr>
          <w:rFonts w:hint="eastAsia"/>
        </w:rPr>
        <w:t>C</w:t>
      </w:r>
      <w:r>
        <w:rPr>
          <w:rFonts w:hint="eastAsia"/>
        </w:rPr>
        <w:t>运行库以及一整套开发流程，至此我们完成了面向</w:t>
      </w:r>
      <w:r>
        <w:rPr>
          <w:rFonts w:hint="eastAsia"/>
        </w:rPr>
        <w:t>BCNN</w:t>
      </w:r>
      <w:r>
        <w:rPr>
          <w:rFonts w:hint="eastAsia"/>
        </w:rPr>
        <w:t>的专用加速器软硬件全系统的设计工作。</w:t>
      </w:r>
    </w:p>
    <w:p w14:paraId="028476A9" w14:textId="77777777" w:rsidR="00997F4D" w:rsidRDefault="00000000">
      <w:pPr>
        <w:pStyle w:val="1"/>
        <w:ind w:left="578" w:hanging="578"/>
        <w:rPr>
          <w:bCs/>
        </w:rPr>
      </w:pPr>
      <w:bookmarkStart w:id="160" w:name="_Toc31694"/>
      <w:r>
        <w:rPr>
          <w:rFonts w:hint="eastAsia"/>
        </w:rPr>
        <w:lastRenderedPageBreak/>
        <w:t>仿真与性能评估</w:t>
      </w:r>
      <w:bookmarkEnd w:id="160"/>
    </w:p>
    <w:p w14:paraId="2EC8E971" w14:textId="77777777" w:rsidR="00997F4D" w:rsidRDefault="00000000">
      <w:pPr>
        <w:pStyle w:val="2"/>
      </w:pPr>
      <w:bookmarkStart w:id="161" w:name="_Toc4180"/>
      <w:r>
        <w:rPr>
          <w:rFonts w:hint="eastAsia"/>
        </w:rPr>
        <w:t>引言</w:t>
      </w:r>
      <w:bookmarkEnd w:id="161"/>
    </w:p>
    <w:p w14:paraId="6CB068CB" w14:textId="77777777" w:rsidR="00997F4D" w:rsidRDefault="00000000">
      <w:pPr>
        <w:ind w:firstLine="480"/>
      </w:pPr>
      <w:r>
        <w:rPr>
          <w:rFonts w:hint="eastAsia"/>
        </w:rPr>
        <w:t>在第三章和第四章的工作中，我们完成了面向</w:t>
      </w:r>
      <w:r>
        <w:rPr>
          <w:rFonts w:hint="eastAsia"/>
        </w:rPr>
        <w:t>BCNN</w:t>
      </w:r>
      <w:r>
        <w:rPr>
          <w:rFonts w:hint="eastAsia"/>
        </w:rPr>
        <w:t>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w:instrText>
      </w:r>
      <w:r>
        <w:rPr>
          <w:rFonts w:hint="eastAsia"/>
        </w:rPr>
        <w:instrText>周围</w:instrText>
      </w:r>
      <w:r>
        <w:rPr>
          <w:rFonts w:hint="eastAsia"/>
        </w:rPr>
        <w:instrText>&lt;/Author&gt;&lt;Year&gt;2022&lt;/Year&gt;&lt;RecNum&gt;115&lt;/RecNum&gt;&lt;DisplayText&gt;&lt;style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w:instrText>
      </w:r>
      <w:r>
        <w:rPr>
          <w:rFonts w:hint="eastAsia"/>
        </w:rPr>
        <w:instrText>周围</w:instrText>
      </w:r>
      <w:r>
        <w:rPr>
          <w:rFonts w:hint="eastAsia"/>
        </w:rPr>
        <w:instrText>&lt;/author&gt;&lt;/authors&gt;&lt;tertiary-authors&gt;&lt;author&gt;</w:instrText>
      </w:r>
      <w:r>
        <w:rPr>
          <w:rFonts w:hint="eastAsia"/>
        </w:rPr>
        <w:instrText>何春</w:instrText>
      </w:r>
      <w:r>
        <w:rPr>
          <w:rFonts w:hint="eastAsia"/>
        </w:rPr>
        <w:instrText>,&lt;/author&gt;&lt;/tertiary-authors&gt;&lt;/contributors&gt;&lt;titles&gt;&lt;title&gt;</w:instrText>
      </w:r>
      <w:r>
        <w:rPr>
          <w:rFonts w:hint="eastAsia"/>
        </w:rPr>
        <w:instrText>基于</w:instrText>
      </w:r>
      <w:r>
        <w:rPr>
          <w:rFonts w:hint="eastAsia"/>
        </w:rPr>
        <w:instrText>FPGA</w:instrText>
      </w:r>
      <w:r>
        <w:rPr>
          <w:rFonts w:hint="eastAsia"/>
        </w:rPr>
        <w:instrText>的深度学习软硬件协同设计的仿真实现</w:instrText>
      </w:r>
      <w:r>
        <w:rPr>
          <w:rFonts w:hint="eastAsia"/>
        </w:rPr>
        <w:instrText>&lt;/title&gt;&lt;/titles&gt;&lt;keywords&gt;&lt;keyword&gt;</w:instrText>
      </w:r>
      <w:r>
        <w:rPr>
          <w:rFonts w:hint="eastAsia"/>
        </w:rPr>
        <w:instrText>深度学习</w:instrText>
      </w:r>
      <w:r>
        <w:rPr>
          <w:rFonts w:hint="eastAsia"/>
        </w:rPr>
        <w:instrText>&lt;/keyword&gt;&lt;keyword&gt;</w:instrText>
      </w:r>
      <w:r>
        <w:rPr>
          <w:rFonts w:hint="eastAsia"/>
        </w:rPr>
        <w:instrText>卷积神经网络</w:instrText>
      </w:r>
      <w:r>
        <w:rPr>
          <w:rFonts w:hint="eastAsia"/>
        </w:rPr>
        <w:instrText>&lt;/keyword&gt;&lt;keyword&gt;</w:instrText>
      </w:r>
      <w:r>
        <w:rPr>
          <w:rFonts w:hint="eastAsia"/>
        </w:rPr>
        <w:instrText>软硬件协同设计</w:instrText>
      </w:r>
      <w:r>
        <w:rPr>
          <w:rFonts w:hint="eastAsia"/>
        </w:rPr>
        <w:instrText>&lt;/keyword&gt;&lt;/keywords&gt;&lt;dates&gt;&lt;year&gt;2022&lt;/year&gt;&lt;/dates&gt;&lt;publisher&gt;</w:instrText>
      </w:r>
      <w:r>
        <w:rPr>
          <w:rFonts w:hint="eastAsia"/>
        </w:rPr>
        <w:instrText>电子科技大学</w:instrText>
      </w:r>
      <w:r>
        <w:rPr>
          <w:rFonts w:hint="eastAsia"/>
        </w:rPr>
        <w:instrText>&lt;/publisher&gt;&lt;work-type&gt;</w:instrText>
      </w:r>
      <w:r>
        <w:rPr>
          <w:rFonts w:hint="eastAsia"/>
        </w:rPr>
        <w:instrText>硕士</w:instrText>
      </w:r>
      <w:r>
        <w:rPr>
          <w:rFonts w:hint="eastAsia"/>
        </w:rPr>
        <w:instrText>&lt;/work-type&gt;&lt;urls&gt;&lt;/urls&gt;&lt;electronic-resource-num&gt;10.27005/d.cnki.gdzku.2</w:instrText>
      </w:r>
      <w:r>
        <w:instrText>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w:t>
      </w:r>
      <w:r>
        <w:rPr>
          <w:rFonts w:hint="eastAsia"/>
        </w:rPr>
        <w:t>Vivado</w:t>
      </w:r>
      <w:r>
        <w:rPr>
          <w:rFonts w:hint="eastAsia"/>
        </w:rPr>
        <w:t>工具对加速器的硬件电路进行性能评估。</w:t>
      </w:r>
    </w:p>
    <w:p w14:paraId="46B1354C" w14:textId="77777777" w:rsidR="00997F4D" w:rsidRDefault="00000000">
      <w:pPr>
        <w:jc w:val="center"/>
      </w:pPr>
      <w:r>
        <w:rPr>
          <w:rFonts w:hint="eastAsia"/>
          <w:noProof/>
        </w:rPr>
        <w:drawing>
          <wp:inline distT="0" distB="0" distL="114300" distR="114300" wp14:anchorId="3091CFF0" wp14:editId="64E2F3EA">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87"/>
                    <a:stretch>
                      <a:fillRect/>
                    </a:stretch>
                  </pic:blipFill>
                  <pic:spPr>
                    <a:xfrm>
                      <a:off x="0" y="0"/>
                      <a:ext cx="3855720" cy="3282315"/>
                    </a:xfrm>
                    <a:prstGeom prst="rect">
                      <a:avLst/>
                    </a:prstGeom>
                    <a:ln>
                      <a:solidFill>
                        <a:schemeClr val="bg2"/>
                      </a:solidFill>
                    </a:ln>
                  </pic:spPr>
                </pic:pic>
              </a:graphicData>
            </a:graphic>
          </wp:inline>
        </w:drawing>
      </w:r>
    </w:p>
    <w:p w14:paraId="175680B3" w14:textId="77777777" w:rsidR="00997F4D" w:rsidRDefault="00000000">
      <w:pPr>
        <w:pStyle w:val="aff2"/>
      </w:pPr>
      <w:r>
        <w:rPr>
          <w:rFonts w:hint="eastAsia"/>
        </w:rPr>
        <w:t>图</w:t>
      </w:r>
      <w:r>
        <w:rPr>
          <w:rFonts w:hint="eastAsia"/>
        </w:rPr>
        <w:t xml:space="preserve"> 5-1 </w:t>
      </w:r>
      <w:r>
        <w:rPr>
          <w:rFonts w:hint="eastAsia"/>
        </w:rPr>
        <w:t>仿真与性能评估流程图</w:t>
      </w:r>
      <w:r>
        <w:rPr>
          <w:rFonts w:hint="eastAsia"/>
        </w:rPr>
        <w:t xml:space="preserve"> </w:t>
      </w:r>
    </w:p>
    <w:p w14:paraId="6C940F91" w14:textId="77777777" w:rsidR="00997F4D" w:rsidRDefault="00000000">
      <w:pPr>
        <w:ind w:firstLine="480"/>
      </w:pPr>
      <w:r>
        <w:rPr>
          <w:rFonts w:hint="eastAsia"/>
        </w:rPr>
        <w:t>图</w:t>
      </w:r>
      <w:r>
        <w:rPr>
          <w:rFonts w:hint="eastAsia"/>
        </w:rPr>
        <w:t>5-1</w:t>
      </w:r>
      <w:r>
        <w:rPr>
          <w:rFonts w:hint="eastAsia"/>
        </w:rPr>
        <w:t>中展示了本次功能仿真与性能评估的流程，其中功能仿真的软件部分我们在</w:t>
      </w:r>
      <w:r>
        <w:rPr>
          <w:rFonts w:hint="eastAsia"/>
        </w:rPr>
        <w:t>4.4</w:t>
      </w:r>
      <w:r>
        <w:rPr>
          <w:rFonts w:hint="eastAsia"/>
        </w:rPr>
        <w:t>节已经做了介绍，这里不再赘述；因为我们的硬件电路设计没有使用传统的</w:t>
      </w:r>
      <w:r>
        <w:rPr>
          <w:rFonts w:hint="eastAsia"/>
        </w:rPr>
        <w:t>Verilog</w:t>
      </w:r>
      <w:r>
        <w:rPr>
          <w:rFonts w:hint="eastAsia"/>
        </w:rPr>
        <w:t>硬件描述语言而是使用了</w:t>
      </w:r>
      <w:r>
        <w:rPr>
          <w:rFonts w:hint="eastAsia"/>
        </w:rPr>
        <w:t>Chisel</w:t>
      </w:r>
      <w:r>
        <w:rPr>
          <w:rFonts w:hint="eastAsia"/>
        </w:rPr>
        <w:t>语言（该语言的优势可参考</w:t>
      </w:r>
      <w:r>
        <w:rPr>
          <w:rFonts w:hint="eastAsia"/>
        </w:rPr>
        <w:t>4.2</w:t>
      </w:r>
      <w:r>
        <w:rPr>
          <w:rFonts w:hint="eastAsia"/>
        </w:rPr>
        <w:t>节的介绍），所以在进行“软硬件协同”仿真前，我们需要通过</w:t>
      </w:r>
      <w:r>
        <w:rPr>
          <w:rFonts w:hint="eastAsia"/>
        </w:rPr>
        <w:t>Firrtl</w:t>
      </w:r>
      <w:r>
        <w:rPr>
          <w:rFonts w:hint="eastAsia"/>
        </w:rPr>
        <w:t>（</w:t>
      </w:r>
      <w:r>
        <w:rPr>
          <w:rFonts w:hint="eastAsia"/>
        </w:rPr>
        <w:t>Flexible Internal Representation for RTL)</w:t>
      </w:r>
      <w:r>
        <w:rPr>
          <w:rFonts w:hint="eastAsia"/>
        </w:rPr>
        <w:t>工具将</w:t>
      </w:r>
      <w:r>
        <w:rPr>
          <w:rFonts w:hint="eastAsia"/>
        </w:rPr>
        <w:t>chisel</w:t>
      </w:r>
      <w:r>
        <w:rPr>
          <w:rFonts w:hint="eastAsia"/>
        </w:rPr>
        <w:t>代码转译为</w:t>
      </w:r>
      <w:r>
        <w:rPr>
          <w:rFonts w:hint="eastAsia"/>
        </w:rPr>
        <w:t>Verilog</w:t>
      </w:r>
      <w:r>
        <w:rPr>
          <w:rFonts w:hint="eastAsia"/>
        </w:rPr>
        <w:t>代码，便于后续的仿真与性能评估。得到</w:t>
      </w:r>
      <w:r>
        <w:rPr>
          <w:rFonts w:hint="eastAsia"/>
        </w:rPr>
        <w:t>Verilog</w:t>
      </w:r>
      <w:r>
        <w:rPr>
          <w:rFonts w:hint="eastAsia"/>
        </w:rPr>
        <w:t>语言描述的硬件电路后，我们就可以搭建</w:t>
      </w:r>
      <w:r>
        <w:rPr>
          <w:rFonts w:hint="eastAsia"/>
        </w:rPr>
        <w:t>Testbench</w:t>
      </w:r>
      <w:r>
        <w:rPr>
          <w:rFonts w:hint="eastAsia"/>
        </w:rPr>
        <w:t>测试文件、</w:t>
      </w:r>
      <w:proofErr w:type="gramStart"/>
      <w:r>
        <w:rPr>
          <w:rFonts w:hint="eastAsia"/>
        </w:rPr>
        <w:t>例化待</w:t>
      </w:r>
      <w:proofErr w:type="gramEnd"/>
      <w:r>
        <w:rPr>
          <w:rFonts w:hint="eastAsia"/>
        </w:rPr>
        <w:t>测试模块、写入</w:t>
      </w:r>
      <w:r>
        <w:rPr>
          <w:rFonts w:hint="eastAsia"/>
        </w:rPr>
        <w:t>ELF</w:t>
      </w:r>
      <w:r>
        <w:rPr>
          <w:rFonts w:hint="eastAsia"/>
        </w:rPr>
        <w:t>文件并通过仿真工具</w:t>
      </w:r>
      <w:r>
        <w:rPr>
          <w:rFonts w:hint="eastAsia"/>
        </w:rPr>
        <w:t>Verilator</w:t>
      </w:r>
      <w:r>
        <w:rPr>
          <w:rFonts w:hint="eastAsia"/>
        </w:rPr>
        <w:t>实现功能仿真；因为设计中含有一个功能准确完善的</w:t>
      </w:r>
      <w:r>
        <w:rPr>
          <w:rFonts w:hint="eastAsia"/>
        </w:rPr>
        <w:t>RSC-V</w:t>
      </w:r>
      <w:r>
        <w:rPr>
          <w:rFonts w:hint="eastAsia"/>
        </w:rPr>
        <w:t>处理器，所以我们可以通过主处理器比较仿真结果</w:t>
      </w:r>
      <w:r>
        <w:rPr>
          <w:rFonts w:hint="eastAsia"/>
        </w:rPr>
        <w:lastRenderedPageBreak/>
        <w:t>（完成数据传输或计算任务并写回</w:t>
      </w:r>
      <w:r>
        <w:rPr>
          <w:rFonts w:hint="eastAsia"/>
        </w:rPr>
        <w:t>DRAM</w:t>
      </w:r>
      <w:r>
        <w:rPr>
          <w:rFonts w:hint="eastAsia"/>
        </w:rPr>
        <w:t>的值）和预期结果是否一致来判定设计的正确性；也可以通过</w:t>
      </w:r>
      <w:r>
        <w:rPr>
          <w:rFonts w:hint="eastAsia"/>
        </w:rPr>
        <w:t>Modelsim</w:t>
      </w:r>
      <w:r>
        <w:rPr>
          <w:rFonts w:hint="eastAsia"/>
        </w:rPr>
        <w:t>查看仿真的波形文件，追踪内部信号，查看信号值与信号间的逻辑关系，进而判定设计的正确性或进行</w:t>
      </w:r>
      <w:r>
        <w:rPr>
          <w:rFonts w:hint="eastAsia"/>
        </w:rPr>
        <w:t>debug</w:t>
      </w:r>
      <w:r>
        <w:rPr>
          <w:rFonts w:hint="eastAsia"/>
        </w:rPr>
        <w:t>与设计优化。</w:t>
      </w:r>
    </w:p>
    <w:p w14:paraId="072624E4" w14:textId="77777777" w:rsidR="00997F4D" w:rsidRDefault="00000000">
      <w:pPr>
        <w:ind w:firstLine="480"/>
      </w:pPr>
      <w:r>
        <w:rPr>
          <w:rFonts w:hint="eastAsia"/>
        </w:rPr>
        <w:t>除了设计的功能仿真，我们还可以使用</w:t>
      </w:r>
      <w:r>
        <w:rPr>
          <w:rFonts w:hint="eastAsia"/>
        </w:rPr>
        <w:t>Vivado</w:t>
      </w:r>
      <w:r>
        <w:rPr>
          <w:rFonts w:hint="eastAsia"/>
        </w:rPr>
        <w:t>套件对</w:t>
      </w:r>
      <w:r>
        <w:rPr>
          <w:rFonts w:hint="eastAsia"/>
        </w:rPr>
        <w:t>Verilog</w:t>
      </w:r>
      <w:r>
        <w:rPr>
          <w:rFonts w:hint="eastAsia"/>
        </w:rPr>
        <w:t>代码进行综合、布局布线、统计资源消耗以及评估设计性能等，并输出比特流文件，将比特</w:t>
      </w:r>
      <w:proofErr w:type="gramStart"/>
      <w:r>
        <w:rPr>
          <w:rFonts w:hint="eastAsia"/>
        </w:rPr>
        <w:t>流文件烧录进入</w:t>
      </w:r>
      <w:proofErr w:type="gramEnd"/>
      <w:r>
        <w:rPr>
          <w:rFonts w:hint="eastAsia"/>
        </w:rPr>
        <w:t>FPGA</w:t>
      </w:r>
      <w:r>
        <w:rPr>
          <w:rFonts w:hint="eastAsia"/>
        </w:rPr>
        <w:t>中。</w:t>
      </w:r>
    </w:p>
    <w:p w14:paraId="5D61F201" w14:textId="77777777" w:rsidR="00997F4D" w:rsidRDefault="00000000">
      <w:pPr>
        <w:ind w:firstLine="480"/>
      </w:pPr>
      <w:r>
        <w:rPr>
          <w:rFonts w:hint="eastAsia"/>
        </w:rPr>
        <w:t>本小节中我们简单介绍了功能仿真与性能评估的流程，下面两节我们将详细描述本次设计的面向</w:t>
      </w:r>
      <w:r>
        <w:rPr>
          <w:rFonts w:hint="eastAsia"/>
        </w:rPr>
        <w:t>BCNN</w:t>
      </w:r>
      <w:r>
        <w:rPr>
          <w:rFonts w:hint="eastAsia"/>
        </w:rPr>
        <w:t>的专用加速器的功能仿真和性能评估结果。</w:t>
      </w:r>
    </w:p>
    <w:p w14:paraId="118DEC87" w14:textId="77777777" w:rsidR="00997F4D" w:rsidRDefault="00000000">
      <w:pPr>
        <w:pStyle w:val="2"/>
      </w:pPr>
      <w:bookmarkStart w:id="162" w:name="_Toc4405"/>
      <w:r>
        <w:rPr>
          <w:rFonts w:hint="eastAsia"/>
        </w:rPr>
        <w:t>功能仿真</w:t>
      </w:r>
      <w:bookmarkEnd w:id="162"/>
    </w:p>
    <w:p w14:paraId="0CB7BA8F" w14:textId="77777777" w:rsidR="00997F4D" w:rsidRDefault="00000000">
      <w:pPr>
        <w:ind w:firstLine="480"/>
      </w:pPr>
      <w:r>
        <w:rPr>
          <w:rFonts w:hint="eastAsia"/>
        </w:rPr>
        <w:t>本次设计的协处理器中主要用于加速</w:t>
      </w:r>
      <w:r>
        <w:rPr>
          <w:rFonts w:hint="eastAsia"/>
        </w:rPr>
        <w:t>BCNN</w:t>
      </w:r>
      <w:r>
        <w:rPr>
          <w:rFonts w:hint="eastAsia"/>
        </w:rPr>
        <w:t>算法中二值复数的卷积计算，且脉动阵列的维度为</w:t>
      </w:r>
      <w:r>
        <w:rPr>
          <w:rFonts w:hint="eastAsia"/>
        </w:rPr>
        <w:t>16</w:t>
      </w:r>
      <w:r>
        <w:rPr>
          <w:rFonts w:hint="eastAsia"/>
        </w:rPr>
        <w:t>，所以功能仿真中我们主要测试了不同尺寸矩阵的数据移动、矩阵卷积计算、卷积结果累加、阈值比较</w:t>
      </w:r>
      <w:r>
        <w:rPr>
          <w:rFonts w:hint="eastAsia"/>
        </w:rPr>
        <w:t>-</w:t>
      </w:r>
      <w:r>
        <w:rPr>
          <w:rFonts w:hint="eastAsia"/>
        </w:rPr>
        <w:t>拼接运算等功能。</w:t>
      </w:r>
    </w:p>
    <w:p w14:paraId="7F7CA64F" w14:textId="77777777" w:rsidR="00997F4D" w:rsidRDefault="00000000">
      <w:pPr>
        <w:numPr>
          <w:ilvl w:val="0"/>
          <w:numId w:val="20"/>
        </w:numPr>
      </w:pPr>
      <w:r>
        <w:rPr>
          <w:rFonts w:hint="eastAsia"/>
        </w:rPr>
        <w:t xml:space="preserve"> </w:t>
      </w:r>
      <w:r>
        <w:rPr>
          <w:rFonts w:hint="eastAsia"/>
        </w:rPr>
        <w:t>矩阵尺寸为</w:t>
      </w:r>
      <w:r>
        <w:rPr>
          <w:rFonts w:hint="eastAsia"/>
        </w:rPr>
        <w:t>16</w:t>
      </w:r>
      <w:r>
        <w:t>×</w:t>
      </w:r>
      <w:r>
        <w:rPr>
          <w:rFonts w:hint="eastAsia"/>
        </w:rPr>
        <w:t>16</w:t>
      </w:r>
      <w:r>
        <w:rPr>
          <w:rFonts w:hint="eastAsia"/>
        </w:rPr>
        <w:t>的矩</w:t>
      </w:r>
      <w:r>
        <w:rPr>
          <w:rFonts w:ascii="Arial" w:hAnsi="Arial" w:cs="Arial" w:hint="eastAsia"/>
        </w:rPr>
        <w:t>阵运算</w:t>
      </w:r>
    </w:p>
    <w:p w14:paraId="6C0524E6" w14:textId="77777777" w:rsidR="00997F4D" w:rsidRDefault="00000000">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16</w:t>
      </w:r>
      <w:r>
        <w:t>×</w:t>
      </w:r>
      <w:r>
        <w:rPr>
          <w:rFonts w:hint="eastAsia"/>
        </w:rPr>
        <w:t>16</w:t>
      </w:r>
      <w:r>
        <w:rPr>
          <w:rFonts w:hint="eastAsia"/>
        </w:rPr>
        <w:t>，</w:t>
      </w:r>
      <w:r>
        <w:rPr>
          <w:rFonts w:ascii="Arial" w:hAnsi="Arial" w:cs="Arial" w:hint="eastAsia"/>
        </w:rPr>
        <w:t>即卷积核大小为</w:t>
      </w:r>
      <w:r>
        <w:rPr>
          <w:rFonts w:hint="eastAsia"/>
        </w:rPr>
        <w:t>4</w:t>
      </w:r>
      <w:r>
        <w:t>×</w:t>
      </w:r>
      <w:r>
        <w:rPr>
          <w:rFonts w:hint="eastAsia"/>
        </w:rPr>
        <w:t>4</w:t>
      </w:r>
      <w:r>
        <w:rPr>
          <w:rFonts w:ascii="Arial" w:hAnsi="Arial" w:cs="Arial" w:hint="eastAsia"/>
        </w:rPr>
        <w:t>、卷积核个数</w:t>
      </w:r>
      <w:r>
        <w:rPr>
          <w:rFonts w:hint="eastAsia"/>
        </w:rPr>
        <w:t>为</w:t>
      </w:r>
      <w:r>
        <w:t>16</w:t>
      </w:r>
      <w:r>
        <w:rPr>
          <w:rFonts w:hint="eastAsia"/>
        </w:rPr>
        <w:t>；</w:t>
      </w:r>
      <w:r>
        <w:rPr>
          <w:rFonts w:hint="eastAsia"/>
        </w:rPr>
        <w:t>A</w:t>
      </w:r>
      <w:r>
        <w:rPr>
          <w:rFonts w:hint="eastAsia"/>
        </w:rPr>
        <w:t>为输入激活矩阵，尺寸为</w:t>
      </w:r>
      <w:r>
        <w:rPr>
          <w:rFonts w:hint="eastAsia"/>
        </w:rPr>
        <w:t>16</w:t>
      </w:r>
      <w:r>
        <w:t>×</w:t>
      </w:r>
      <w:r>
        <w:rPr>
          <w:rFonts w:hint="eastAsia"/>
        </w:rPr>
        <w:t>16</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（进行了阈值比较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w:t>
      </w:r>
    </w:p>
    <w:p w14:paraId="1C6583AB" w14:textId="77777777" w:rsidR="00997F4D" w:rsidRDefault="00000000">
      <w:pPr>
        <w:rPr>
          <w:rFonts w:ascii="Arial" w:hAnsi="Arial" w:cs="Arial"/>
        </w:rPr>
      </w:pPr>
      <w:r>
        <w:rPr>
          <w:rFonts w:ascii="Arial" w:hAnsi="Arial" w:cs="Arial" w:hint="eastAsia"/>
        </w:rPr>
        <w:t>测试步骤：</w:t>
      </w:r>
    </w:p>
    <w:p w14:paraId="7D78F130" w14:textId="77777777" w:rsidR="00997F4D" w:rsidRDefault="00000000">
      <w:pPr>
        <w:numPr>
          <w:ilvl w:val="0"/>
          <w:numId w:val="21"/>
        </w:numPr>
        <w:ind w:firstLineChars="200" w:firstLine="480"/>
      </w:pPr>
      <w:r>
        <w:rPr>
          <w:rFonts w:hint="eastAsia"/>
        </w:rPr>
        <w:t>随机化获取矩阵</w:t>
      </w:r>
      <w:r>
        <w:rPr>
          <w:rFonts w:hint="eastAsia"/>
        </w:rPr>
        <w:t>A</w:t>
      </w:r>
      <w:r>
        <w:rPr>
          <w:rFonts w:hint="eastAsia"/>
        </w:rPr>
        <w:t>、</w:t>
      </w:r>
      <w:r>
        <w:rPr>
          <w:rFonts w:hint="eastAsia"/>
        </w:rPr>
        <w:t>B</w:t>
      </w:r>
      <w:r>
        <w:rPr>
          <w:rFonts w:hint="eastAsia"/>
        </w:rPr>
        <w:t>数据，存储在</w:t>
      </w:r>
      <w:r>
        <w:rPr>
          <w:rFonts w:hint="eastAsia"/>
        </w:rPr>
        <w:t>DRAM</w:t>
      </w:r>
      <w:r>
        <w:rPr>
          <w:rFonts w:hint="eastAsia"/>
        </w:rPr>
        <w:t>中；</w:t>
      </w:r>
    </w:p>
    <w:p w14:paraId="23C9B5E0" w14:textId="77777777" w:rsidR="00997F4D" w:rsidRDefault="00000000">
      <w:pPr>
        <w:numPr>
          <w:ilvl w:val="0"/>
          <w:numId w:val="21"/>
        </w:numPr>
        <w:ind w:firstLineChars="200" w:firstLine="480"/>
      </w:pPr>
      <w:r>
        <w:rPr>
          <w:rFonts w:hint="eastAsia"/>
        </w:rPr>
        <w:t>将矩阵</w:t>
      </w:r>
      <w:r>
        <w:rPr>
          <w:rFonts w:hint="eastAsia"/>
        </w:rPr>
        <w:t>A</w:t>
      </w:r>
      <w:r>
        <w:rPr>
          <w:rFonts w:hint="eastAsia"/>
        </w:rPr>
        <w:t>、</w:t>
      </w:r>
      <w:r>
        <w:rPr>
          <w:rFonts w:hint="eastAsia"/>
        </w:rPr>
        <w:t>B</w:t>
      </w:r>
      <w:r>
        <w:rPr>
          <w:rFonts w:hint="eastAsia"/>
        </w:rPr>
        <w:t>数据</w:t>
      </w:r>
      <w:proofErr w:type="gramStart"/>
      <w:r>
        <w:t>”</w:t>
      </w:r>
      <w:proofErr w:type="gramEnd"/>
      <w:r>
        <w:rPr>
          <w:rFonts w:hint="eastAsia"/>
        </w:rPr>
        <w:t>mvin</w:t>
      </w:r>
      <w:proofErr w:type="gramStart"/>
      <w:r>
        <w:t>”</w:t>
      </w:r>
      <w:proofErr w:type="gramEnd"/>
      <w:r>
        <w:rPr>
          <w:rFonts w:hint="eastAsia"/>
        </w:rPr>
        <w:t>至</w:t>
      </w:r>
      <w:r>
        <w:rPr>
          <w:rFonts w:hint="eastAsia"/>
        </w:rPr>
        <w:t>Databuffer</w:t>
      </w:r>
      <w:r>
        <w:rPr>
          <w:rFonts w:hint="eastAsia"/>
        </w:rPr>
        <w:t>中；</w:t>
      </w:r>
    </w:p>
    <w:p w14:paraId="0C531A89" w14:textId="77777777" w:rsidR="00997F4D" w:rsidRDefault="00000000">
      <w:pPr>
        <w:numPr>
          <w:ilvl w:val="0"/>
          <w:numId w:val="21"/>
        </w:numPr>
        <w:ind w:firstLineChars="200" w:firstLine="480"/>
      </w:pPr>
      <w:r>
        <w:rPr>
          <w:rFonts w:hint="eastAsia"/>
        </w:rPr>
        <w:t>将权重矩阵</w:t>
      </w:r>
      <w:r>
        <w:rPr>
          <w:rFonts w:hint="eastAsia"/>
        </w:rPr>
        <w:t>B</w:t>
      </w:r>
      <w:r>
        <w:rPr>
          <w:rFonts w:hint="eastAsia"/>
        </w:rPr>
        <w:t>的数据</w:t>
      </w:r>
      <w:proofErr w:type="gramStart"/>
      <w:r>
        <w:t>”</w:t>
      </w:r>
      <w:proofErr w:type="gramEnd"/>
      <w:r>
        <w:rPr>
          <w:rFonts w:hint="eastAsia"/>
        </w:rPr>
        <w:t>preload</w:t>
      </w:r>
      <w:proofErr w:type="gramStart"/>
      <w:r>
        <w:t>”</w:t>
      </w:r>
      <w:proofErr w:type="gramEnd"/>
      <w:r>
        <w:rPr>
          <w:rFonts w:hint="eastAsia"/>
        </w:rPr>
        <w:t>至脉动阵列中；</w:t>
      </w:r>
    </w:p>
    <w:p w14:paraId="6B2DAA2C" w14:textId="77777777" w:rsidR="00997F4D" w:rsidRDefault="00000000">
      <w:pPr>
        <w:numPr>
          <w:ilvl w:val="0"/>
          <w:numId w:val="21"/>
        </w:numPr>
        <w:ind w:firstLineChars="200" w:firstLine="480"/>
      </w:pPr>
      <w:r>
        <w:rPr>
          <w:rFonts w:hint="eastAsia"/>
        </w:rPr>
        <w:t>将输入矩阵</w:t>
      </w:r>
      <w:r>
        <w:rPr>
          <w:rFonts w:hint="eastAsia"/>
        </w:rPr>
        <w:t>A</w:t>
      </w:r>
      <w:r>
        <w:rPr>
          <w:rFonts w:hint="eastAsia"/>
        </w:rPr>
        <w:t>的数据依次送入脉动阵列并计算，计算结果会送往</w:t>
      </w:r>
      <w:r>
        <w:rPr>
          <w:rFonts w:hint="eastAsia"/>
        </w:rPr>
        <w:t>Accumulator</w:t>
      </w:r>
      <w:r>
        <w:rPr>
          <w:rFonts w:hint="eastAsia"/>
        </w:rPr>
        <w:t>中；</w:t>
      </w:r>
    </w:p>
    <w:p w14:paraId="51E640DC" w14:textId="77777777" w:rsidR="00997F4D" w:rsidRDefault="00000000">
      <w:pPr>
        <w:numPr>
          <w:ilvl w:val="0"/>
          <w:numId w:val="21"/>
        </w:numPr>
        <w:ind w:firstLineChars="200" w:firstLine="480"/>
      </w:pPr>
      <w:r>
        <w:rPr>
          <w:rFonts w:hint="eastAsia"/>
        </w:rPr>
        <w:t>将</w:t>
      </w:r>
      <w:r>
        <w:rPr>
          <w:rFonts w:hint="eastAsia"/>
        </w:rPr>
        <w:t>Accumulator</w:t>
      </w:r>
      <w:r>
        <w:rPr>
          <w:rFonts w:hint="eastAsia"/>
        </w:rPr>
        <w:t>中的最终计算结果</w:t>
      </w:r>
      <w:proofErr w:type="gramStart"/>
      <w:r>
        <w:t>”</w:t>
      </w:r>
      <w:proofErr w:type="gramEnd"/>
      <w:r>
        <w:rPr>
          <w:rFonts w:hint="eastAsia"/>
        </w:rPr>
        <w:t>mvout</w:t>
      </w:r>
      <w:proofErr w:type="gramStart"/>
      <w:r>
        <w:t>”</w:t>
      </w:r>
      <w:proofErr w:type="gramEnd"/>
      <w:r>
        <w:rPr>
          <w:rFonts w:hint="eastAsia"/>
        </w:rPr>
        <w:t>至</w:t>
      </w:r>
      <w:r>
        <w:rPr>
          <w:rFonts w:hint="eastAsia"/>
        </w:rPr>
        <w:t>DRAM</w:t>
      </w:r>
      <w:r>
        <w:rPr>
          <w:rFonts w:hint="eastAsia"/>
        </w:rPr>
        <w:t>中的二维数组</w:t>
      </w:r>
      <w:r>
        <w:rPr>
          <w:rFonts w:hint="eastAsia"/>
        </w:rPr>
        <w:t>C</w:t>
      </w:r>
      <w:r>
        <w:rPr>
          <w:rFonts w:hint="eastAsia"/>
        </w:rPr>
        <w:t>（可选择是否进行阈值比较</w:t>
      </w:r>
      <w:r>
        <w:rPr>
          <w:rFonts w:hint="eastAsia"/>
        </w:rPr>
        <w:t>-</w:t>
      </w:r>
      <w:r>
        <w:rPr>
          <w:rFonts w:hint="eastAsia"/>
        </w:rPr>
        <w:t>拼接运算）；</w:t>
      </w:r>
    </w:p>
    <w:p w14:paraId="095320E6" w14:textId="77777777" w:rsidR="00997F4D" w:rsidRDefault="00000000">
      <w:pPr>
        <w:numPr>
          <w:ilvl w:val="0"/>
          <w:numId w:val="21"/>
        </w:numPr>
        <w:ind w:firstLineChars="200" w:firstLine="480"/>
      </w:pPr>
      <w:r>
        <w:rPr>
          <w:rFonts w:hint="eastAsia"/>
        </w:rPr>
        <w:t>将数组</w:t>
      </w:r>
      <w:r>
        <w:rPr>
          <w:rFonts w:hint="eastAsia"/>
        </w:rPr>
        <w:t>C</w:t>
      </w:r>
      <w:r>
        <w:rPr>
          <w:rFonts w:hint="eastAsia"/>
        </w:rPr>
        <w:t>中数据与预期数据进行比对，得出结论。</w:t>
      </w:r>
    </w:p>
    <w:p w14:paraId="5521DD63" w14:textId="77777777" w:rsidR="00997F4D" w:rsidRDefault="00997F4D"/>
    <w:p w14:paraId="0F3703E6" w14:textId="77777777" w:rsidR="00997F4D" w:rsidRDefault="00000000">
      <w:pPr>
        <w:jc w:val="center"/>
        <w:rPr>
          <w:rFonts w:ascii="Arial" w:hAnsi="Arial" w:cs="Arial"/>
        </w:rPr>
      </w:pPr>
      <w:r>
        <w:rPr>
          <w:noProof/>
        </w:rPr>
        <w:lastRenderedPageBreak/>
        <w:drawing>
          <wp:inline distT="0" distB="0" distL="114300" distR="114300" wp14:anchorId="71B44E04" wp14:editId="2D21F2E1">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88"/>
                    <a:srcRect b="17497"/>
                    <a:stretch>
                      <a:fillRect/>
                    </a:stretch>
                  </pic:blipFill>
                  <pic:spPr>
                    <a:xfrm>
                      <a:off x="0" y="0"/>
                      <a:ext cx="5438775" cy="2176780"/>
                    </a:xfrm>
                    <a:prstGeom prst="rect">
                      <a:avLst/>
                    </a:prstGeom>
                    <a:noFill/>
                    <a:ln>
                      <a:noFill/>
                    </a:ln>
                  </pic:spPr>
                </pic:pic>
              </a:graphicData>
            </a:graphic>
          </wp:inline>
        </w:drawing>
      </w:r>
    </w:p>
    <w:p w14:paraId="4C9D355E" w14:textId="77777777" w:rsidR="00997F4D"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部分数据</w:t>
      </w:r>
    </w:p>
    <w:p w14:paraId="4615346F" w14:textId="77777777" w:rsidR="00997F4D" w:rsidRDefault="00000000">
      <w:pPr>
        <w:jc w:val="center"/>
      </w:pPr>
      <w:r>
        <w:rPr>
          <w:noProof/>
        </w:rPr>
        <w:drawing>
          <wp:inline distT="0" distB="0" distL="114300" distR="114300" wp14:anchorId="0A6F6C4C" wp14:editId="6F9A48D1">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89"/>
                    <a:srcRect b="18545"/>
                    <a:stretch>
                      <a:fillRect/>
                    </a:stretch>
                  </pic:blipFill>
                  <pic:spPr>
                    <a:xfrm>
                      <a:off x="0" y="0"/>
                      <a:ext cx="5438775" cy="2133600"/>
                    </a:xfrm>
                    <a:prstGeom prst="rect">
                      <a:avLst/>
                    </a:prstGeom>
                    <a:noFill/>
                    <a:ln>
                      <a:noFill/>
                    </a:ln>
                  </pic:spPr>
                </pic:pic>
              </a:graphicData>
            </a:graphic>
          </wp:inline>
        </w:drawing>
      </w:r>
    </w:p>
    <w:p w14:paraId="368965A2" w14:textId="77777777" w:rsidR="00997F4D" w:rsidRDefault="00000000">
      <w:pPr>
        <w:pStyle w:val="aff2"/>
      </w:pPr>
      <w:r>
        <w:rPr>
          <w:rFonts w:hint="eastAsia"/>
        </w:rPr>
        <w:t>图</w:t>
      </w:r>
      <w:r>
        <w:rPr>
          <w:rFonts w:hint="eastAsia"/>
        </w:rPr>
        <w:t xml:space="preserve"> </w:t>
      </w:r>
      <w:r>
        <w:rPr>
          <w:rFonts w:hint="eastAsia"/>
        </w:rPr>
        <w:t>输入矩阵</w:t>
      </w:r>
      <w:r>
        <w:rPr>
          <w:rFonts w:hint="eastAsia"/>
        </w:rPr>
        <w:t>B</w:t>
      </w:r>
      <w:r>
        <w:rPr>
          <w:rFonts w:hint="eastAsia"/>
        </w:rPr>
        <w:t>部分数据</w:t>
      </w:r>
    </w:p>
    <w:p w14:paraId="500CD37D" w14:textId="77777777" w:rsidR="00997F4D" w:rsidRDefault="00000000">
      <w:pPr>
        <w:jc w:val="center"/>
        <w:rPr>
          <w:rFonts w:ascii="Arial" w:hAnsi="Arial" w:cs="Arial"/>
        </w:rPr>
      </w:pPr>
      <w:r>
        <w:rPr>
          <w:noProof/>
        </w:rPr>
        <w:drawing>
          <wp:inline distT="0" distB="0" distL="114300" distR="114300" wp14:anchorId="0CE87663" wp14:editId="4D125C33">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90"/>
                    <a:stretch>
                      <a:fillRect/>
                    </a:stretch>
                  </pic:blipFill>
                  <pic:spPr>
                    <a:xfrm>
                      <a:off x="0" y="0"/>
                      <a:ext cx="5467350" cy="2581275"/>
                    </a:xfrm>
                    <a:prstGeom prst="rect">
                      <a:avLst/>
                    </a:prstGeom>
                    <a:noFill/>
                    <a:ln>
                      <a:noFill/>
                    </a:ln>
                  </pic:spPr>
                </pic:pic>
              </a:graphicData>
            </a:graphic>
          </wp:inline>
        </w:drawing>
      </w:r>
    </w:p>
    <w:p w14:paraId="171A41DF" w14:textId="77777777" w:rsidR="00997F4D"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）部分数据</w:t>
      </w:r>
    </w:p>
    <w:p w14:paraId="655DCB38" w14:textId="77777777" w:rsidR="00997F4D" w:rsidRDefault="00000000">
      <w:pPr>
        <w:jc w:val="center"/>
      </w:pPr>
      <w:r>
        <w:rPr>
          <w:noProof/>
        </w:rPr>
        <w:lastRenderedPageBreak/>
        <w:drawing>
          <wp:inline distT="0" distB="0" distL="114300" distR="114300" wp14:anchorId="5467FF1F" wp14:editId="34B325FF">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91"/>
                    <a:stretch>
                      <a:fillRect/>
                    </a:stretch>
                  </pic:blipFill>
                  <pic:spPr>
                    <a:xfrm>
                      <a:off x="0" y="0"/>
                      <a:ext cx="5438775" cy="514350"/>
                    </a:xfrm>
                    <a:prstGeom prst="rect">
                      <a:avLst/>
                    </a:prstGeom>
                    <a:noFill/>
                    <a:ln>
                      <a:noFill/>
                    </a:ln>
                  </pic:spPr>
                </pic:pic>
              </a:graphicData>
            </a:graphic>
          </wp:inline>
        </w:drawing>
      </w:r>
    </w:p>
    <w:p w14:paraId="5A4A20EC" w14:textId="77777777" w:rsidR="00997F4D"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68DDE80E" w14:textId="77777777" w:rsidR="00997F4D" w:rsidRDefault="00000000">
      <w:pPr>
        <w:rPr>
          <w:rFonts w:ascii="Arial" w:hAnsi="Arial" w:cs="Arial"/>
        </w:rPr>
      </w:pPr>
      <w:r>
        <w:rPr>
          <w:rFonts w:ascii="Arial" w:hAnsi="Arial" w:cs="Arial" w:hint="eastAsia"/>
        </w:rPr>
        <w:t>由图</w:t>
      </w:r>
      <w:r>
        <w:rPr>
          <w:rFonts w:ascii="Arial" w:hAnsi="Arial" w:cs="Arial" w:hint="eastAsia"/>
        </w:rPr>
        <w:t xml:space="preserve"> </w:t>
      </w:r>
      <w:r>
        <w:rPr>
          <w:rFonts w:ascii="Arial" w:hAnsi="Arial" w:cs="Arial" w:hint="eastAsia"/>
        </w:rPr>
        <w:t>、图</w:t>
      </w:r>
      <w:r>
        <w:rPr>
          <w:rFonts w:ascii="Arial" w:hAnsi="Arial" w:cs="Arial" w:hint="eastAsia"/>
        </w:rPr>
        <w:t xml:space="preserve"> </w:t>
      </w:r>
      <w:r>
        <w:rPr>
          <w:rFonts w:ascii="Arial" w:hAnsi="Arial" w:cs="Arial" w:hint="eastAsia"/>
        </w:rPr>
        <w:t>与图</w:t>
      </w:r>
      <w:r>
        <w:rPr>
          <w:rFonts w:ascii="Arial" w:hAnsi="Arial" w:cs="Arial" w:hint="eastAsia"/>
        </w:rPr>
        <w:t xml:space="preserve"> </w:t>
      </w:r>
      <w:r>
        <w:rPr>
          <w:rFonts w:ascii="Arial" w:hAnsi="Arial" w:cs="Arial" w:hint="eastAsia"/>
        </w:rPr>
        <w:t>（输出矩阵中元素高</w:t>
      </w:r>
      <w:r>
        <w:t>16</w:t>
      </w:r>
      <w:r>
        <w:rPr>
          <w:rFonts w:ascii="Arial" w:hAnsi="Arial" w:cs="Arial" w:hint="eastAsia"/>
        </w:rPr>
        <w:t>位为实部、低</w:t>
      </w:r>
      <w:r>
        <w:t>16</w:t>
      </w:r>
      <w:r>
        <w:rPr>
          <w:rFonts w:ascii="Arial" w:hAnsi="Arial" w:cs="Arial" w:hint="eastAsia"/>
        </w:rPr>
        <w:t>位为虚部，二者为有符号数，若最高位为</w:t>
      </w:r>
      <w:r>
        <w:rPr>
          <w:rFonts w:hint="eastAsia"/>
        </w:rPr>
        <w:t>1</w:t>
      </w:r>
      <w:r>
        <w:rPr>
          <w:rFonts w:ascii="Arial" w:hAnsi="Arial" w:cs="Arial" w:hint="eastAsia"/>
        </w:rPr>
        <w:t>，则表示结果为负数）中数据所示，进行结果比对后可知计算结果正确，表明协处理器可以准确地完成卷积核大小为</w:t>
      </w:r>
      <w:r>
        <w:rPr>
          <w:rFonts w:hint="eastAsia"/>
        </w:rPr>
        <w:t>4</w:t>
      </w:r>
      <w:r>
        <w:t>×</w:t>
      </w:r>
      <w:r>
        <w:rPr>
          <w:rFonts w:hint="eastAsia"/>
        </w:rPr>
        <w:t>4</w:t>
      </w:r>
      <w:r>
        <w:rPr>
          <w:rFonts w:ascii="Arial" w:hAnsi="Arial" w:cs="Arial" w:hint="eastAsia"/>
        </w:rPr>
        <w:t>情况下的二值复数的卷积计算，且可以同时完成</w:t>
      </w:r>
      <w:r>
        <w:rPr>
          <w:rFonts w:hint="eastAsia"/>
        </w:rPr>
        <w:t>16</w:t>
      </w:r>
      <w:r>
        <w:rPr>
          <w:rFonts w:ascii="Arial" w:hAnsi="Arial" w:cs="Arial" w:hint="eastAsia"/>
        </w:rPr>
        <w:t>个卷积核的</w:t>
      </w:r>
      <w:r>
        <w:rPr>
          <w:rFonts w:hint="eastAsia"/>
        </w:rPr>
        <w:t>16</w:t>
      </w:r>
      <w:r>
        <w:rPr>
          <w:rFonts w:ascii="Arial" w:hAnsi="Arial" w:cs="Arial" w:hint="eastAsia"/>
        </w:rPr>
        <w:t>个通道的计算。仿真波形如下图</w:t>
      </w:r>
      <w:r>
        <w:rPr>
          <w:rFonts w:ascii="Arial" w:hAnsi="Arial" w:cs="Arial" w:hint="eastAsia"/>
        </w:rPr>
        <w:t xml:space="preserve"> </w:t>
      </w:r>
      <w:r>
        <w:rPr>
          <w:rFonts w:ascii="Arial" w:hAnsi="Arial" w:cs="Arial" w:hint="eastAsia"/>
        </w:rPr>
        <w:t>所示，其中图</w:t>
      </w:r>
      <w:r>
        <w:rPr>
          <w:rFonts w:ascii="Arial" w:hAnsi="Arial" w:cs="Arial" w:hint="eastAsia"/>
        </w:rPr>
        <w:t xml:space="preserve"> </w:t>
      </w:r>
      <w:r>
        <w:rPr>
          <w:rFonts w:ascii="Arial" w:hAnsi="Arial" w:cs="Arial" w:hint="eastAsia"/>
        </w:rPr>
        <w:t>表示矩阵</w:t>
      </w:r>
      <w:r>
        <w:t>A</w:t>
      </w:r>
      <w:r>
        <w:t>、</w:t>
      </w:r>
      <w:r>
        <w:t>B</w:t>
      </w:r>
      <w:r>
        <w:rPr>
          <w:rFonts w:ascii="Arial" w:hAnsi="Arial" w:cs="Arial" w:hint="eastAsia"/>
        </w:rPr>
        <w:t>中的数据按行进入</w:t>
      </w:r>
      <w:r>
        <w:t>Databuffer</w:t>
      </w:r>
      <w:r>
        <w:rPr>
          <w:rFonts w:ascii="Arial" w:hAnsi="Arial" w:cs="Arial" w:hint="eastAsia"/>
        </w:rPr>
        <w:t>，并被按行读取进入脉动阵列中；图</w:t>
      </w:r>
      <w:r>
        <w:rPr>
          <w:rFonts w:ascii="Arial" w:hAnsi="Arial" w:cs="Arial" w:hint="eastAsia"/>
        </w:rPr>
        <w:t xml:space="preserve"> </w:t>
      </w:r>
      <w:r>
        <w:rPr>
          <w:rFonts w:ascii="Arial" w:hAnsi="Arial" w:cs="Arial" w:hint="eastAsia"/>
        </w:rPr>
        <w:t>表示权重矩阵</w:t>
      </w:r>
      <w:r>
        <w:t>B</w:t>
      </w:r>
      <w:r>
        <w:rPr>
          <w:rFonts w:ascii="Arial" w:hAnsi="Arial" w:cs="Arial" w:hint="eastAsia"/>
        </w:rPr>
        <w:t>的数据缓存进入</w:t>
      </w:r>
      <w:r>
        <w:t>PE</w:t>
      </w:r>
      <w:r>
        <w:rPr>
          <w:rFonts w:ascii="Arial" w:hAnsi="Arial" w:cs="Arial" w:hint="eastAsia"/>
        </w:rPr>
        <w:t>的寄存器，输入矩阵</w:t>
      </w:r>
      <w:r>
        <w:rPr>
          <w:rFonts w:hint="eastAsia"/>
        </w:rPr>
        <w:t>A</w:t>
      </w:r>
      <w:r>
        <w:rPr>
          <w:rFonts w:ascii="Arial" w:hAnsi="Arial" w:cs="Arial" w:hint="eastAsia"/>
        </w:rPr>
        <w:t>依次通过各</w:t>
      </w:r>
      <w:r>
        <w:rPr>
          <w:rFonts w:hint="eastAsia"/>
        </w:rPr>
        <w:t>PE</w:t>
      </w:r>
      <w:r>
        <w:rPr>
          <w:rFonts w:ascii="Arial" w:hAnsi="Arial" w:cs="Arial" w:hint="eastAsia"/>
        </w:rPr>
        <w:t>并与权重矩阵</w:t>
      </w:r>
      <w:r>
        <w:rPr>
          <w:rFonts w:hint="eastAsia"/>
        </w:rPr>
        <w:t>B</w:t>
      </w:r>
      <w:r>
        <w:rPr>
          <w:rFonts w:ascii="Arial" w:hAnsi="Arial" w:cs="Arial" w:hint="eastAsia"/>
        </w:rPr>
        <w:t>完成</w:t>
      </w:r>
      <w:r>
        <w:rPr>
          <w:rFonts w:hint="eastAsia"/>
        </w:rPr>
        <w:t>popcount(xnor)</w:t>
      </w:r>
      <w:r>
        <w:rPr>
          <w:rFonts w:hint="eastAsia"/>
        </w:rPr>
        <w:t>和</w:t>
      </w:r>
      <w:r>
        <w:rPr>
          <w:rFonts w:ascii="Arial" w:hAnsi="Arial" w:cs="Arial" w:hint="eastAsia"/>
        </w:rPr>
        <w:t>累加计算；图</w:t>
      </w:r>
      <w:r>
        <w:rPr>
          <w:rFonts w:ascii="Arial" w:hAnsi="Arial" w:cs="Arial" w:hint="eastAsia"/>
        </w:rPr>
        <w:t xml:space="preserve"> </w:t>
      </w:r>
      <w:r>
        <w:rPr>
          <w:rFonts w:ascii="Arial" w:hAnsi="Arial" w:cs="Arial" w:hint="eastAsia"/>
        </w:rPr>
        <w:t>表示矩</w:t>
      </w:r>
      <w:r>
        <w:rPr>
          <w:rFonts w:hint="eastAsia"/>
        </w:rPr>
        <w:t>阵</w:t>
      </w:r>
      <w:r>
        <w:rPr>
          <w:rFonts w:hint="eastAsia"/>
        </w:rPr>
        <w:t>A</w:t>
      </w:r>
      <w:r>
        <w:rPr>
          <w:rFonts w:hint="eastAsia"/>
        </w:rPr>
        <w:t>、</w:t>
      </w:r>
      <w:r>
        <w:rPr>
          <w:rFonts w:hint="eastAsia"/>
        </w:rPr>
        <w:t>B</w:t>
      </w:r>
      <w:r>
        <w:rPr>
          <w:rFonts w:hint="eastAsia"/>
        </w:rPr>
        <w:t>的</w:t>
      </w:r>
      <w:r>
        <w:rPr>
          <w:rFonts w:ascii="Arial" w:hAnsi="Arial" w:cs="Arial" w:hint="eastAsia"/>
        </w:rPr>
        <w:t>计算结果依次进</w:t>
      </w:r>
      <w:r>
        <w:rPr>
          <w:rFonts w:hint="eastAsia"/>
        </w:rPr>
        <w:t>入</w:t>
      </w:r>
      <w:r>
        <w:rPr>
          <w:rFonts w:hint="eastAsia"/>
        </w:rPr>
        <w:t>Accumulator</w:t>
      </w:r>
      <w:r>
        <w:rPr>
          <w:rFonts w:hint="eastAsia"/>
        </w:rPr>
        <w:t>并被按行读取返回</w:t>
      </w:r>
      <w:r>
        <w:rPr>
          <w:rFonts w:hint="eastAsia"/>
        </w:rPr>
        <w:t>DRAM</w:t>
      </w:r>
      <w:r>
        <w:rPr>
          <w:rFonts w:hint="eastAsia"/>
        </w:rPr>
        <w:t>或进入</w:t>
      </w:r>
      <w:r>
        <w:rPr>
          <w:rFonts w:hint="eastAsia"/>
        </w:rPr>
        <w:t>Compare Splicer</w:t>
      </w:r>
      <w:r>
        <w:rPr>
          <w:rFonts w:hint="eastAsia"/>
        </w:rPr>
        <w:t>模块；图</w:t>
      </w:r>
      <w:r>
        <w:rPr>
          <w:rFonts w:hint="eastAsia"/>
        </w:rPr>
        <w:t xml:space="preserve"> </w:t>
      </w:r>
      <w:r>
        <w:rPr>
          <w:rFonts w:hint="eastAsia"/>
        </w:rPr>
        <w:t>表示</w:t>
      </w:r>
      <w:r>
        <w:rPr>
          <w:rFonts w:ascii="Arial" w:hAnsi="Arial" w:cs="Arial" w:hint="eastAsia"/>
        </w:rPr>
        <w:t>上述的计算结果经过阈值比较</w:t>
      </w:r>
      <w:r>
        <w:rPr>
          <w:rFonts w:ascii="Arial" w:hAnsi="Arial" w:cs="Arial" w:hint="eastAsia"/>
        </w:rPr>
        <w:t>-</w:t>
      </w:r>
      <w:r>
        <w:rPr>
          <w:rFonts w:ascii="Arial" w:hAnsi="Arial" w:cs="Arial" w:hint="eastAsia"/>
        </w:rPr>
        <w:t>拼接计算后</w:t>
      </w:r>
      <w:r>
        <w:rPr>
          <w:rFonts w:hint="eastAsia"/>
        </w:rPr>
        <w:t>返回</w:t>
      </w:r>
      <w:r>
        <w:rPr>
          <w:rFonts w:hint="eastAsia"/>
        </w:rPr>
        <w:t>DRAM</w:t>
      </w:r>
      <w:r>
        <w:rPr>
          <w:rFonts w:hint="eastAsia"/>
        </w:rPr>
        <w:t>。</w:t>
      </w:r>
    </w:p>
    <w:p w14:paraId="241C57A0" w14:textId="77777777" w:rsidR="00997F4D" w:rsidRDefault="00000000">
      <w:pPr>
        <w:rPr>
          <w:rFonts w:ascii="Arial" w:hAnsi="Arial" w:cs="Arial"/>
        </w:rPr>
      </w:pPr>
      <w:r>
        <w:rPr>
          <w:noProof/>
        </w:rPr>
        <w:drawing>
          <wp:inline distT="0" distB="0" distL="114300" distR="114300" wp14:anchorId="57C58A64" wp14:editId="505B079A">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92"/>
                    <a:stretch>
                      <a:fillRect/>
                    </a:stretch>
                  </pic:blipFill>
                  <pic:spPr>
                    <a:xfrm>
                      <a:off x="0" y="0"/>
                      <a:ext cx="5724525" cy="889000"/>
                    </a:xfrm>
                    <a:prstGeom prst="rect">
                      <a:avLst/>
                    </a:prstGeom>
                    <a:noFill/>
                    <a:ln>
                      <a:noFill/>
                    </a:ln>
                  </pic:spPr>
                </pic:pic>
              </a:graphicData>
            </a:graphic>
          </wp:inline>
        </w:drawing>
      </w:r>
    </w:p>
    <w:p w14:paraId="6E5A563C" w14:textId="77777777" w:rsidR="00997F4D" w:rsidRDefault="00000000">
      <w:pPr>
        <w:pStyle w:val="aff2"/>
      </w:pPr>
      <w:r>
        <w:rPr>
          <w:rFonts w:hint="eastAsia"/>
        </w:rPr>
        <w:t>图</w:t>
      </w:r>
      <w:r>
        <w:rPr>
          <w:rFonts w:hint="eastAsia"/>
        </w:rPr>
        <w:t xml:space="preserve"> </w:t>
      </w:r>
      <w:r>
        <w:rPr>
          <w:rFonts w:hint="eastAsia"/>
        </w:rPr>
        <w:t>数据“</w:t>
      </w:r>
      <w:r>
        <w:rPr>
          <w:rFonts w:hint="eastAsia"/>
        </w:rPr>
        <w:t>mvin</w:t>
      </w:r>
      <w:r>
        <w:rPr>
          <w:rFonts w:hint="eastAsia"/>
        </w:rPr>
        <w:t>”至</w:t>
      </w:r>
      <w:r>
        <w:rPr>
          <w:rFonts w:hint="eastAsia"/>
        </w:rPr>
        <w:t>Databuffer</w:t>
      </w:r>
      <w:r>
        <w:rPr>
          <w:rFonts w:hint="eastAsia"/>
        </w:rPr>
        <w:t>并读取进入脉动阵列</w:t>
      </w:r>
    </w:p>
    <w:p w14:paraId="1AAB3615" w14:textId="77777777" w:rsidR="00997F4D" w:rsidRDefault="00000000">
      <w:pPr>
        <w:pStyle w:val="aff2"/>
      </w:pPr>
      <w:r>
        <w:rPr>
          <w:noProof/>
        </w:rPr>
        <w:drawing>
          <wp:inline distT="0" distB="0" distL="114300" distR="114300" wp14:anchorId="4F3F80A7" wp14:editId="52375B1D">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3"/>
                    <a:stretch>
                      <a:fillRect/>
                    </a:stretch>
                  </pic:blipFill>
                  <pic:spPr>
                    <a:xfrm>
                      <a:off x="0" y="0"/>
                      <a:ext cx="5680710" cy="1898650"/>
                    </a:xfrm>
                    <a:prstGeom prst="rect">
                      <a:avLst/>
                    </a:prstGeom>
                    <a:noFill/>
                    <a:ln>
                      <a:noFill/>
                    </a:ln>
                  </pic:spPr>
                </pic:pic>
              </a:graphicData>
            </a:graphic>
          </wp:inline>
        </w:drawing>
      </w:r>
    </w:p>
    <w:p w14:paraId="354687E4" w14:textId="77777777" w:rsidR="00997F4D" w:rsidRDefault="00000000">
      <w:pPr>
        <w:pStyle w:val="aff2"/>
      </w:pPr>
      <w:r>
        <w:rPr>
          <w:rFonts w:hint="eastAsia"/>
        </w:rPr>
        <w:t>图</w:t>
      </w:r>
      <w:r>
        <w:rPr>
          <w:rFonts w:hint="eastAsia"/>
        </w:rPr>
        <w:t xml:space="preserve"> </w:t>
      </w:r>
      <w:r>
        <w:rPr>
          <w:rFonts w:hint="eastAsia"/>
        </w:rPr>
        <w:t>矩阵</w:t>
      </w:r>
      <w:r>
        <w:rPr>
          <w:rFonts w:hint="eastAsia"/>
        </w:rPr>
        <w:t>A</w:t>
      </w:r>
      <w:r>
        <w:rPr>
          <w:rFonts w:hint="eastAsia"/>
        </w:rPr>
        <w:t>、</w:t>
      </w:r>
      <w:r>
        <w:rPr>
          <w:rFonts w:hint="eastAsia"/>
        </w:rPr>
        <w:t>B</w:t>
      </w:r>
      <w:r>
        <w:rPr>
          <w:rFonts w:hint="eastAsia"/>
        </w:rPr>
        <w:t>数据进入脉动阵列并进行计算</w:t>
      </w:r>
    </w:p>
    <w:p w14:paraId="6DD7FB82" w14:textId="77777777" w:rsidR="00997F4D" w:rsidRDefault="00997F4D">
      <w:pPr>
        <w:pStyle w:val="aff2"/>
      </w:pPr>
    </w:p>
    <w:p w14:paraId="11D8A796" w14:textId="77777777" w:rsidR="00997F4D" w:rsidRDefault="00997F4D">
      <w:pPr>
        <w:pStyle w:val="aff2"/>
      </w:pPr>
    </w:p>
    <w:p w14:paraId="3FA1D49F" w14:textId="77777777" w:rsidR="00997F4D" w:rsidRDefault="00000000">
      <w:pPr>
        <w:pStyle w:val="aff2"/>
      </w:pPr>
      <w:r>
        <w:rPr>
          <w:noProof/>
        </w:rPr>
        <w:lastRenderedPageBreak/>
        <w:drawing>
          <wp:inline distT="0" distB="0" distL="114300" distR="114300" wp14:anchorId="30AF3636" wp14:editId="4CBF84D1">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94"/>
                    <a:stretch>
                      <a:fillRect/>
                    </a:stretch>
                  </pic:blipFill>
                  <pic:spPr>
                    <a:xfrm>
                      <a:off x="0" y="0"/>
                      <a:ext cx="5679440" cy="789940"/>
                    </a:xfrm>
                    <a:prstGeom prst="rect">
                      <a:avLst/>
                    </a:prstGeom>
                    <a:noFill/>
                    <a:ln>
                      <a:noFill/>
                    </a:ln>
                  </pic:spPr>
                </pic:pic>
              </a:graphicData>
            </a:graphic>
          </wp:inline>
        </w:drawing>
      </w:r>
    </w:p>
    <w:p w14:paraId="3E66BB44" w14:textId="77777777" w:rsidR="00997F4D" w:rsidRDefault="00000000">
      <w:pPr>
        <w:pStyle w:val="aff2"/>
      </w:pPr>
      <w:r>
        <w:rPr>
          <w:rFonts w:hint="eastAsia"/>
        </w:rPr>
        <w:t>图</w:t>
      </w:r>
      <w:r>
        <w:rPr>
          <w:rFonts w:hint="eastAsia"/>
        </w:rPr>
        <w:t xml:space="preserve">  </w:t>
      </w:r>
      <w:r>
        <w:rPr>
          <w:rFonts w:hint="eastAsia"/>
        </w:rPr>
        <w:t>矩阵</w:t>
      </w:r>
      <w:r>
        <w:rPr>
          <w:rFonts w:hint="eastAsia"/>
        </w:rPr>
        <w:t>C</w:t>
      </w:r>
      <w:r>
        <w:rPr>
          <w:rFonts w:hint="eastAsia"/>
        </w:rPr>
        <w:t>数据从</w:t>
      </w:r>
      <w:r>
        <w:rPr>
          <w:rFonts w:hint="eastAsia"/>
        </w:rPr>
        <w:t>Accumulator</w:t>
      </w:r>
      <w:r>
        <w:rPr>
          <w:rFonts w:hint="eastAsia"/>
        </w:rPr>
        <w:t>中“</w:t>
      </w:r>
      <w:r>
        <w:rPr>
          <w:rFonts w:hint="eastAsia"/>
        </w:rPr>
        <w:t>mvout</w:t>
      </w:r>
      <w:r>
        <w:t>”</w:t>
      </w:r>
    </w:p>
    <w:p w14:paraId="062B01F0" w14:textId="77777777" w:rsidR="00997F4D" w:rsidRDefault="00000000">
      <w:pPr>
        <w:pStyle w:val="aff2"/>
      </w:pPr>
      <w:r>
        <w:rPr>
          <w:noProof/>
        </w:rPr>
        <w:drawing>
          <wp:inline distT="0" distB="0" distL="114300" distR="114300" wp14:anchorId="6A571F8A" wp14:editId="2B61D444">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95"/>
                    <a:stretch>
                      <a:fillRect/>
                    </a:stretch>
                  </pic:blipFill>
                  <pic:spPr>
                    <a:xfrm>
                      <a:off x="0" y="0"/>
                      <a:ext cx="5681980" cy="593090"/>
                    </a:xfrm>
                    <a:prstGeom prst="rect">
                      <a:avLst/>
                    </a:prstGeom>
                    <a:noFill/>
                    <a:ln>
                      <a:noFill/>
                    </a:ln>
                  </pic:spPr>
                </pic:pic>
              </a:graphicData>
            </a:graphic>
          </wp:inline>
        </w:drawing>
      </w:r>
    </w:p>
    <w:p w14:paraId="3AF60CAF" w14:textId="77777777" w:rsidR="00997F4D" w:rsidRDefault="00000000">
      <w:pPr>
        <w:pStyle w:val="aff2"/>
      </w:pPr>
      <w:r>
        <w:rPr>
          <w:rFonts w:hint="eastAsia"/>
        </w:rPr>
        <w:t>图</w:t>
      </w:r>
      <w:r>
        <w:rPr>
          <w:rFonts w:hint="eastAsia"/>
        </w:rPr>
        <w:t xml:space="preserve">  </w:t>
      </w:r>
      <w:r>
        <w:rPr>
          <w:rFonts w:hint="eastAsia"/>
        </w:rPr>
        <w:t>经过</w:t>
      </w:r>
      <w:r>
        <w:rPr>
          <w:rFonts w:hint="eastAsia"/>
        </w:rPr>
        <w:t>Compare Splicer</w:t>
      </w:r>
      <w:r>
        <w:rPr>
          <w:rFonts w:hint="eastAsia"/>
        </w:rPr>
        <w:t>模块的输出</w:t>
      </w:r>
    </w:p>
    <w:p w14:paraId="0C516DC5" w14:textId="77777777" w:rsidR="00997F4D" w:rsidRDefault="00000000">
      <w:pPr>
        <w:numPr>
          <w:ilvl w:val="0"/>
          <w:numId w:val="20"/>
        </w:numPr>
      </w:pPr>
      <w:r>
        <w:rPr>
          <w:rFonts w:hint="eastAsia"/>
        </w:rPr>
        <w:t xml:space="preserve"> </w:t>
      </w:r>
      <w:r>
        <w:rPr>
          <w:rFonts w:hint="eastAsia"/>
        </w:rPr>
        <w:t>矩阵尺寸为</w:t>
      </w:r>
      <w:r>
        <w:rPr>
          <w:rFonts w:hint="eastAsia"/>
        </w:rPr>
        <w:t>9</w:t>
      </w:r>
      <w:r>
        <w:t>×</w:t>
      </w:r>
      <w:r>
        <w:rPr>
          <w:rFonts w:hint="eastAsia"/>
        </w:rPr>
        <w:t>16</w:t>
      </w:r>
      <w:r>
        <w:rPr>
          <w:rFonts w:hint="eastAsia"/>
        </w:rPr>
        <w:t>的矩阵运算</w:t>
      </w:r>
    </w:p>
    <w:p w14:paraId="2AECCA07" w14:textId="77777777" w:rsidR="00997F4D"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9</w:t>
      </w:r>
      <w:r>
        <w:t>×</w:t>
      </w:r>
      <w:r>
        <w:rPr>
          <w:rFonts w:hint="eastAsia"/>
        </w:rPr>
        <w:t>16</w:t>
      </w:r>
      <w:r>
        <w:rPr>
          <w:rFonts w:hint="eastAsia"/>
        </w:rPr>
        <w:t>，即卷积核大小为</w:t>
      </w:r>
      <w:r>
        <w:rPr>
          <w:rFonts w:hint="eastAsia"/>
        </w:rPr>
        <w:t>3</w:t>
      </w:r>
      <w:r>
        <w:t>×</w:t>
      </w:r>
      <w:r>
        <w:rPr>
          <w:rFonts w:hint="eastAsia"/>
        </w:rPr>
        <w:t>3</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9</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如下图所示，波形文件不做展示：</w:t>
      </w:r>
    </w:p>
    <w:p w14:paraId="590F2F81" w14:textId="77777777" w:rsidR="00997F4D" w:rsidRDefault="00000000">
      <w:pPr>
        <w:ind w:firstLine="480"/>
      </w:pPr>
      <w:r>
        <w:rPr>
          <w:rFonts w:hint="eastAsia"/>
        </w:rPr>
        <w:t>测试步骤与上述测试步骤相同，进行结果比对后可知计算结果正确，表明协处理器可以准确地完成卷积核大小为</w:t>
      </w:r>
      <w:r>
        <w:rPr>
          <w:rFonts w:hint="eastAsia"/>
        </w:rPr>
        <w:t>3</w:t>
      </w:r>
      <w:r>
        <w:t>×</w:t>
      </w:r>
      <w:r>
        <w:rPr>
          <w:rFonts w:hint="eastAsia"/>
        </w:rPr>
        <w:t>3</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369E5436" w14:textId="77777777" w:rsidR="00997F4D" w:rsidRDefault="00000000">
      <w:pPr>
        <w:rPr>
          <w:rFonts w:ascii="Arial" w:hAnsi="Arial" w:cs="Arial"/>
        </w:rPr>
      </w:pPr>
      <w:r>
        <w:rPr>
          <w:noProof/>
        </w:rPr>
        <w:drawing>
          <wp:inline distT="0" distB="0" distL="114300" distR="114300" wp14:anchorId="6318F417" wp14:editId="4F5909D2">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96"/>
                    <a:srcRect/>
                    <a:stretch>
                      <a:fillRect/>
                    </a:stretch>
                  </pic:blipFill>
                  <pic:spPr>
                    <a:xfrm>
                      <a:off x="0" y="0"/>
                      <a:ext cx="5749925" cy="2419985"/>
                    </a:xfrm>
                    <a:prstGeom prst="rect">
                      <a:avLst/>
                    </a:prstGeom>
                    <a:noFill/>
                    <a:ln>
                      <a:noFill/>
                    </a:ln>
                  </pic:spPr>
                </pic:pic>
              </a:graphicData>
            </a:graphic>
          </wp:inline>
        </w:drawing>
      </w:r>
    </w:p>
    <w:p w14:paraId="7311681E" w14:textId="77777777" w:rsidR="00997F4D"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部分数据</w:t>
      </w:r>
    </w:p>
    <w:p w14:paraId="7DD43231" w14:textId="77777777" w:rsidR="00997F4D" w:rsidRDefault="00000000">
      <w:pPr>
        <w:jc w:val="center"/>
      </w:pPr>
      <w:r>
        <w:rPr>
          <w:noProof/>
        </w:rPr>
        <w:lastRenderedPageBreak/>
        <w:drawing>
          <wp:inline distT="0" distB="0" distL="114300" distR="114300" wp14:anchorId="25DA939C" wp14:editId="4D5D84BD">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97"/>
                    <a:srcRect b="20479"/>
                    <a:stretch>
                      <a:fillRect/>
                    </a:stretch>
                  </pic:blipFill>
                  <pic:spPr>
                    <a:xfrm>
                      <a:off x="0" y="0"/>
                      <a:ext cx="5429250" cy="2317750"/>
                    </a:xfrm>
                    <a:prstGeom prst="rect">
                      <a:avLst/>
                    </a:prstGeom>
                    <a:noFill/>
                    <a:ln>
                      <a:noFill/>
                    </a:ln>
                  </pic:spPr>
                </pic:pic>
              </a:graphicData>
            </a:graphic>
          </wp:inline>
        </w:drawing>
      </w:r>
    </w:p>
    <w:p w14:paraId="50968633" w14:textId="77777777" w:rsidR="00997F4D" w:rsidRDefault="00000000">
      <w:pPr>
        <w:pStyle w:val="aff2"/>
      </w:pPr>
      <w:r>
        <w:rPr>
          <w:rFonts w:hint="eastAsia"/>
        </w:rPr>
        <w:t>图</w:t>
      </w:r>
      <w:r>
        <w:rPr>
          <w:rFonts w:hint="eastAsia"/>
        </w:rPr>
        <w:t xml:space="preserve"> </w:t>
      </w:r>
      <w:r>
        <w:rPr>
          <w:rFonts w:hint="eastAsia"/>
        </w:rPr>
        <w:t>输入矩阵</w:t>
      </w:r>
      <w:r>
        <w:rPr>
          <w:rFonts w:hint="eastAsia"/>
        </w:rPr>
        <w:t>B</w:t>
      </w:r>
      <w:r>
        <w:rPr>
          <w:rFonts w:hint="eastAsia"/>
        </w:rPr>
        <w:t>部分数据</w:t>
      </w:r>
    </w:p>
    <w:p w14:paraId="39A72ADE" w14:textId="77777777" w:rsidR="00997F4D" w:rsidRDefault="00000000">
      <w:pPr>
        <w:jc w:val="center"/>
        <w:rPr>
          <w:rFonts w:ascii="Arial" w:hAnsi="Arial" w:cs="Arial"/>
        </w:rPr>
      </w:pPr>
      <w:r>
        <w:rPr>
          <w:noProof/>
        </w:rPr>
        <w:drawing>
          <wp:inline distT="0" distB="0" distL="114300" distR="114300" wp14:anchorId="17BA21ED" wp14:editId="5AB43DB7">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98"/>
                    <a:srcRect/>
                    <a:stretch>
                      <a:fillRect/>
                    </a:stretch>
                  </pic:blipFill>
                  <pic:spPr>
                    <a:xfrm>
                      <a:off x="0" y="0"/>
                      <a:ext cx="5438775" cy="2276475"/>
                    </a:xfrm>
                    <a:prstGeom prst="rect">
                      <a:avLst/>
                    </a:prstGeom>
                    <a:noFill/>
                    <a:ln>
                      <a:noFill/>
                    </a:ln>
                  </pic:spPr>
                </pic:pic>
              </a:graphicData>
            </a:graphic>
          </wp:inline>
        </w:drawing>
      </w:r>
    </w:p>
    <w:p w14:paraId="5D246668" w14:textId="77777777" w:rsidR="00997F4D"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w:t>
      </w:r>
    </w:p>
    <w:p w14:paraId="587982DD" w14:textId="77777777" w:rsidR="00997F4D" w:rsidRDefault="00000000">
      <w:pPr>
        <w:jc w:val="center"/>
        <w:rPr>
          <w:rFonts w:ascii="Arial" w:hAnsi="Arial" w:cs="Arial"/>
        </w:rPr>
      </w:pPr>
      <w:r>
        <w:rPr>
          <w:noProof/>
        </w:rPr>
        <w:drawing>
          <wp:inline distT="0" distB="0" distL="114300" distR="114300" wp14:anchorId="4FB06D4C" wp14:editId="3E5DD1F4">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99"/>
                    <a:stretch>
                      <a:fillRect/>
                    </a:stretch>
                  </pic:blipFill>
                  <pic:spPr>
                    <a:xfrm>
                      <a:off x="0" y="0"/>
                      <a:ext cx="5438775" cy="485775"/>
                    </a:xfrm>
                    <a:prstGeom prst="rect">
                      <a:avLst/>
                    </a:prstGeom>
                    <a:noFill/>
                    <a:ln>
                      <a:noFill/>
                    </a:ln>
                  </pic:spPr>
                </pic:pic>
              </a:graphicData>
            </a:graphic>
          </wp:inline>
        </w:drawing>
      </w:r>
    </w:p>
    <w:p w14:paraId="489E4561" w14:textId="77777777" w:rsidR="00997F4D"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7AD8860F" w14:textId="77777777" w:rsidR="00997F4D" w:rsidRDefault="00000000">
      <w:pPr>
        <w:numPr>
          <w:ilvl w:val="0"/>
          <w:numId w:val="20"/>
        </w:numPr>
      </w:pPr>
      <w:r>
        <w:rPr>
          <w:rFonts w:hint="eastAsia"/>
        </w:rPr>
        <w:t xml:space="preserve"> </w:t>
      </w:r>
      <w:r>
        <w:rPr>
          <w:rFonts w:hint="eastAsia"/>
        </w:rPr>
        <w:t>矩阵尺寸为</w:t>
      </w:r>
      <w:r>
        <w:rPr>
          <w:rFonts w:hint="eastAsia"/>
        </w:rPr>
        <w:t>1</w:t>
      </w:r>
      <w:r>
        <w:t>×</w:t>
      </w:r>
      <w:r>
        <w:rPr>
          <w:rFonts w:hint="eastAsia"/>
        </w:rPr>
        <w:t>16</w:t>
      </w:r>
      <w:r>
        <w:rPr>
          <w:rFonts w:hint="eastAsia"/>
        </w:rPr>
        <w:t>的矩阵运算</w:t>
      </w:r>
    </w:p>
    <w:p w14:paraId="5F9BD5E6" w14:textId="77777777" w:rsidR="00997F4D"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w:t>
      </w:r>
      <w:r>
        <w:t>×</w:t>
      </w:r>
      <w:r>
        <w:rPr>
          <w:rFonts w:hint="eastAsia"/>
        </w:rPr>
        <w:t>16</w:t>
      </w:r>
      <w:r>
        <w:rPr>
          <w:rFonts w:hint="eastAsia"/>
        </w:rPr>
        <w:t>，即卷积核大小为</w:t>
      </w:r>
      <w:r>
        <w:rPr>
          <w:rFonts w:hint="eastAsia"/>
        </w:rPr>
        <w:t>1</w:t>
      </w:r>
      <w:r>
        <w:t>×</w:t>
      </w:r>
      <w:r>
        <w:rPr>
          <w:rFonts w:hint="eastAsia"/>
        </w:rPr>
        <w:t>1</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1</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数据、波形文件在此不做展示，测试步骤与上述测试步骤相同，进行结果比对后可知计算结果正确，表明协处理器可以准确地完成卷积核大小为</w:t>
      </w:r>
      <w:r>
        <w:rPr>
          <w:rFonts w:hint="eastAsia"/>
        </w:rPr>
        <w:t>1</w:t>
      </w:r>
      <w:r>
        <w:t>×</w:t>
      </w:r>
      <w:r>
        <w:rPr>
          <w:rFonts w:hint="eastAsia"/>
        </w:rPr>
        <w:t>1</w:t>
      </w:r>
      <w:r>
        <w:rPr>
          <w:rFonts w:hint="eastAsia"/>
        </w:rPr>
        <w:t>情况下的二</w:t>
      </w:r>
      <w:r>
        <w:rPr>
          <w:rFonts w:hint="eastAsia"/>
        </w:rPr>
        <w:lastRenderedPageBreak/>
        <w:t>值复数的卷积计算，且可以同时完成</w:t>
      </w:r>
      <w:r>
        <w:rPr>
          <w:rFonts w:hint="eastAsia"/>
        </w:rPr>
        <w:t>16</w:t>
      </w:r>
      <w:r>
        <w:rPr>
          <w:rFonts w:hint="eastAsia"/>
        </w:rPr>
        <w:t>个卷积核的</w:t>
      </w:r>
      <w:r>
        <w:rPr>
          <w:rFonts w:hint="eastAsia"/>
        </w:rPr>
        <w:t>16</w:t>
      </w:r>
      <w:r>
        <w:rPr>
          <w:rFonts w:hint="eastAsia"/>
        </w:rPr>
        <w:t>个通道的计算。</w:t>
      </w:r>
    </w:p>
    <w:p w14:paraId="7869BA7C" w14:textId="77777777" w:rsidR="00997F4D" w:rsidRDefault="00000000">
      <w:pPr>
        <w:numPr>
          <w:ilvl w:val="0"/>
          <w:numId w:val="20"/>
        </w:numPr>
      </w:pPr>
      <w:r>
        <w:rPr>
          <w:rFonts w:hint="eastAsia"/>
        </w:rPr>
        <w:t xml:space="preserve"> LLIE-cBNN</w:t>
      </w:r>
      <w:r>
        <w:rPr>
          <w:rFonts w:hint="eastAsia"/>
        </w:rPr>
        <w:t>算法验证</w:t>
      </w:r>
    </w:p>
    <w:p w14:paraId="0B241066" w14:textId="77777777" w:rsidR="00997F4D" w:rsidRDefault="00000000">
      <w:pPr>
        <w:ind w:firstLine="480"/>
      </w:pPr>
      <w:r>
        <w:rPr>
          <w:rFonts w:hint="eastAsia"/>
        </w:rPr>
        <w:t>LLIE-cBNN</w:t>
      </w:r>
      <w:r>
        <w:rPr>
          <w:rFonts w:hint="eastAsia"/>
        </w:rPr>
        <w:t>算法是武汉似然技术有限公司提出的一种实时、轻</w:t>
      </w:r>
      <w:proofErr w:type="gramStart"/>
      <w:r>
        <w:rPr>
          <w:rFonts w:hint="eastAsia"/>
        </w:rPr>
        <w:t>量型二值</w:t>
      </w:r>
      <w:proofErr w:type="gramEnd"/>
      <w:r>
        <w:rPr>
          <w:rFonts w:hint="eastAsia"/>
        </w:rPr>
        <w:t>微光图像增强算法，可以在各类不同的灯光条件包括不均匀和弱光情况对图像</w:t>
      </w:r>
      <w:proofErr w:type="gramStart"/>
      <w:r>
        <w:rPr>
          <w:rFonts w:hint="eastAsia"/>
        </w:rPr>
        <w:t>进行提亮处理</w:t>
      </w:r>
      <w:proofErr w:type="gramEnd"/>
      <w:r>
        <w:rPr>
          <w:rFonts w:hint="eastAsia"/>
        </w:rPr>
        <w:t>，我们首先将算法推广到</w:t>
      </w:r>
      <w:r>
        <w:rPr>
          <w:rFonts w:hint="eastAsia"/>
        </w:rPr>
        <w:t>BCNN</w:t>
      </w:r>
      <w:r>
        <w:rPr>
          <w:rFonts w:hint="eastAsia"/>
        </w:rPr>
        <w:t>，训练得到最优权重参数，并将参数加载至协处理器的片上存储；之后利用</w:t>
      </w:r>
      <w:r>
        <w:rPr>
          <w:rFonts w:hint="eastAsia"/>
        </w:rPr>
        <w:t>C</w:t>
      </w:r>
      <w:r>
        <w:rPr>
          <w:rFonts w:hint="eastAsia"/>
        </w:rPr>
        <w:t>运行</w:t>
      </w:r>
      <w:proofErr w:type="gramStart"/>
      <w:r>
        <w:rPr>
          <w:rFonts w:hint="eastAsia"/>
        </w:rPr>
        <w:t>库实现</w:t>
      </w:r>
      <w:proofErr w:type="gramEnd"/>
      <w:r>
        <w:rPr>
          <w:rFonts w:hint="eastAsia"/>
        </w:rPr>
        <w:t>了</w:t>
      </w:r>
      <w:r>
        <w:rPr>
          <w:rFonts w:hint="eastAsia"/>
        </w:rPr>
        <w:t>LLIE-cBNN</w:t>
      </w:r>
      <w:r>
        <w:rPr>
          <w:rFonts w:hint="eastAsia"/>
        </w:rPr>
        <w:t>算法，并联合仿真得到图像增强后的结果，如下图</w:t>
      </w:r>
      <w:r>
        <w:rPr>
          <w:rFonts w:hint="eastAsia"/>
        </w:rPr>
        <w:t xml:space="preserve"> </w:t>
      </w:r>
      <w:r>
        <w:rPr>
          <w:rFonts w:hint="eastAsia"/>
        </w:rPr>
        <w:t>所示：</w:t>
      </w:r>
    </w:p>
    <w:p w14:paraId="0195DB85" w14:textId="77777777" w:rsidR="00997F4D" w:rsidRDefault="00000000">
      <w:pPr>
        <w:jc w:val="center"/>
      </w:pPr>
      <w:r>
        <w:rPr>
          <w:noProof/>
        </w:rPr>
        <w:drawing>
          <wp:inline distT="0" distB="0" distL="114300" distR="114300" wp14:anchorId="304C5336" wp14:editId="7B2102B9">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0"/>
                    <a:stretch>
                      <a:fillRect/>
                    </a:stretch>
                  </pic:blipFill>
                  <pic:spPr>
                    <a:xfrm>
                      <a:off x="0" y="0"/>
                      <a:ext cx="4881245" cy="3324225"/>
                    </a:xfrm>
                    <a:prstGeom prst="rect">
                      <a:avLst/>
                    </a:prstGeom>
                    <a:noFill/>
                    <a:ln>
                      <a:noFill/>
                    </a:ln>
                  </pic:spPr>
                </pic:pic>
              </a:graphicData>
            </a:graphic>
          </wp:inline>
        </w:drawing>
      </w:r>
    </w:p>
    <w:p w14:paraId="6D133536" w14:textId="77777777" w:rsidR="00997F4D" w:rsidRDefault="00000000">
      <w:pPr>
        <w:pStyle w:val="aff2"/>
      </w:pPr>
      <w:r>
        <w:rPr>
          <w:rFonts w:hint="eastAsia"/>
        </w:rPr>
        <w:t>图</w:t>
      </w:r>
      <w:r>
        <w:rPr>
          <w:rFonts w:hint="eastAsia"/>
        </w:rPr>
        <w:t>LLIE-cBNN</w:t>
      </w:r>
      <w:r>
        <w:rPr>
          <w:rFonts w:hint="eastAsia"/>
        </w:rPr>
        <w:t>图像对比（图</w:t>
      </w:r>
      <w:r>
        <w:rPr>
          <w:rFonts w:hint="eastAsia"/>
        </w:rPr>
        <w:t>a</w:t>
      </w:r>
      <w:r>
        <w:rPr>
          <w:rFonts w:hint="eastAsia"/>
        </w:rPr>
        <w:t>为原始图片，图</w:t>
      </w:r>
      <w:r>
        <w:rPr>
          <w:rFonts w:hint="eastAsia"/>
        </w:rPr>
        <w:t>b</w:t>
      </w:r>
      <w:r>
        <w:rPr>
          <w:rFonts w:hint="eastAsia"/>
        </w:rPr>
        <w:t>为全精度</w:t>
      </w:r>
      <w:r>
        <w:rPr>
          <w:rFonts w:hint="eastAsia"/>
        </w:rPr>
        <w:t>DNN</w:t>
      </w:r>
      <w:r>
        <w:rPr>
          <w:rFonts w:hint="eastAsia"/>
        </w:rPr>
        <w:t>算法增强后结果，</w:t>
      </w:r>
    </w:p>
    <w:p w14:paraId="14ED45CB" w14:textId="77777777" w:rsidR="00997F4D" w:rsidRDefault="00000000">
      <w:pPr>
        <w:pStyle w:val="aff2"/>
      </w:pPr>
      <w:r>
        <w:rPr>
          <w:rFonts w:hint="eastAsia"/>
        </w:rPr>
        <w:t>图</w:t>
      </w:r>
      <w:r>
        <w:rPr>
          <w:rFonts w:hint="eastAsia"/>
        </w:rPr>
        <w:t>c</w:t>
      </w:r>
      <w:r>
        <w:rPr>
          <w:rFonts w:hint="eastAsia"/>
        </w:rPr>
        <w:t>为</w:t>
      </w:r>
      <w:r>
        <w:rPr>
          <w:rFonts w:hint="eastAsia"/>
        </w:rPr>
        <w:t>BNN</w:t>
      </w:r>
      <w:r>
        <w:rPr>
          <w:rFonts w:hint="eastAsia"/>
        </w:rPr>
        <w:t>算法增强后结果，图</w:t>
      </w:r>
      <w:r>
        <w:rPr>
          <w:rFonts w:hint="eastAsia"/>
        </w:rPr>
        <w:t>d</w:t>
      </w:r>
      <w:r>
        <w:rPr>
          <w:rFonts w:hint="eastAsia"/>
        </w:rPr>
        <w:t>为</w:t>
      </w:r>
      <w:r>
        <w:rPr>
          <w:rFonts w:hint="eastAsia"/>
        </w:rPr>
        <w:t>BCNN</w:t>
      </w:r>
      <w:r>
        <w:rPr>
          <w:rFonts w:hint="eastAsia"/>
        </w:rPr>
        <w:t>算法增强后结果）</w:t>
      </w:r>
    </w:p>
    <w:p w14:paraId="6D9B2E6C" w14:textId="77777777" w:rsidR="00997F4D" w:rsidRDefault="00000000">
      <w:pPr>
        <w:ind w:firstLine="480"/>
        <w:rPr>
          <w:rFonts w:ascii="Arial" w:hAnsi="Arial" w:cs="Arial"/>
        </w:rPr>
      </w:pPr>
      <w:r>
        <w:rPr>
          <w:rFonts w:ascii="Arial" w:hAnsi="Arial" w:cs="Arial" w:hint="eastAsia"/>
        </w:rPr>
        <w:t>综上所测，我们判定本次设计的面</w:t>
      </w:r>
      <w:r>
        <w:rPr>
          <w:rFonts w:hint="eastAsia"/>
        </w:rPr>
        <w:t>向</w:t>
      </w:r>
      <w:r>
        <w:rPr>
          <w:rFonts w:hint="eastAsia"/>
        </w:rPr>
        <w:t>BCNN</w:t>
      </w:r>
      <w:r>
        <w:rPr>
          <w:rFonts w:hint="eastAsia"/>
        </w:rPr>
        <w:t>的专用加速器可以准确有效地完成</w:t>
      </w:r>
      <w:r>
        <w:rPr>
          <w:rFonts w:hint="eastAsia"/>
        </w:rPr>
        <w:t>BCNN</w:t>
      </w:r>
      <w:r>
        <w:rPr>
          <w:rFonts w:hint="eastAsia"/>
        </w:rPr>
        <w:t>算法的加速任务。</w:t>
      </w:r>
    </w:p>
    <w:p w14:paraId="7550CF7B" w14:textId="77777777" w:rsidR="00997F4D" w:rsidRDefault="00000000">
      <w:pPr>
        <w:pStyle w:val="2"/>
        <w:rPr>
          <w:rFonts w:eastAsia="宋体"/>
          <w:bCs w:val="0"/>
          <w:sz w:val="24"/>
          <w:szCs w:val="24"/>
        </w:rPr>
      </w:pPr>
      <w:bookmarkStart w:id="163" w:name="_Toc996"/>
      <w:r>
        <w:rPr>
          <w:rFonts w:eastAsia="宋体" w:hint="eastAsia"/>
          <w:bCs w:val="0"/>
          <w:sz w:val="24"/>
          <w:szCs w:val="24"/>
        </w:rPr>
        <w:t>性能评估</w:t>
      </w:r>
      <w:bookmarkEnd w:id="163"/>
    </w:p>
    <w:p w14:paraId="38349167" w14:textId="77777777" w:rsidR="00997F4D" w:rsidRDefault="00000000">
      <w:pPr>
        <w:ind w:firstLine="480"/>
      </w:pPr>
      <w:r>
        <w:rPr>
          <w:rFonts w:hint="eastAsia"/>
        </w:rPr>
        <w:t>本次性能评估使用了创龙</w:t>
      </w:r>
      <w:r>
        <w:t>TLZ7xH-EVM</w:t>
      </w:r>
      <w:r>
        <w:rPr>
          <w:rFonts w:hint="eastAsia"/>
        </w:rPr>
        <w:t>开发板（如图</w:t>
      </w:r>
      <w:r>
        <w:rPr>
          <w:rFonts w:hint="eastAsia"/>
        </w:rPr>
        <w:t xml:space="preserve"> </w:t>
      </w:r>
      <w:r>
        <w:rPr>
          <w:rFonts w:hint="eastAsia"/>
        </w:rPr>
        <w:t>所示）和</w:t>
      </w:r>
      <w:r>
        <w:rPr>
          <w:rFonts w:hint="eastAsia"/>
        </w:rPr>
        <w:t xml:space="preserve">Vivado </w:t>
      </w:r>
      <w:r>
        <w:rPr>
          <w:rFonts w:hint="eastAsia"/>
        </w:rPr>
        <w:t>设计套件。其中</w:t>
      </w:r>
      <w:r>
        <w:t>TLZ7xH-EVM</w:t>
      </w:r>
      <w:r>
        <w:rPr>
          <w:rFonts w:hint="eastAsia"/>
        </w:rPr>
        <w:t>开发板基于创龙</w:t>
      </w:r>
      <w:r>
        <w:rPr>
          <w:rFonts w:hint="eastAsia"/>
        </w:rPr>
        <w:t>SOM-TLZ7xH</w:t>
      </w:r>
      <w:r>
        <w:rPr>
          <w:rFonts w:hint="eastAsia"/>
        </w:rPr>
        <w:t>核心板（如图</w:t>
      </w:r>
      <w:r>
        <w:rPr>
          <w:rFonts w:hint="eastAsia"/>
        </w:rPr>
        <w:t xml:space="preserve"> </w:t>
      </w:r>
      <w:r>
        <w:rPr>
          <w:rFonts w:hint="eastAsia"/>
        </w:rPr>
        <w:t>所示）设计，</w:t>
      </w:r>
      <w:proofErr w:type="gramStart"/>
      <w:r>
        <w:rPr>
          <w:rFonts w:hint="eastAsia"/>
        </w:rPr>
        <w:t>该核心板</w:t>
      </w:r>
      <w:proofErr w:type="gramEnd"/>
      <w:r>
        <w:rPr>
          <w:rFonts w:hint="eastAsia"/>
        </w:rPr>
        <w:t>是一款基于</w:t>
      </w:r>
      <w:r>
        <w:rPr>
          <w:rFonts w:hint="eastAsia"/>
        </w:rPr>
        <w:t xml:space="preserve">Xilinx Zynq-7000 </w:t>
      </w:r>
      <w:r>
        <w:rPr>
          <w:rFonts w:hint="eastAsia"/>
        </w:rPr>
        <w:t>系列</w:t>
      </w:r>
      <w:r>
        <w:rPr>
          <w:rFonts w:hint="eastAsia"/>
        </w:rPr>
        <w:t>XC7Z045/XC7Z100</w:t>
      </w:r>
      <w:r>
        <w:rPr>
          <w:rFonts w:hint="eastAsia"/>
        </w:rPr>
        <w:t>高性能处理器设计的异构多</w:t>
      </w:r>
      <w:r>
        <w:rPr>
          <w:rFonts w:hint="eastAsia"/>
        </w:rPr>
        <w:lastRenderedPageBreak/>
        <w:t>核</w:t>
      </w:r>
      <w:r>
        <w:rPr>
          <w:rFonts w:hint="eastAsia"/>
        </w:rPr>
        <w:t xml:space="preserve"> SoC</w:t>
      </w:r>
      <w:r>
        <w:rPr>
          <w:rFonts w:hint="eastAsia"/>
        </w:rPr>
        <w:t>，处理器集成</w:t>
      </w:r>
      <w:r>
        <w:rPr>
          <w:rFonts w:hint="eastAsia"/>
        </w:rPr>
        <w:t xml:space="preserve"> PS </w:t>
      </w:r>
      <w:proofErr w:type="gramStart"/>
      <w:r>
        <w:rPr>
          <w:rFonts w:hint="eastAsia"/>
        </w:rPr>
        <w:t>端双核</w:t>
      </w:r>
      <w:proofErr w:type="gramEnd"/>
      <w:r>
        <w:rPr>
          <w:rFonts w:hint="eastAsia"/>
        </w:rPr>
        <w:t xml:space="preserve">ARM Cortex-A9 + PL </w:t>
      </w:r>
      <w:r>
        <w:rPr>
          <w:rFonts w:hint="eastAsia"/>
        </w:rPr>
        <w:t>端</w:t>
      </w:r>
      <w:r>
        <w:rPr>
          <w:rFonts w:hint="eastAsia"/>
        </w:rPr>
        <w:t xml:space="preserve"> Kintex-7</w:t>
      </w:r>
      <w:r>
        <w:rPr>
          <w:rFonts w:hint="eastAsia"/>
        </w:rPr>
        <w:t>架构</w:t>
      </w:r>
      <w:r>
        <w:rPr>
          <w:rFonts w:hint="eastAsia"/>
        </w:rPr>
        <w:t>28nm</w:t>
      </w:r>
      <w:r>
        <w:rPr>
          <w:rFonts w:hint="eastAsia"/>
        </w:rPr>
        <w:t>可编程逻辑资源。</w:t>
      </w:r>
      <w:r>
        <w:rPr>
          <w:rFonts w:hint="eastAsia"/>
        </w:rPr>
        <w:t xml:space="preserve">Vivado </w:t>
      </w:r>
      <w:r>
        <w:rPr>
          <w:rFonts w:hint="eastAsia"/>
        </w:rPr>
        <w:t>设计套件由</w:t>
      </w:r>
      <w:r>
        <w:rPr>
          <w:rFonts w:hint="eastAsia"/>
        </w:rPr>
        <w:t>Xilinx</w:t>
      </w:r>
      <w:r>
        <w:rPr>
          <w:rFonts w:hint="eastAsia"/>
        </w:rPr>
        <w:t>公司推出，主要用于</w:t>
      </w:r>
      <w:r>
        <w:rPr>
          <w:rFonts w:hint="eastAsia"/>
        </w:rPr>
        <w:t>FPGA</w:t>
      </w:r>
      <w:r>
        <w:rPr>
          <w:rFonts w:hint="eastAsia"/>
        </w:rPr>
        <w:t>平台的开发和调试，其中包括</w:t>
      </w:r>
      <w:r>
        <w:rPr>
          <w:rFonts w:hint="eastAsia"/>
        </w:rPr>
        <w:t>RTL</w:t>
      </w:r>
      <w:r>
        <w:rPr>
          <w:rFonts w:hint="eastAsia"/>
        </w:rPr>
        <w:t>代码综合、资源评估、布局布线、生成比特流等功能。</w:t>
      </w:r>
    </w:p>
    <w:p w14:paraId="53BAEFAA" w14:textId="77777777" w:rsidR="00997F4D" w:rsidRDefault="00000000">
      <w:pPr>
        <w:jc w:val="center"/>
      </w:pPr>
      <w:r>
        <w:rPr>
          <w:noProof/>
        </w:rPr>
        <w:drawing>
          <wp:inline distT="0" distB="0" distL="114300" distR="114300" wp14:anchorId="3C7277AE" wp14:editId="0E662D73">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101"/>
                    <a:stretch>
                      <a:fillRect/>
                    </a:stretch>
                  </pic:blipFill>
                  <pic:spPr>
                    <a:xfrm>
                      <a:off x="0" y="0"/>
                      <a:ext cx="4352925" cy="2229485"/>
                    </a:xfrm>
                    <a:prstGeom prst="rect">
                      <a:avLst/>
                    </a:prstGeom>
                    <a:noFill/>
                    <a:ln>
                      <a:noFill/>
                    </a:ln>
                  </pic:spPr>
                </pic:pic>
              </a:graphicData>
            </a:graphic>
          </wp:inline>
        </w:drawing>
      </w:r>
    </w:p>
    <w:p w14:paraId="45891F07" w14:textId="77777777" w:rsidR="00997F4D" w:rsidRDefault="00000000">
      <w:pPr>
        <w:pStyle w:val="aff2"/>
      </w:pPr>
      <w:r>
        <w:rPr>
          <w:rFonts w:hint="eastAsia"/>
        </w:rPr>
        <w:t>图</w:t>
      </w:r>
      <w:r>
        <w:rPr>
          <w:rFonts w:hint="eastAsia"/>
        </w:rPr>
        <w:t xml:space="preserve"> </w:t>
      </w:r>
      <w:r>
        <w:rPr>
          <w:rFonts w:cs="Times New Roman"/>
          <w:sz w:val="24"/>
          <w:szCs w:val="24"/>
        </w:rPr>
        <w:t>TLZ7xH-EVM</w:t>
      </w:r>
      <w:r>
        <w:rPr>
          <w:rFonts w:hint="eastAsia"/>
        </w:rPr>
        <w:t>开发板</w:t>
      </w:r>
    </w:p>
    <w:p w14:paraId="38783A51" w14:textId="77777777" w:rsidR="00997F4D" w:rsidRDefault="00000000">
      <w:pPr>
        <w:jc w:val="center"/>
      </w:pPr>
      <w:r>
        <w:rPr>
          <w:noProof/>
        </w:rPr>
        <w:drawing>
          <wp:inline distT="0" distB="0" distL="114300" distR="114300" wp14:anchorId="00EA4316" wp14:editId="361C6036">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102"/>
                    <a:stretch>
                      <a:fillRect/>
                    </a:stretch>
                  </pic:blipFill>
                  <pic:spPr>
                    <a:xfrm>
                      <a:off x="0" y="0"/>
                      <a:ext cx="4053205" cy="2529205"/>
                    </a:xfrm>
                    <a:prstGeom prst="rect">
                      <a:avLst/>
                    </a:prstGeom>
                    <a:noFill/>
                    <a:ln>
                      <a:noFill/>
                    </a:ln>
                  </pic:spPr>
                </pic:pic>
              </a:graphicData>
            </a:graphic>
          </wp:inline>
        </w:drawing>
      </w:r>
    </w:p>
    <w:p w14:paraId="7762090B" w14:textId="77777777" w:rsidR="00997F4D" w:rsidRDefault="00000000">
      <w:pPr>
        <w:pStyle w:val="aff2"/>
      </w:pPr>
      <w:r>
        <w:rPr>
          <w:rFonts w:hint="eastAsia"/>
        </w:rPr>
        <w:t>图</w:t>
      </w:r>
      <w:r>
        <w:rPr>
          <w:rFonts w:hint="eastAsia"/>
        </w:rPr>
        <w:t xml:space="preserve"> </w:t>
      </w:r>
      <w:r>
        <w:t>SOM-TLZ7xH</w:t>
      </w:r>
      <w:r>
        <w:rPr>
          <w:rFonts w:hint="eastAsia"/>
        </w:rPr>
        <w:t>开发板核心板</w:t>
      </w:r>
    </w:p>
    <w:p w14:paraId="0701E01D" w14:textId="77777777" w:rsidR="00997F4D" w:rsidRDefault="00000000">
      <w:pPr>
        <w:ind w:firstLine="480"/>
      </w:pPr>
      <w:r>
        <w:rPr>
          <w:rFonts w:hint="eastAsia"/>
        </w:rPr>
        <w:t>在整个加速器系统的</w:t>
      </w:r>
      <w:r>
        <w:rPr>
          <w:rFonts w:hint="eastAsia"/>
        </w:rPr>
        <w:t>Chisel</w:t>
      </w:r>
      <w:r>
        <w:rPr>
          <w:rFonts w:hint="eastAsia"/>
        </w:rPr>
        <w:t>代码转为</w:t>
      </w:r>
      <w:r>
        <w:rPr>
          <w:rFonts w:hint="eastAsia"/>
        </w:rPr>
        <w:t>Verilog</w:t>
      </w:r>
      <w:r>
        <w:rPr>
          <w:rFonts w:hint="eastAsia"/>
        </w:rPr>
        <w:t>代码后，我们利用</w:t>
      </w:r>
      <w:r>
        <w:rPr>
          <w:rFonts w:hint="eastAsia"/>
        </w:rPr>
        <w:t>Vivado</w:t>
      </w:r>
      <w:r>
        <w:rPr>
          <w:rFonts w:hint="eastAsia"/>
        </w:rPr>
        <w:t>套件对电路进行综合与实现，系统时钟设置为</w:t>
      </w:r>
      <w:r>
        <w:rPr>
          <w:rFonts w:hint="eastAsia"/>
        </w:rPr>
        <w:t>100Mhz</w:t>
      </w:r>
      <w:r>
        <w:rPr>
          <w:rFonts w:hint="eastAsia"/>
        </w:rPr>
        <w:t>，其中系统整体资源占用如表</w:t>
      </w:r>
      <w:r>
        <w:rPr>
          <w:rFonts w:hint="eastAsia"/>
        </w:rPr>
        <w:t xml:space="preserve"> </w:t>
      </w:r>
      <w:r>
        <w:rPr>
          <w:rFonts w:hint="eastAsia"/>
        </w:rPr>
        <w:t>所示，协处理器的资源占用如表</w:t>
      </w:r>
      <w:r>
        <w:rPr>
          <w:rFonts w:hint="eastAsia"/>
        </w:rPr>
        <w:t xml:space="preserve"> </w:t>
      </w:r>
      <w:r>
        <w:rPr>
          <w:rFonts w:hint="eastAsia"/>
        </w:rPr>
        <w:t>所示，脉动阵列模块的资源占用如表</w:t>
      </w:r>
      <w:r>
        <w:rPr>
          <w:rFonts w:hint="eastAsia"/>
        </w:rPr>
        <w:t xml:space="preserve"> </w:t>
      </w:r>
      <w:r>
        <w:rPr>
          <w:rFonts w:hint="eastAsia"/>
        </w:rPr>
        <w:t>所示。观察表</w:t>
      </w:r>
      <w:r>
        <w:rPr>
          <w:rFonts w:hint="eastAsia"/>
        </w:rPr>
        <w:t xml:space="preserve"> </w:t>
      </w:r>
      <w:r>
        <w:rPr>
          <w:rFonts w:hint="eastAsia"/>
        </w:rPr>
        <w:t>，我们发现由于采用了</w:t>
      </w:r>
      <w:r>
        <w:rPr>
          <w:rFonts w:hint="eastAsia"/>
        </w:rPr>
        <w:t>popcount(xnor)</w:t>
      </w:r>
      <w:r>
        <w:rPr>
          <w:rFonts w:hint="eastAsia"/>
        </w:rPr>
        <w:t>计算，面向</w:t>
      </w:r>
      <w:r>
        <w:rPr>
          <w:rFonts w:hint="eastAsia"/>
        </w:rPr>
        <w:t>BCNN</w:t>
      </w:r>
      <w:r>
        <w:rPr>
          <w:rFonts w:hint="eastAsia"/>
        </w:rPr>
        <w:t>的脉动阵列模块只占用了少量了</w:t>
      </w:r>
      <w:r>
        <w:rPr>
          <w:rFonts w:hint="eastAsia"/>
        </w:rPr>
        <w:t>LUT</w:t>
      </w:r>
      <w:r>
        <w:rPr>
          <w:rFonts w:hint="eastAsia"/>
        </w:rPr>
        <w:t>和</w:t>
      </w:r>
      <w:r>
        <w:rPr>
          <w:rFonts w:hint="eastAsia"/>
        </w:rPr>
        <w:t>Register</w:t>
      </w:r>
      <w:r>
        <w:rPr>
          <w:rFonts w:hint="eastAsia"/>
        </w:rPr>
        <w:t>而不需要</w:t>
      </w:r>
      <w:r>
        <w:rPr>
          <w:rFonts w:hint="eastAsia"/>
        </w:rPr>
        <w:t>DSP</w:t>
      </w:r>
      <w:r>
        <w:rPr>
          <w:rFonts w:hint="eastAsia"/>
        </w:rPr>
        <w:t>等资源，具有极高的硬件友好性。</w:t>
      </w:r>
    </w:p>
    <w:tbl>
      <w:tblPr>
        <w:tblStyle w:val="af7"/>
        <w:tblW w:w="0" w:type="auto"/>
        <w:jc w:val="center"/>
        <w:tblLook w:val="04A0" w:firstRow="1" w:lastRow="0" w:firstColumn="1" w:lastColumn="0" w:noHBand="0" w:noVBand="1"/>
      </w:tblPr>
      <w:tblGrid>
        <w:gridCol w:w="1720"/>
        <w:gridCol w:w="1642"/>
        <w:gridCol w:w="1683"/>
        <w:gridCol w:w="2612"/>
      </w:tblGrid>
      <w:tr w:rsidR="00997F4D" w14:paraId="1A980417" w14:textId="77777777">
        <w:trPr>
          <w:jc w:val="center"/>
        </w:trPr>
        <w:tc>
          <w:tcPr>
            <w:tcW w:w="1720" w:type="dxa"/>
            <w:shd w:val="clear" w:color="auto" w:fill="8EAADB" w:themeFill="accent5" w:themeFillTint="99"/>
            <w:vAlign w:val="center"/>
          </w:tcPr>
          <w:p w14:paraId="6DFF6869" w14:textId="77777777" w:rsidR="00997F4D" w:rsidRDefault="00000000">
            <w:pPr>
              <w:spacing w:line="240" w:lineRule="auto"/>
              <w:jc w:val="center"/>
            </w:pPr>
            <w:r>
              <w:rPr>
                <w:rFonts w:hint="eastAsia"/>
              </w:rPr>
              <w:lastRenderedPageBreak/>
              <w:t>资源类型</w:t>
            </w:r>
          </w:p>
        </w:tc>
        <w:tc>
          <w:tcPr>
            <w:tcW w:w="1642" w:type="dxa"/>
            <w:shd w:val="clear" w:color="auto" w:fill="8EAADB" w:themeFill="accent5" w:themeFillTint="99"/>
            <w:vAlign w:val="center"/>
          </w:tcPr>
          <w:p w14:paraId="7A5586F7" w14:textId="77777777" w:rsidR="00997F4D"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3E27B7A1" w14:textId="77777777" w:rsidR="00997F4D"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14BC65BF" w14:textId="77777777" w:rsidR="00997F4D" w:rsidRDefault="00000000">
            <w:pPr>
              <w:spacing w:line="240" w:lineRule="auto"/>
              <w:jc w:val="center"/>
            </w:pPr>
            <w:r>
              <w:rPr>
                <w:rFonts w:hint="eastAsia"/>
              </w:rPr>
              <w:t>资源占用百分比（</w:t>
            </w:r>
            <w:r>
              <w:rPr>
                <w:rFonts w:hint="eastAsia"/>
              </w:rPr>
              <w:t>%</w:t>
            </w:r>
            <w:r>
              <w:rPr>
                <w:rFonts w:hint="eastAsia"/>
              </w:rPr>
              <w:t>）</w:t>
            </w:r>
          </w:p>
        </w:tc>
      </w:tr>
      <w:tr w:rsidR="00997F4D" w14:paraId="35597D31" w14:textId="77777777">
        <w:trPr>
          <w:jc w:val="center"/>
        </w:trPr>
        <w:tc>
          <w:tcPr>
            <w:tcW w:w="1720" w:type="dxa"/>
            <w:vAlign w:val="center"/>
          </w:tcPr>
          <w:p w14:paraId="54E1A691" w14:textId="77777777" w:rsidR="00997F4D" w:rsidRDefault="00000000">
            <w:pPr>
              <w:spacing w:line="240" w:lineRule="auto"/>
              <w:jc w:val="center"/>
            </w:pPr>
            <w:r>
              <w:rPr>
                <w:rFonts w:hint="eastAsia"/>
              </w:rPr>
              <w:t>LUT</w:t>
            </w:r>
          </w:p>
        </w:tc>
        <w:tc>
          <w:tcPr>
            <w:tcW w:w="1642" w:type="dxa"/>
            <w:vAlign w:val="center"/>
          </w:tcPr>
          <w:p w14:paraId="6FBFFC10" w14:textId="77777777" w:rsidR="00997F4D" w:rsidRDefault="00000000">
            <w:pPr>
              <w:spacing w:line="240" w:lineRule="auto"/>
              <w:jc w:val="center"/>
            </w:pPr>
            <w:r>
              <w:rPr>
                <w:rFonts w:hint="eastAsia"/>
              </w:rPr>
              <w:t>173079</w:t>
            </w:r>
          </w:p>
        </w:tc>
        <w:tc>
          <w:tcPr>
            <w:tcW w:w="1683" w:type="dxa"/>
            <w:vAlign w:val="center"/>
          </w:tcPr>
          <w:p w14:paraId="3335E787" w14:textId="77777777" w:rsidR="00997F4D" w:rsidRDefault="00000000">
            <w:pPr>
              <w:spacing w:line="240" w:lineRule="auto"/>
              <w:jc w:val="center"/>
            </w:pPr>
            <w:r>
              <w:rPr>
                <w:rFonts w:hint="eastAsia"/>
              </w:rPr>
              <w:t>218600</w:t>
            </w:r>
          </w:p>
        </w:tc>
        <w:tc>
          <w:tcPr>
            <w:tcW w:w="2612" w:type="dxa"/>
            <w:vAlign w:val="center"/>
          </w:tcPr>
          <w:p w14:paraId="35FFE74E" w14:textId="77777777" w:rsidR="00997F4D" w:rsidRDefault="00000000">
            <w:pPr>
              <w:spacing w:line="240" w:lineRule="auto"/>
              <w:jc w:val="center"/>
            </w:pPr>
            <w:r>
              <w:rPr>
                <w:rFonts w:hint="eastAsia"/>
              </w:rPr>
              <w:t>79.18</w:t>
            </w:r>
          </w:p>
        </w:tc>
      </w:tr>
      <w:tr w:rsidR="00997F4D" w14:paraId="478E72A7" w14:textId="77777777">
        <w:trPr>
          <w:jc w:val="center"/>
        </w:trPr>
        <w:tc>
          <w:tcPr>
            <w:tcW w:w="1720" w:type="dxa"/>
            <w:vAlign w:val="center"/>
          </w:tcPr>
          <w:p w14:paraId="4524A32E" w14:textId="77777777" w:rsidR="00997F4D" w:rsidRDefault="00000000">
            <w:pPr>
              <w:spacing w:line="240" w:lineRule="auto"/>
              <w:jc w:val="center"/>
            </w:pPr>
            <w:r>
              <w:rPr>
                <w:rFonts w:hint="eastAsia"/>
              </w:rPr>
              <w:t>Register</w:t>
            </w:r>
          </w:p>
        </w:tc>
        <w:tc>
          <w:tcPr>
            <w:tcW w:w="1642" w:type="dxa"/>
            <w:vAlign w:val="center"/>
          </w:tcPr>
          <w:p w14:paraId="29950882" w14:textId="77777777" w:rsidR="00997F4D" w:rsidRDefault="00000000">
            <w:pPr>
              <w:spacing w:line="240" w:lineRule="auto"/>
              <w:jc w:val="center"/>
            </w:pPr>
            <w:r>
              <w:rPr>
                <w:rFonts w:hint="eastAsia"/>
              </w:rPr>
              <w:t>118416</w:t>
            </w:r>
          </w:p>
        </w:tc>
        <w:tc>
          <w:tcPr>
            <w:tcW w:w="1683" w:type="dxa"/>
            <w:vAlign w:val="center"/>
          </w:tcPr>
          <w:p w14:paraId="5574332D" w14:textId="77777777" w:rsidR="00997F4D" w:rsidRDefault="00000000">
            <w:pPr>
              <w:spacing w:line="240" w:lineRule="auto"/>
              <w:jc w:val="center"/>
            </w:pPr>
            <w:r>
              <w:rPr>
                <w:rFonts w:hint="eastAsia"/>
              </w:rPr>
              <w:t>437200</w:t>
            </w:r>
          </w:p>
        </w:tc>
        <w:tc>
          <w:tcPr>
            <w:tcW w:w="2612" w:type="dxa"/>
            <w:vAlign w:val="center"/>
          </w:tcPr>
          <w:p w14:paraId="65DC17EB" w14:textId="77777777" w:rsidR="00997F4D" w:rsidRDefault="00000000">
            <w:pPr>
              <w:spacing w:line="240" w:lineRule="auto"/>
              <w:jc w:val="center"/>
            </w:pPr>
            <w:r>
              <w:rPr>
                <w:rFonts w:hint="eastAsia"/>
              </w:rPr>
              <w:t>27.09</w:t>
            </w:r>
          </w:p>
        </w:tc>
      </w:tr>
      <w:tr w:rsidR="00997F4D" w14:paraId="48BC506A" w14:textId="77777777">
        <w:trPr>
          <w:jc w:val="center"/>
        </w:trPr>
        <w:tc>
          <w:tcPr>
            <w:tcW w:w="1720" w:type="dxa"/>
            <w:vAlign w:val="center"/>
          </w:tcPr>
          <w:p w14:paraId="3ED15A2B" w14:textId="77777777" w:rsidR="00997F4D" w:rsidRDefault="00000000">
            <w:pPr>
              <w:spacing w:line="240" w:lineRule="auto"/>
              <w:jc w:val="center"/>
            </w:pPr>
            <w:r>
              <w:rPr>
                <w:rFonts w:hint="eastAsia"/>
              </w:rPr>
              <w:t>F7  Mux</w:t>
            </w:r>
          </w:p>
        </w:tc>
        <w:tc>
          <w:tcPr>
            <w:tcW w:w="1642" w:type="dxa"/>
            <w:vAlign w:val="center"/>
          </w:tcPr>
          <w:p w14:paraId="007CF3E0" w14:textId="77777777" w:rsidR="00997F4D" w:rsidRDefault="00000000">
            <w:pPr>
              <w:spacing w:line="240" w:lineRule="auto"/>
              <w:jc w:val="center"/>
            </w:pPr>
            <w:r>
              <w:rPr>
                <w:rFonts w:hint="eastAsia"/>
              </w:rPr>
              <w:t>1964</w:t>
            </w:r>
          </w:p>
        </w:tc>
        <w:tc>
          <w:tcPr>
            <w:tcW w:w="1683" w:type="dxa"/>
            <w:vAlign w:val="center"/>
          </w:tcPr>
          <w:p w14:paraId="54A47A18" w14:textId="77777777" w:rsidR="00997F4D" w:rsidRDefault="00000000">
            <w:pPr>
              <w:spacing w:line="240" w:lineRule="auto"/>
              <w:jc w:val="center"/>
            </w:pPr>
            <w:r>
              <w:rPr>
                <w:rFonts w:hint="eastAsia"/>
              </w:rPr>
              <w:t>109300</w:t>
            </w:r>
          </w:p>
        </w:tc>
        <w:tc>
          <w:tcPr>
            <w:tcW w:w="2612" w:type="dxa"/>
            <w:vAlign w:val="center"/>
          </w:tcPr>
          <w:p w14:paraId="44ECBA85" w14:textId="77777777" w:rsidR="00997F4D" w:rsidRDefault="00000000">
            <w:pPr>
              <w:spacing w:line="240" w:lineRule="auto"/>
              <w:jc w:val="center"/>
            </w:pPr>
            <w:r>
              <w:rPr>
                <w:rFonts w:hint="eastAsia"/>
              </w:rPr>
              <w:t>1.80</w:t>
            </w:r>
          </w:p>
        </w:tc>
      </w:tr>
      <w:tr w:rsidR="00997F4D" w14:paraId="1F793C17" w14:textId="77777777">
        <w:trPr>
          <w:jc w:val="center"/>
        </w:trPr>
        <w:tc>
          <w:tcPr>
            <w:tcW w:w="1720" w:type="dxa"/>
            <w:vAlign w:val="center"/>
          </w:tcPr>
          <w:p w14:paraId="7B65D303" w14:textId="77777777" w:rsidR="00997F4D" w:rsidRDefault="00000000">
            <w:pPr>
              <w:spacing w:line="240" w:lineRule="auto"/>
              <w:jc w:val="center"/>
            </w:pPr>
            <w:r>
              <w:rPr>
                <w:rFonts w:hint="eastAsia"/>
              </w:rPr>
              <w:t>F8  Mux</w:t>
            </w:r>
          </w:p>
        </w:tc>
        <w:tc>
          <w:tcPr>
            <w:tcW w:w="1642" w:type="dxa"/>
            <w:vAlign w:val="center"/>
          </w:tcPr>
          <w:p w14:paraId="0C5D187F" w14:textId="77777777" w:rsidR="00997F4D" w:rsidRDefault="00000000">
            <w:pPr>
              <w:spacing w:line="240" w:lineRule="auto"/>
              <w:jc w:val="center"/>
            </w:pPr>
            <w:r>
              <w:rPr>
                <w:rFonts w:hint="eastAsia"/>
              </w:rPr>
              <w:t>270</w:t>
            </w:r>
          </w:p>
        </w:tc>
        <w:tc>
          <w:tcPr>
            <w:tcW w:w="1683" w:type="dxa"/>
            <w:vAlign w:val="center"/>
          </w:tcPr>
          <w:p w14:paraId="6A818418" w14:textId="77777777" w:rsidR="00997F4D" w:rsidRDefault="00000000">
            <w:pPr>
              <w:spacing w:line="240" w:lineRule="auto"/>
              <w:jc w:val="center"/>
            </w:pPr>
            <w:r>
              <w:rPr>
                <w:rFonts w:hint="eastAsia"/>
              </w:rPr>
              <w:t>54650</w:t>
            </w:r>
          </w:p>
        </w:tc>
        <w:tc>
          <w:tcPr>
            <w:tcW w:w="2612" w:type="dxa"/>
            <w:vAlign w:val="center"/>
          </w:tcPr>
          <w:p w14:paraId="05B58342" w14:textId="77777777" w:rsidR="00997F4D" w:rsidRDefault="00000000">
            <w:pPr>
              <w:spacing w:line="240" w:lineRule="auto"/>
              <w:jc w:val="center"/>
            </w:pPr>
            <w:r>
              <w:rPr>
                <w:rFonts w:hint="eastAsia"/>
              </w:rPr>
              <w:t>0.49</w:t>
            </w:r>
          </w:p>
        </w:tc>
      </w:tr>
      <w:tr w:rsidR="00997F4D" w14:paraId="7E34B75D" w14:textId="77777777">
        <w:trPr>
          <w:jc w:val="center"/>
        </w:trPr>
        <w:tc>
          <w:tcPr>
            <w:tcW w:w="1720" w:type="dxa"/>
            <w:vAlign w:val="center"/>
          </w:tcPr>
          <w:p w14:paraId="09031247" w14:textId="77777777" w:rsidR="00997F4D" w:rsidRDefault="00000000">
            <w:pPr>
              <w:spacing w:line="240" w:lineRule="auto"/>
              <w:jc w:val="center"/>
            </w:pPr>
            <w:r>
              <w:rPr>
                <w:rFonts w:hint="eastAsia"/>
              </w:rPr>
              <w:t>BRAM</w:t>
            </w:r>
          </w:p>
        </w:tc>
        <w:tc>
          <w:tcPr>
            <w:tcW w:w="1642" w:type="dxa"/>
            <w:vAlign w:val="center"/>
          </w:tcPr>
          <w:p w14:paraId="55E0F20D" w14:textId="77777777" w:rsidR="00997F4D" w:rsidRDefault="00000000">
            <w:pPr>
              <w:spacing w:line="240" w:lineRule="auto"/>
              <w:jc w:val="center"/>
            </w:pPr>
            <w:r>
              <w:rPr>
                <w:rFonts w:hint="eastAsia"/>
              </w:rPr>
              <w:t>369</w:t>
            </w:r>
          </w:p>
        </w:tc>
        <w:tc>
          <w:tcPr>
            <w:tcW w:w="1683" w:type="dxa"/>
            <w:vAlign w:val="center"/>
          </w:tcPr>
          <w:p w14:paraId="31B2C8C5" w14:textId="77777777" w:rsidR="00997F4D" w:rsidRDefault="00000000">
            <w:pPr>
              <w:spacing w:line="240" w:lineRule="auto"/>
              <w:jc w:val="center"/>
            </w:pPr>
            <w:r>
              <w:rPr>
                <w:rFonts w:hint="eastAsia"/>
              </w:rPr>
              <w:t>545</w:t>
            </w:r>
          </w:p>
        </w:tc>
        <w:tc>
          <w:tcPr>
            <w:tcW w:w="2612" w:type="dxa"/>
            <w:vAlign w:val="center"/>
          </w:tcPr>
          <w:p w14:paraId="32CD048F" w14:textId="77777777" w:rsidR="00997F4D" w:rsidRDefault="00000000">
            <w:pPr>
              <w:spacing w:line="240" w:lineRule="auto"/>
              <w:jc w:val="center"/>
            </w:pPr>
            <w:r>
              <w:rPr>
                <w:rFonts w:hint="eastAsia"/>
              </w:rPr>
              <w:t>67.71</w:t>
            </w:r>
          </w:p>
        </w:tc>
      </w:tr>
      <w:tr w:rsidR="00997F4D" w14:paraId="2F22CB8E" w14:textId="77777777">
        <w:trPr>
          <w:jc w:val="center"/>
        </w:trPr>
        <w:tc>
          <w:tcPr>
            <w:tcW w:w="1720" w:type="dxa"/>
            <w:vAlign w:val="center"/>
          </w:tcPr>
          <w:p w14:paraId="476B6DAF" w14:textId="77777777" w:rsidR="00997F4D" w:rsidRDefault="00000000">
            <w:pPr>
              <w:spacing w:line="240" w:lineRule="auto"/>
              <w:jc w:val="center"/>
            </w:pPr>
            <w:r>
              <w:rPr>
                <w:rFonts w:hint="eastAsia"/>
              </w:rPr>
              <w:t>DSP</w:t>
            </w:r>
          </w:p>
        </w:tc>
        <w:tc>
          <w:tcPr>
            <w:tcW w:w="1642" w:type="dxa"/>
            <w:vAlign w:val="center"/>
          </w:tcPr>
          <w:p w14:paraId="7F5BB8FF" w14:textId="77777777" w:rsidR="00997F4D" w:rsidRDefault="00000000">
            <w:pPr>
              <w:spacing w:line="240" w:lineRule="auto"/>
              <w:jc w:val="center"/>
            </w:pPr>
            <w:r>
              <w:rPr>
                <w:rFonts w:hint="eastAsia"/>
              </w:rPr>
              <w:t>164</w:t>
            </w:r>
          </w:p>
        </w:tc>
        <w:tc>
          <w:tcPr>
            <w:tcW w:w="1683" w:type="dxa"/>
            <w:vAlign w:val="center"/>
          </w:tcPr>
          <w:p w14:paraId="7CD51A73" w14:textId="77777777" w:rsidR="00997F4D" w:rsidRDefault="00000000">
            <w:pPr>
              <w:spacing w:line="240" w:lineRule="auto"/>
              <w:jc w:val="center"/>
            </w:pPr>
            <w:r>
              <w:rPr>
                <w:rFonts w:hint="eastAsia"/>
              </w:rPr>
              <w:t>900</w:t>
            </w:r>
          </w:p>
        </w:tc>
        <w:tc>
          <w:tcPr>
            <w:tcW w:w="2612" w:type="dxa"/>
            <w:vAlign w:val="center"/>
          </w:tcPr>
          <w:p w14:paraId="1664ABE2" w14:textId="77777777" w:rsidR="00997F4D" w:rsidRDefault="00000000">
            <w:pPr>
              <w:spacing w:line="240" w:lineRule="auto"/>
              <w:jc w:val="center"/>
            </w:pPr>
            <w:r>
              <w:rPr>
                <w:rFonts w:hint="eastAsia"/>
              </w:rPr>
              <w:t>18.22</w:t>
            </w:r>
          </w:p>
        </w:tc>
      </w:tr>
      <w:tr w:rsidR="00997F4D" w14:paraId="628C3469" w14:textId="77777777">
        <w:trPr>
          <w:jc w:val="center"/>
        </w:trPr>
        <w:tc>
          <w:tcPr>
            <w:tcW w:w="1720" w:type="dxa"/>
            <w:vAlign w:val="center"/>
          </w:tcPr>
          <w:p w14:paraId="64E7C0E1" w14:textId="77777777" w:rsidR="00997F4D" w:rsidRDefault="00000000">
            <w:pPr>
              <w:spacing w:line="240" w:lineRule="auto"/>
              <w:jc w:val="center"/>
            </w:pPr>
            <w:r>
              <w:rPr>
                <w:rFonts w:hint="eastAsia"/>
              </w:rPr>
              <w:t>BUFGCTRL</w:t>
            </w:r>
          </w:p>
        </w:tc>
        <w:tc>
          <w:tcPr>
            <w:tcW w:w="1642" w:type="dxa"/>
            <w:vAlign w:val="center"/>
          </w:tcPr>
          <w:p w14:paraId="29DF5DB8" w14:textId="77777777" w:rsidR="00997F4D" w:rsidRDefault="00000000">
            <w:pPr>
              <w:spacing w:line="240" w:lineRule="auto"/>
              <w:jc w:val="center"/>
            </w:pPr>
            <w:r>
              <w:rPr>
                <w:rFonts w:hint="eastAsia"/>
              </w:rPr>
              <w:t>3</w:t>
            </w:r>
          </w:p>
        </w:tc>
        <w:tc>
          <w:tcPr>
            <w:tcW w:w="1683" w:type="dxa"/>
            <w:vAlign w:val="center"/>
          </w:tcPr>
          <w:p w14:paraId="791B177C" w14:textId="77777777" w:rsidR="00997F4D" w:rsidRDefault="00000000">
            <w:pPr>
              <w:spacing w:line="240" w:lineRule="auto"/>
              <w:jc w:val="center"/>
            </w:pPr>
            <w:r>
              <w:rPr>
                <w:rFonts w:hint="eastAsia"/>
              </w:rPr>
              <w:t>32</w:t>
            </w:r>
          </w:p>
        </w:tc>
        <w:tc>
          <w:tcPr>
            <w:tcW w:w="2612" w:type="dxa"/>
            <w:vAlign w:val="center"/>
          </w:tcPr>
          <w:p w14:paraId="1F60E05E" w14:textId="77777777" w:rsidR="00997F4D" w:rsidRDefault="00000000">
            <w:pPr>
              <w:spacing w:line="240" w:lineRule="auto"/>
              <w:jc w:val="center"/>
            </w:pPr>
            <w:r>
              <w:rPr>
                <w:rFonts w:hint="eastAsia"/>
              </w:rPr>
              <w:t>9.38</w:t>
            </w:r>
          </w:p>
        </w:tc>
      </w:tr>
    </w:tbl>
    <w:p w14:paraId="37C39E2D" w14:textId="77777777" w:rsidR="00997F4D" w:rsidRDefault="00000000">
      <w:pPr>
        <w:pStyle w:val="aff2"/>
      </w:pPr>
      <w:r>
        <w:rPr>
          <w:rFonts w:hint="eastAsia"/>
        </w:rPr>
        <w:t>表</w:t>
      </w:r>
      <w:r>
        <w:rPr>
          <w:rFonts w:hint="eastAsia"/>
        </w:rPr>
        <w:t xml:space="preserve"> </w:t>
      </w:r>
      <w:r>
        <w:rPr>
          <w:rFonts w:hint="eastAsia"/>
        </w:rPr>
        <w:t>系统整体逻辑资源占用表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997F4D" w14:paraId="09240EFD" w14:textId="77777777">
        <w:trPr>
          <w:jc w:val="center"/>
        </w:trPr>
        <w:tc>
          <w:tcPr>
            <w:tcW w:w="1720" w:type="dxa"/>
            <w:shd w:val="clear" w:color="auto" w:fill="8EAADB" w:themeFill="accent5" w:themeFillTint="99"/>
            <w:vAlign w:val="center"/>
          </w:tcPr>
          <w:p w14:paraId="6697EBC1" w14:textId="77777777" w:rsidR="00997F4D"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6D3C28EC" w14:textId="77777777" w:rsidR="00997F4D"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37FACF76" w14:textId="77777777" w:rsidR="00997F4D"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2BF5A0BC" w14:textId="77777777" w:rsidR="00997F4D" w:rsidRDefault="00000000">
            <w:pPr>
              <w:spacing w:line="240" w:lineRule="auto"/>
              <w:jc w:val="center"/>
            </w:pPr>
            <w:r>
              <w:rPr>
                <w:rFonts w:hint="eastAsia"/>
              </w:rPr>
              <w:t>资源占用百分比（</w:t>
            </w:r>
            <w:r>
              <w:rPr>
                <w:rFonts w:hint="eastAsia"/>
              </w:rPr>
              <w:t>%</w:t>
            </w:r>
            <w:r>
              <w:rPr>
                <w:rFonts w:hint="eastAsia"/>
              </w:rPr>
              <w:t>）</w:t>
            </w:r>
          </w:p>
        </w:tc>
      </w:tr>
      <w:tr w:rsidR="00997F4D" w14:paraId="4B303551" w14:textId="77777777">
        <w:trPr>
          <w:jc w:val="center"/>
        </w:trPr>
        <w:tc>
          <w:tcPr>
            <w:tcW w:w="1720" w:type="dxa"/>
            <w:vAlign w:val="center"/>
          </w:tcPr>
          <w:p w14:paraId="475FA659" w14:textId="77777777" w:rsidR="00997F4D" w:rsidRDefault="00000000">
            <w:pPr>
              <w:spacing w:line="240" w:lineRule="auto"/>
              <w:jc w:val="center"/>
            </w:pPr>
            <w:r>
              <w:rPr>
                <w:rFonts w:hint="eastAsia"/>
              </w:rPr>
              <w:t>LUT</w:t>
            </w:r>
          </w:p>
        </w:tc>
        <w:tc>
          <w:tcPr>
            <w:tcW w:w="1642" w:type="dxa"/>
            <w:vAlign w:val="center"/>
          </w:tcPr>
          <w:p w14:paraId="3B7D8524" w14:textId="77777777" w:rsidR="00997F4D" w:rsidRDefault="00000000">
            <w:pPr>
              <w:spacing w:line="240" w:lineRule="auto"/>
              <w:jc w:val="center"/>
            </w:pPr>
            <w:r>
              <w:rPr>
                <w:rFonts w:hint="eastAsia"/>
              </w:rPr>
              <w:t>126288</w:t>
            </w:r>
          </w:p>
        </w:tc>
        <w:tc>
          <w:tcPr>
            <w:tcW w:w="1683" w:type="dxa"/>
            <w:vAlign w:val="center"/>
          </w:tcPr>
          <w:p w14:paraId="596983A1" w14:textId="77777777" w:rsidR="00997F4D" w:rsidRDefault="00000000">
            <w:pPr>
              <w:spacing w:line="240" w:lineRule="auto"/>
              <w:jc w:val="center"/>
            </w:pPr>
            <w:r>
              <w:rPr>
                <w:rFonts w:hint="eastAsia"/>
              </w:rPr>
              <w:t>218600</w:t>
            </w:r>
          </w:p>
        </w:tc>
        <w:tc>
          <w:tcPr>
            <w:tcW w:w="2612" w:type="dxa"/>
            <w:vAlign w:val="center"/>
          </w:tcPr>
          <w:p w14:paraId="3FEB9141" w14:textId="77777777" w:rsidR="00997F4D" w:rsidRDefault="00000000">
            <w:pPr>
              <w:spacing w:line="240" w:lineRule="auto"/>
              <w:jc w:val="center"/>
            </w:pPr>
            <w:r>
              <w:rPr>
                <w:rFonts w:hint="eastAsia"/>
              </w:rPr>
              <w:t>57.77</w:t>
            </w:r>
          </w:p>
        </w:tc>
      </w:tr>
      <w:tr w:rsidR="00997F4D" w14:paraId="4577B94B" w14:textId="77777777">
        <w:trPr>
          <w:jc w:val="center"/>
        </w:trPr>
        <w:tc>
          <w:tcPr>
            <w:tcW w:w="1720" w:type="dxa"/>
            <w:vAlign w:val="center"/>
          </w:tcPr>
          <w:p w14:paraId="137A41F0" w14:textId="77777777" w:rsidR="00997F4D" w:rsidRDefault="00000000">
            <w:pPr>
              <w:spacing w:line="240" w:lineRule="auto"/>
              <w:jc w:val="center"/>
            </w:pPr>
            <w:r>
              <w:rPr>
                <w:rFonts w:hint="eastAsia"/>
              </w:rPr>
              <w:t>Register</w:t>
            </w:r>
          </w:p>
        </w:tc>
        <w:tc>
          <w:tcPr>
            <w:tcW w:w="1642" w:type="dxa"/>
            <w:vAlign w:val="center"/>
          </w:tcPr>
          <w:p w14:paraId="54406209" w14:textId="77777777" w:rsidR="00997F4D" w:rsidRDefault="00000000">
            <w:pPr>
              <w:spacing w:line="240" w:lineRule="auto"/>
              <w:jc w:val="center"/>
            </w:pPr>
            <w:r>
              <w:rPr>
                <w:rFonts w:hint="eastAsia"/>
              </w:rPr>
              <w:t>96841</w:t>
            </w:r>
          </w:p>
        </w:tc>
        <w:tc>
          <w:tcPr>
            <w:tcW w:w="1683" w:type="dxa"/>
            <w:vAlign w:val="center"/>
          </w:tcPr>
          <w:p w14:paraId="44FDE8E8" w14:textId="77777777" w:rsidR="00997F4D" w:rsidRDefault="00000000">
            <w:pPr>
              <w:spacing w:line="240" w:lineRule="auto"/>
              <w:jc w:val="center"/>
            </w:pPr>
            <w:r>
              <w:rPr>
                <w:rFonts w:hint="eastAsia"/>
              </w:rPr>
              <w:t>437200</w:t>
            </w:r>
          </w:p>
        </w:tc>
        <w:tc>
          <w:tcPr>
            <w:tcW w:w="2612" w:type="dxa"/>
            <w:vAlign w:val="center"/>
          </w:tcPr>
          <w:p w14:paraId="5BDCECDD" w14:textId="77777777" w:rsidR="00997F4D" w:rsidRDefault="00000000">
            <w:pPr>
              <w:spacing w:line="240" w:lineRule="auto"/>
              <w:jc w:val="center"/>
            </w:pPr>
            <w:r>
              <w:rPr>
                <w:rFonts w:hint="eastAsia"/>
              </w:rPr>
              <w:t>22.15</w:t>
            </w:r>
          </w:p>
        </w:tc>
      </w:tr>
      <w:tr w:rsidR="00997F4D" w14:paraId="26C81F0C" w14:textId="77777777">
        <w:trPr>
          <w:jc w:val="center"/>
        </w:trPr>
        <w:tc>
          <w:tcPr>
            <w:tcW w:w="1720" w:type="dxa"/>
            <w:vAlign w:val="center"/>
          </w:tcPr>
          <w:p w14:paraId="1D0C5860" w14:textId="77777777" w:rsidR="00997F4D" w:rsidRDefault="00000000">
            <w:pPr>
              <w:spacing w:line="240" w:lineRule="auto"/>
              <w:jc w:val="center"/>
            </w:pPr>
            <w:r>
              <w:rPr>
                <w:rFonts w:hint="eastAsia"/>
              </w:rPr>
              <w:t>F7  Mux</w:t>
            </w:r>
          </w:p>
        </w:tc>
        <w:tc>
          <w:tcPr>
            <w:tcW w:w="1642" w:type="dxa"/>
            <w:vAlign w:val="center"/>
          </w:tcPr>
          <w:p w14:paraId="7DA72473" w14:textId="77777777" w:rsidR="00997F4D" w:rsidRDefault="00000000">
            <w:pPr>
              <w:spacing w:line="240" w:lineRule="auto"/>
              <w:jc w:val="center"/>
            </w:pPr>
            <w:r>
              <w:rPr>
                <w:rFonts w:hint="eastAsia"/>
              </w:rPr>
              <w:t>481</w:t>
            </w:r>
          </w:p>
        </w:tc>
        <w:tc>
          <w:tcPr>
            <w:tcW w:w="1683" w:type="dxa"/>
            <w:vAlign w:val="center"/>
          </w:tcPr>
          <w:p w14:paraId="102E5E38" w14:textId="77777777" w:rsidR="00997F4D" w:rsidRDefault="00000000">
            <w:pPr>
              <w:spacing w:line="240" w:lineRule="auto"/>
              <w:jc w:val="center"/>
            </w:pPr>
            <w:r>
              <w:rPr>
                <w:rFonts w:hint="eastAsia"/>
              </w:rPr>
              <w:t>109300</w:t>
            </w:r>
          </w:p>
        </w:tc>
        <w:tc>
          <w:tcPr>
            <w:tcW w:w="2612" w:type="dxa"/>
            <w:vAlign w:val="center"/>
          </w:tcPr>
          <w:p w14:paraId="5DE1495B" w14:textId="77777777" w:rsidR="00997F4D" w:rsidRDefault="00000000">
            <w:pPr>
              <w:spacing w:line="240" w:lineRule="auto"/>
              <w:jc w:val="center"/>
            </w:pPr>
            <w:r>
              <w:rPr>
                <w:rFonts w:hint="eastAsia"/>
              </w:rPr>
              <w:t>0.44</w:t>
            </w:r>
          </w:p>
        </w:tc>
      </w:tr>
      <w:tr w:rsidR="00997F4D" w14:paraId="59A52969" w14:textId="77777777">
        <w:trPr>
          <w:jc w:val="center"/>
        </w:trPr>
        <w:tc>
          <w:tcPr>
            <w:tcW w:w="1720" w:type="dxa"/>
            <w:vAlign w:val="center"/>
          </w:tcPr>
          <w:p w14:paraId="665BD3EB" w14:textId="77777777" w:rsidR="00997F4D" w:rsidRDefault="00000000">
            <w:pPr>
              <w:spacing w:line="240" w:lineRule="auto"/>
              <w:jc w:val="center"/>
            </w:pPr>
            <w:r>
              <w:rPr>
                <w:rFonts w:hint="eastAsia"/>
              </w:rPr>
              <w:t>F8  Mux</w:t>
            </w:r>
          </w:p>
        </w:tc>
        <w:tc>
          <w:tcPr>
            <w:tcW w:w="1642" w:type="dxa"/>
            <w:vAlign w:val="center"/>
          </w:tcPr>
          <w:p w14:paraId="6BDDBFED" w14:textId="77777777" w:rsidR="00997F4D" w:rsidRDefault="00000000">
            <w:pPr>
              <w:spacing w:line="240" w:lineRule="auto"/>
              <w:jc w:val="center"/>
            </w:pPr>
            <w:r>
              <w:rPr>
                <w:rFonts w:hint="eastAsia"/>
              </w:rPr>
              <w:t>71</w:t>
            </w:r>
          </w:p>
        </w:tc>
        <w:tc>
          <w:tcPr>
            <w:tcW w:w="1683" w:type="dxa"/>
            <w:vAlign w:val="center"/>
          </w:tcPr>
          <w:p w14:paraId="3518D3F8" w14:textId="77777777" w:rsidR="00997F4D" w:rsidRDefault="00000000">
            <w:pPr>
              <w:spacing w:line="240" w:lineRule="auto"/>
              <w:jc w:val="center"/>
            </w:pPr>
            <w:r>
              <w:rPr>
                <w:rFonts w:hint="eastAsia"/>
              </w:rPr>
              <w:t>54650</w:t>
            </w:r>
          </w:p>
        </w:tc>
        <w:tc>
          <w:tcPr>
            <w:tcW w:w="2612" w:type="dxa"/>
            <w:vAlign w:val="center"/>
          </w:tcPr>
          <w:p w14:paraId="1488A817" w14:textId="77777777" w:rsidR="00997F4D" w:rsidRDefault="00000000">
            <w:pPr>
              <w:spacing w:line="240" w:lineRule="auto"/>
              <w:jc w:val="center"/>
            </w:pPr>
            <w:r>
              <w:rPr>
                <w:rFonts w:hint="eastAsia"/>
              </w:rPr>
              <w:t>0.13</w:t>
            </w:r>
          </w:p>
        </w:tc>
      </w:tr>
      <w:tr w:rsidR="00997F4D" w14:paraId="352463B8" w14:textId="77777777">
        <w:trPr>
          <w:jc w:val="center"/>
        </w:trPr>
        <w:tc>
          <w:tcPr>
            <w:tcW w:w="1720" w:type="dxa"/>
            <w:vAlign w:val="center"/>
          </w:tcPr>
          <w:p w14:paraId="30327DAF" w14:textId="77777777" w:rsidR="00997F4D" w:rsidRDefault="00000000">
            <w:pPr>
              <w:spacing w:line="240" w:lineRule="auto"/>
              <w:jc w:val="center"/>
            </w:pPr>
            <w:r>
              <w:rPr>
                <w:rFonts w:hint="eastAsia"/>
              </w:rPr>
              <w:t>BRAM</w:t>
            </w:r>
          </w:p>
        </w:tc>
        <w:tc>
          <w:tcPr>
            <w:tcW w:w="1642" w:type="dxa"/>
            <w:vAlign w:val="center"/>
          </w:tcPr>
          <w:p w14:paraId="1C0C6291" w14:textId="77777777" w:rsidR="00997F4D" w:rsidRDefault="00000000">
            <w:pPr>
              <w:spacing w:line="240" w:lineRule="auto"/>
              <w:jc w:val="center"/>
            </w:pPr>
            <w:r>
              <w:rPr>
                <w:rFonts w:hint="eastAsia"/>
              </w:rPr>
              <w:t>192</w:t>
            </w:r>
          </w:p>
        </w:tc>
        <w:tc>
          <w:tcPr>
            <w:tcW w:w="1683" w:type="dxa"/>
            <w:vAlign w:val="center"/>
          </w:tcPr>
          <w:p w14:paraId="222E0CCD" w14:textId="77777777" w:rsidR="00997F4D" w:rsidRDefault="00000000">
            <w:pPr>
              <w:spacing w:line="240" w:lineRule="auto"/>
              <w:jc w:val="center"/>
            </w:pPr>
            <w:r>
              <w:rPr>
                <w:rFonts w:hint="eastAsia"/>
              </w:rPr>
              <w:t>545</w:t>
            </w:r>
          </w:p>
        </w:tc>
        <w:tc>
          <w:tcPr>
            <w:tcW w:w="2612" w:type="dxa"/>
            <w:vAlign w:val="center"/>
          </w:tcPr>
          <w:p w14:paraId="5BADC9D2" w14:textId="77777777" w:rsidR="00997F4D" w:rsidRDefault="00000000">
            <w:pPr>
              <w:spacing w:line="240" w:lineRule="auto"/>
              <w:jc w:val="center"/>
            </w:pPr>
            <w:r>
              <w:rPr>
                <w:rFonts w:hint="eastAsia"/>
              </w:rPr>
              <w:t>25.23</w:t>
            </w:r>
          </w:p>
        </w:tc>
      </w:tr>
      <w:tr w:rsidR="00997F4D" w14:paraId="5C86C2D6" w14:textId="77777777">
        <w:trPr>
          <w:jc w:val="center"/>
        </w:trPr>
        <w:tc>
          <w:tcPr>
            <w:tcW w:w="1720" w:type="dxa"/>
            <w:vAlign w:val="center"/>
          </w:tcPr>
          <w:p w14:paraId="501248EF" w14:textId="77777777" w:rsidR="00997F4D" w:rsidRDefault="00000000">
            <w:pPr>
              <w:spacing w:line="240" w:lineRule="auto"/>
              <w:jc w:val="center"/>
            </w:pPr>
            <w:r>
              <w:rPr>
                <w:rFonts w:hint="eastAsia"/>
              </w:rPr>
              <w:t>DSP</w:t>
            </w:r>
          </w:p>
        </w:tc>
        <w:tc>
          <w:tcPr>
            <w:tcW w:w="1642" w:type="dxa"/>
            <w:vAlign w:val="center"/>
          </w:tcPr>
          <w:p w14:paraId="6884D06A" w14:textId="77777777" w:rsidR="00997F4D" w:rsidRDefault="00000000">
            <w:pPr>
              <w:spacing w:line="240" w:lineRule="auto"/>
              <w:jc w:val="center"/>
            </w:pPr>
            <w:r>
              <w:rPr>
                <w:rFonts w:hint="eastAsia"/>
              </w:rPr>
              <w:t>149</w:t>
            </w:r>
          </w:p>
        </w:tc>
        <w:tc>
          <w:tcPr>
            <w:tcW w:w="1683" w:type="dxa"/>
            <w:vAlign w:val="center"/>
          </w:tcPr>
          <w:p w14:paraId="4A3C594F" w14:textId="77777777" w:rsidR="00997F4D" w:rsidRDefault="00000000">
            <w:pPr>
              <w:spacing w:line="240" w:lineRule="auto"/>
              <w:jc w:val="center"/>
            </w:pPr>
            <w:r>
              <w:rPr>
                <w:rFonts w:hint="eastAsia"/>
              </w:rPr>
              <w:t>900</w:t>
            </w:r>
          </w:p>
        </w:tc>
        <w:tc>
          <w:tcPr>
            <w:tcW w:w="2612" w:type="dxa"/>
            <w:vAlign w:val="center"/>
          </w:tcPr>
          <w:p w14:paraId="083B0DA2" w14:textId="77777777" w:rsidR="00997F4D" w:rsidRDefault="00000000">
            <w:pPr>
              <w:spacing w:line="240" w:lineRule="auto"/>
              <w:jc w:val="center"/>
            </w:pPr>
            <w:r>
              <w:rPr>
                <w:rFonts w:hint="eastAsia"/>
              </w:rPr>
              <w:t>15.56</w:t>
            </w:r>
          </w:p>
        </w:tc>
      </w:tr>
      <w:tr w:rsidR="00997F4D" w14:paraId="3389C368" w14:textId="77777777">
        <w:trPr>
          <w:jc w:val="center"/>
        </w:trPr>
        <w:tc>
          <w:tcPr>
            <w:tcW w:w="1720" w:type="dxa"/>
            <w:vAlign w:val="center"/>
          </w:tcPr>
          <w:p w14:paraId="38ED746B" w14:textId="77777777" w:rsidR="00997F4D" w:rsidRDefault="00000000">
            <w:pPr>
              <w:spacing w:line="240" w:lineRule="auto"/>
              <w:jc w:val="center"/>
            </w:pPr>
            <w:r>
              <w:rPr>
                <w:rFonts w:hint="eastAsia"/>
              </w:rPr>
              <w:t>BUFGCTRL</w:t>
            </w:r>
          </w:p>
        </w:tc>
        <w:tc>
          <w:tcPr>
            <w:tcW w:w="1642" w:type="dxa"/>
            <w:vAlign w:val="center"/>
          </w:tcPr>
          <w:p w14:paraId="0897FD33" w14:textId="77777777" w:rsidR="00997F4D" w:rsidRDefault="00000000">
            <w:pPr>
              <w:spacing w:line="240" w:lineRule="auto"/>
              <w:jc w:val="center"/>
            </w:pPr>
            <w:r>
              <w:rPr>
                <w:rFonts w:hint="eastAsia"/>
              </w:rPr>
              <w:t>0</w:t>
            </w:r>
          </w:p>
        </w:tc>
        <w:tc>
          <w:tcPr>
            <w:tcW w:w="1683" w:type="dxa"/>
            <w:vAlign w:val="center"/>
          </w:tcPr>
          <w:p w14:paraId="49D93637" w14:textId="77777777" w:rsidR="00997F4D" w:rsidRDefault="00000000">
            <w:pPr>
              <w:spacing w:line="240" w:lineRule="auto"/>
              <w:jc w:val="center"/>
            </w:pPr>
            <w:r>
              <w:rPr>
                <w:rFonts w:hint="eastAsia"/>
              </w:rPr>
              <w:t>32</w:t>
            </w:r>
          </w:p>
        </w:tc>
        <w:tc>
          <w:tcPr>
            <w:tcW w:w="2612" w:type="dxa"/>
            <w:vAlign w:val="center"/>
          </w:tcPr>
          <w:p w14:paraId="2D01A7A9" w14:textId="77777777" w:rsidR="00997F4D" w:rsidRDefault="00000000">
            <w:pPr>
              <w:spacing w:line="240" w:lineRule="auto"/>
              <w:jc w:val="center"/>
            </w:pPr>
            <w:r>
              <w:rPr>
                <w:rFonts w:hint="eastAsia"/>
              </w:rPr>
              <w:t>0</w:t>
            </w:r>
          </w:p>
        </w:tc>
      </w:tr>
    </w:tbl>
    <w:p w14:paraId="471A2B6C" w14:textId="77777777" w:rsidR="00997F4D" w:rsidRDefault="00000000">
      <w:pPr>
        <w:pStyle w:val="aff2"/>
      </w:pPr>
      <w:r>
        <w:rPr>
          <w:rFonts w:hint="eastAsia"/>
        </w:rPr>
        <w:t>表</w:t>
      </w:r>
      <w:r>
        <w:rPr>
          <w:rFonts w:hint="eastAsia"/>
        </w:rPr>
        <w:t xml:space="preserve"> </w:t>
      </w:r>
      <w:r>
        <w:rPr>
          <w:rFonts w:hint="eastAsia"/>
        </w:rPr>
        <w:t>协处理器逻辑资源占用表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997F4D" w14:paraId="32A01B0A" w14:textId="77777777">
        <w:trPr>
          <w:jc w:val="center"/>
        </w:trPr>
        <w:tc>
          <w:tcPr>
            <w:tcW w:w="1720" w:type="dxa"/>
            <w:shd w:val="clear" w:color="auto" w:fill="8EAADB" w:themeFill="accent5" w:themeFillTint="99"/>
            <w:vAlign w:val="center"/>
          </w:tcPr>
          <w:p w14:paraId="5200A261" w14:textId="77777777" w:rsidR="00997F4D"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7D623C66" w14:textId="77777777" w:rsidR="00997F4D"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3CB41B1A" w14:textId="77777777" w:rsidR="00997F4D"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64808CA2" w14:textId="77777777" w:rsidR="00997F4D" w:rsidRDefault="00000000">
            <w:pPr>
              <w:spacing w:line="240" w:lineRule="auto"/>
              <w:jc w:val="center"/>
            </w:pPr>
            <w:r>
              <w:rPr>
                <w:rFonts w:hint="eastAsia"/>
              </w:rPr>
              <w:t>资源占用百分比（</w:t>
            </w:r>
            <w:r>
              <w:rPr>
                <w:rFonts w:hint="eastAsia"/>
              </w:rPr>
              <w:t>%</w:t>
            </w:r>
            <w:r>
              <w:rPr>
                <w:rFonts w:hint="eastAsia"/>
              </w:rPr>
              <w:t>）</w:t>
            </w:r>
          </w:p>
        </w:tc>
      </w:tr>
      <w:tr w:rsidR="00997F4D" w14:paraId="7420B9F9" w14:textId="77777777">
        <w:trPr>
          <w:jc w:val="center"/>
        </w:trPr>
        <w:tc>
          <w:tcPr>
            <w:tcW w:w="1720" w:type="dxa"/>
            <w:vAlign w:val="center"/>
          </w:tcPr>
          <w:p w14:paraId="433A0F99" w14:textId="77777777" w:rsidR="00997F4D" w:rsidRDefault="00000000">
            <w:pPr>
              <w:spacing w:line="240" w:lineRule="auto"/>
              <w:jc w:val="center"/>
            </w:pPr>
            <w:r>
              <w:rPr>
                <w:rFonts w:hint="eastAsia"/>
              </w:rPr>
              <w:t>LUT</w:t>
            </w:r>
          </w:p>
        </w:tc>
        <w:tc>
          <w:tcPr>
            <w:tcW w:w="1642" w:type="dxa"/>
            <w:vAlign w:val="center"/>
          </w:tcPr>
          <w:p w14:paraId="25752691" w14:textId="77777777" w:rsidR="00997F4D" w:rsidRDefault="00000000">
            <w:pPr>
              <w:spacing w:line="240" w:lineRule="auto"/>
              <w:jc w:val="center"/>
            </w:pPr>
            <w:r>
              <w:rPr>
                <w:rFonts w:hint="eastAsia"/>
              </w:rPr>
              <w:t>74885</w:t>
            </w:r>
          </w:p>
        </w:tc>
        <w:tc>
          <w:tcPr>
            <w:tcW w:w="1683" w:type="dxa"/>
            <w:vAlign w:val="center"/>
          </w:tcPr>
          <w:p w14:paraId="1A55552E" w14:textId="77777777" w:rsidR="00997F4D" w:rsidRDefault="00000000">
            <w:pPr>
              <w:spacing w:line="240" w:lineRule="auto"/>
              <w:jc w:val="center"/>
            </w:pPr>
            <w:r>
              <w:rPr>
                <w:rFonts w:hint="eastAsia"/>
              </w:rPr>
              <w:t>218600</w:t>
            </w:r>
          </w:p>
        </w:tc>
        <w:tc>
          <w:tcPr>
            <w:tcW w:w="2612" w:type="dxa"/>
            <w:vAlign w:val="center"/>
          </w:tcPr>
          <w:p w14:paraId="56B18AA5" w14:textId="77777777" w:rsidR="00997F4D" w:rsidRDefault="00000000">
            <w:pPr>
              <w:spacing w:line="240" w:lineRule="auto"/>
              <w:jc w:val="center"/>
            </w:pPr>
            <w:r>
              <w:rPr>
                <w:rFonts w:hint="eastAsia"/>
              </w:rPr>
              <w:t>34.26</w:t>
            </w:r>
          </w:p>
        </w:tc>
      </w:tr>
      <w:tr w:rsidR="00997F4D" w14:paraId="180A6254" w14:textId="77777777">
        <w:trPr>
          <w:jc w:val="center"/>
        </w:trPr>
        <w:tc>
          <w:tcPr>
            <w:tcW w:w="1720" w:type="dxa"/>
            <w:vAlign w:val="center"/>
          </w:tcPr>
          <w:p w14:paraId="268B8416" w14:textId="77777777" w:rsidR="00997F4D" w:rsidRDefault="00000000">
            <w:pPr>
              <w:spacing w:line="240" w:lineRule="auto"/>
              <w:jc w:val="center"/>
            </w:pPr>
            <w:r>
              <w:rPr>
                <w:rFonts w:hint="eastAsia"/>
              </w:rPr>
              <w:t>Register</w:t>
            </w:r>
          </w:p>
        </w:tc>
        <w:tc>
          <w:tcPr>
            <w:tcW w:w="1642" w:type="dxa"/>
            <w:vAlign w:val="center"/>
          </w:tcPr>
          <w:p w14:paraId="515718EE" w14:textId="77777777" w:rsidR="00997F4D" w:rsidRDefault="00000000">
            <w:pPr>
              <w:spacing w:line="240" w:lineRule="auto"/>
              <w:jc w:val="center"/>
            </w:pPr>
            <w:r>
              <w:rPr>
                <w:rFonts w:hint="eastAsia"/>
              </w:rPr>
              <w:t>42341</w:t>
            </w:r>
          </w:p>
        </w:tc>
        <w:tc>
          <w:tcPr>
            <w:tcW w:w="1683" w:type="dxa"/>
            <w:vAlign w:val="center"/>
          </w:tcPr>
          <w:p w14:paraId="1564539B" w14:textId="77777777" w:rsidR="00997F4D" w:rsidRDefault="00000000">
            <w:pPr>
              <w:spacing w:line="240" w:lineRule="auto"/>
              <w:jc w:val="center"/>
            </w:pPr>
            <w:r>
              <w:rPr>
                <w:rFonts w:hint="eastAsia"/>
              </w:rPr>
              <w:t>437200</w:t>
            </w:r>
          </w:p>
        </w:tc>
        <w:tc>
          <w:tcPr>
            <w:tcW w:w="2612" w:type="dxa"/>
            <w:vAlign w:val="center"/>
          </w:tcPr>
          <w:p w14:paraId="44E81F6D" w14:textId="77777777" w:rsidR="00997F4D" w:rsidRDefault="00000000">
            <w:pPr>
              <w:spacing w:line="240" w:lineRule="auto"/>
              <w:jc w:val="center"/>
            </w:pPr>
            <w:r>
              <w:rPr>
                <w:rFonts w:hint="eastAsia"/>
              </w:rPr>
              <w:t>9.68</w:t>
            </w:r>
          </w:p>
        </w:tc>
      </w:tr>
      <w:tr w:rsidR="00997F4D" w14:paraId="354FF5CF" w14:textId="77777777">
        <w:trPr>
          <w:jc w:val="center"/>
        </w:trPr>
        <w:tc>
          <w:tcPr>
            <w:tcW w:w="1720" w:type="dxa"/>
            <w:vAlign w:val="center"/>
          </w:tcPr>
          <w:p w14:paraId="616B002A" w14:textId="77777777" w:rsidR="00997F4D" w:rsidRDefault="00000000">
            <w:pPr>
              <w:spacing w:line="240" w:lineRule="auto"/>
              <w:jc w:val="center"/>
            </w:pPr>
            <w:r>
              <w:rPr>
                <w:rFonts w:hint="eastAsia"/>
              </w:rPr>
              <w:t>F7  Mux</w:t>
            </w:r>
          </w:p>
        </w:tc>
        <w:tc>
          <w:tcPr>
            <w:tcW w:w="1642" w:type="dxa"/>
            <w:vAlign w:val="center"/>
          </w:tcPr>
          <w:p w14:paraId="60F22851" w14:textId="77777777" w:rsidR="00997F4D" w:rsidRDefault="00000000">
            <w:pPr>
              <w:spacing w:line="240" w:lineRule="auto"/>
              <w:jc w:val="center"/>
            </w:pPr>
            <w:r>
              <w:rPr>
                <w:rFonts w:hint="eastAsia"/>
              </w:rPr>
              <w:t>0</w:t>
            </w:r>
          </w:p>
        </w:tc>
        <w:tc>
          <w:tcPr>
            <w:tcW w:w="1683" w:type="dxa"/>
            <w:vAlign w:val="center"/>
          </w:tcPr>
          <w:p w14:paraId="45019C31" w14:textId="77777777" w:rsidR="00997F4D" w:rsidRDefault="00000000">
            <w:pPr>
              <w:spacing w:line="240" w:lineRule="auto"/>
              <w:jc w:val="center"/>
            </w:pPr>
            <w:r>
              <w:rPr>
                <w:rFonts w:hint="eastAsia"/>
              </w:rPr>
              <w:t>109300</w:t>
            </w:r>
          </w:p>
        </w:tc>
        <w:tc>
          <w:tcPr>
            <w:tcW w:w="2612" w:type="dxa"/>
            <w:vAlign w:val="center"/>
          </w:tcPr>
          <w:p w14:paraId="69D1EBCD" w14:textId="77777777" w:rsidR="00997F4D" w:rsidRDefault="00000000">
            <w:pPr>
              <w:spacing w:line="240" w:lineRule="auto"/>
              <w:jc w:val="center"/>
            </w:pPr>
            <w:r>
              <w:rPr>
                <w:rFonts w:hint="eastAsia"/>
              </w:rPr>
              <w:t>0</w:t>
            </w:r>
          </w:p>
        </w:tc>
      </w:tr>
      <w:tr w:rsidR="00997F4D" w14:paraId="39ECCA74" w14:textId="77777777">
        <w:trPr>
          <w:jc w:val="center"/>
        </w:trPr>
        <w:tc>
          <w:tcPr>
            <w:tcW w:w="1720" w:type="dxa"/>
            <w:vAlign w:val="center"/>
          </w:tcPr>
          <w:p w14:paraId="5795D3F9" w14:textId="77777777" w:rsidR="00997F4D" w:rsidRDefault="00000000">
            <w:pPr>
              <w:spacing w:line="240" w:lineRule="auto"/>
              <w:jc w:val="center"/>
            </w:pPr>
            <w:r>
              <w:rPr>
                <w:rFonts w:hint="eastAsia"/>
              </w:rPr>
              <w:t>F8  Mux</w:t>
            </w:r>
          </w:p>
        </w:tc>
        <w:tc>
          <w:tcPr>
            <w:tcW w:w="1642" w:type="dxa"/>
            <w:vAlign w:val="center"/>
          </w:tcPr>
          <w:p w14:paraId="29F1E621" w14:textId="77777777" w:rsidR="00997F4D" w:rsidRDefault="00000000">
            <w:pPr>
              <w:spacing w:line="240" w:lineRule="auto"/>
              <w:jc w:val="center"/>
            </w:pPr>
            <w:r>
              <w:rPr>
                <w:rFonts w:hint="eastAsia"/>
              </w:rPr>
              <w:t>0</w:t>
            </w:r>
          </w:p>
        </w:tc>
        <w:tc>
          <w:tcPr>
            <w:tcW w:w="1683" w:type="dxa"/>
            <w:vAlign w:val="center"/>
          </w:tcPr>
          <w:p w14:paraId="40163E54" w14:textId="77777777" w:rsidR="00997F4D" w:rsidRDefault="00000000">
            <w:pPr>
              <w:spacing w:line="240" w:lineRule="auto"/>
              <w:jc w:val="center"/>
            </w:pPr>
            <w:r>
              <w:rPr>
                <w:rFonts w:hint="eastAsia"/>
              </w:rPr>
              <w:t>54650</w:t>
            </w:r>
          </w:p>
        </w:tc>
        <w:tc>
          <w:tcPr>
            <w:tcW w:w="2612" w:type="dxa"/>
            <w:vAlign w:val="center"/>
          </w:tcPr>
          <w:p w14:paraId="3061FB27" w14:textId="77777777" w:rsidR="00997F4D" w:rsidRDefault="00000000">
            <w:pPr>
              <w:spacing w:line="240" w:lineRule="auto"/>
              <w:jc w:val="center"/>
            </w:pPr>
            <w:r>
              <w:rPr>
                <w:rFonts w:hint="eastAsia"/>
              </w:rPr>
              <w:t>0</w:t>
            </w:r>
          </w:p>
        </w:tc>
      </w:tr>
      <w:tr w:rsidR="00997F4D" w14:paraId="4407F0E3" w14:textId="77777777">
        <w:trPr>
          <w:jc w:val="center"/>
        </w:trPr>
        <w:tc>
          <w:tcPr>
            <w:tcW w:w="1720" w:type="dxa"/>
            <w:vAlign w:val="center"/>
          </w:tcPr>
          <w:p w14:paraId="4C1FA253" w14:textId="77777777" w:rsidR="00997F4D" w:rsidRDefault="00000000">
            <w:pPr>
              <w:spacing w:line="240" w:lineRule="auto"/>
              <w:jc w:val="center"/>
            </w:pPr>
            <w:r>
              <w:rPr>
                <w:rFonts w:hint="eastAsia"/>
              </w:rPr>
              <w:t>BRAM</w:t>
            </w:r>
          </w:p>
        </w:tc>
        <w:tc>
          <w:tcPr>
            <w:tcW w:w="1642" w:type="dxa"/>
            <w:vAlign w:val="center"/>
          </w:tcPr>
          <w:p w14:paraId="74A3305A" w14:textId="77777777" w:rsidR="00997F4D" w:rsidRDefault="00000000">
            <w:pPr>
              <w:spacing w:line="240" w:lineRule="auto"/>
              <w:jc w:val="center"/>
            </w:pPr>
            <w:r>
              <w:rPr>
                <w:rFonts w:hint="eastAsia"/>
              </w:rPr>
              <w:t>0</w:t>
            </w:r>
          </w:p>
        </w:tc>
        <w:tc>
          <w:tcPr>
            <w:tcW w:w="1683" w:type="dxa"/>
            <w:vAlign w:val="center"/>
          </w:tcPr>
          <w:p w14:paraId="3382E39C" w14:textId="77777777" w:rsidR="00997F4D" w:rsidRDefault="00000000">
            <w:pPr>
              <w:spacing w:line="240" w:lineRule="auto"/>
              <w:jc w:val="center"/>
            </w:pPr>
            <w:r>
              <w:rPr>
                <w:rFonts w:hint="eastAsia"/>
              </w:rPr>
              <w:t>545</w:t>
            </w:r>
          </w:p>
        </w:tc>
        <w:tc>
          <w:tcPr>
            <w:tcW w:w="2612" w:type="dxa"/>
            <w:vAlign w:val="center"/>
          </w:tcPr>
          <w:p w14:paraId="3F629557" w14:textId="77777777" w:rsidR="00997F4D" w:rsidRDefault="00000000">
            <w:pPr>
              <w:spacing w:line="240" w:lineRule="auto"/>
              <w:jc w:val="center"/>
            </w:pPr>
            <w:r>
              <w:rPr>
                <w:rFonts w:hint="eastAsia"/>
              </w:rPr>
              <w:t>0</w:t>
            </w:r>
          </w:p>
        </w:tc>
      </w:tr>
      <w:tr w:rsidR="00997F4D" w14:paraId="634593F6" w14:textId="77777777">
        <w:trPr>
          <w:jc w:val="center"/>
        </w:trPr>
        <w:tc>
          <w:tcPr>
            <w:tcW w:w="1720" w:type="dxa"/>
            <w:vAlign w:val="center"/>
          </w:tcPr>
          <w:p w14:paraId="7FB11CD6" w14:textId="77777777" w:rsidR="00997F4D" w:rsidRDefault="00000000">
            <w:pPr>
              <w:spacing w:line="240" w:lineRule="auto"/>
              <w:jc w:val="center"/>
            </w:pPr>
            <w:r>
              <w:rPr>
                <w:rFonts w:hint="eastAsia"/>
              </w:rPr>
              <w:t>DSP</w:t>
            </w:r>
          </w:p>
        </w:tc>
        <w:tc>
          <w:tcPr>
            <w:tcW w:w="1642" w:type="dxa"/>
            <w:vAlign w:val="center"/>
          </w:tcPr>
          <w:p w14:paraId="48AC3EEB" w14:textId="77777777" w:rsidR="00997F4D" w:rsidRDefault="00000000">
            <w:pPr>
              <w:spacing w:line="240" w:lineRule="auto"/>
              <w:jc w:val="center"/>
            </w:pPr>
            <w:r>
              <w:rPr>
                <w:rFonts w:hint="eastAsia"/>
              </w:rPr>
              <w:t>0</w:t>
            </w:r>
          </w:p>
        </w:tc>
        <w:tc>
          <w:tcPr>
            <w:tcW w:w="1683" w:type="dxa"/>
            <w:vAlign w:val="center"/>
          </w:tcPr>
          <w:p w14:paraId="12F69CE8" w14:textId="77777777" w:rsidR="00997F4D" w:rsidRDefault="00000000">
            <w:pPr>
              <w:spacing w:line="240" w:lineRule="auto"/>
              <w:jc w:val="center"/>
            </w:pPr>
            <w:r>
              <w:rPr>
                <w:rFonts w:hint="eastAsia"/>
              </w:rPr>
              <w:t>900</w:t>
            </w:r>
          </w:p>
        </w:tc>
        <w:tc>
          <w:tcPr>
            <w:tcW w:w="2612" w:type="dxa"/>
            <w:vAlign w:val="center"/>
          </w:tcPr>
          <w:p w14:paraId="19EE3A77" w14:textId="77777777" w:rsidR="00997F4D" w:rsidRDefault="00000000">
            <w:pPr>
              <w:spacing w:line="240" w:lineRule="auto"/>
              <w:jc w:val="center"/>
            </w:pPr>
            <w:r>
              <w:rPr>
                <w:rFonts w:hint="eastAsia"/>
              </w:rPr>
              <w:t>0</w:t>
            </w:r>
          </w:p>
        </w:tc>
      </w:tr>
      <w:tr w:rsidR="00997F4D" w14:paraId="78C1FF07" w14:textId="77777777">
        <w:trPr>
          <w:jc w:val="center"/>
        </w:trPr>
        <w:tc>
          <w:tcPr>
            <w:tcW w:w="1720" w:type="dxa"/>
            <w:vAlign w:val="center"/>
          </w:tcPr>
          <w:p w14:paraId="7F4A2F10" w14:textId="77777777" w:rsidR="00997F4D" w:rsidRDefault="00000000">
            <w:pPr>
              <w:spacing w:line="240" w:lineRule="auto"/>
              <w:jc w:val="center"/>
            </w:pPr>
            <w:r>
              <w:rPr>
                <w:rFonts w:hint="eastAsia"/>
              </w:rPr>
              <w:t>BUFGCTRL</w:t>
            </w:r>
          </w:p>
        </w:tc>
        <w:tc>
          <w:tcPr>
            <w:tcW w:w="1642" w:type="dxa"/>
            <w:vAlign w:val="center"/>
          </w:tcPr>
          <w:p w14:paraId="5BFC6BD3" w14:textId="77777777" w:rsidR="00997F4D" w:rsidRDefault="00000000">
            <w:pPr>
              <w:spacing w:line="240" w:lineRule="auto"/>
              <w:jc w:val="center"/>
            </w:pPr>
            <w:r>
              <w:rPr>
                <w:rFonts w:hint="eastAsia"/>
              </w:rPr>
              <w:t>0</w:t>
            </w:r>
          </w:p>
        </w:tc>
        <w:tc>
          <w:tcPr>
            <w:tcW w:w="1683" w:type="dxa"/>
            <w:vAlign w:val="center"/>
          </w:tcPr>
          <w:p w14:paraId="7DC176F5" w14:textId="77777777" w:rsidR="00997F4D" w:rsidRDefault="00000000">
            <w:pPr>
              <w:spacing w:line="240" w:lineRule="auto"/>
              <w:jc w:val="center"/>
            </w:pPr>
            <w:r>
              <w:rPr>
                <w:rFonts w:hint="eastAsia"/>
              </w:rPr>
              <w:t>32</w:t>
            </w:r>
          </w:p>
        </w:tc>
        <w:tc>
          <w:tcPr>
            <w:tcW w:w="2612" w:type="dxa"/>
            <w:vAlign w:val="center"/>
          </w:tcPr>
          <w:p w14:paraId="01FD9822" w14:textId="77777777" w:rsidR="00997F4D" w:rsidRDefault="00000000">
            <w:pPr>
              <w:spacing w:line="240" w:lineRule="auto"/>
              <w:jc w:val="center"/>
            </w:pPr>
            <w:r>
              <w:rPr>
                <w:rFonts w:hint="eastAsia"/>
              </w:rPr>
              <w:t>0</w:t>
            </w:r>
          </w:p>
        </w:tc>
      </w:tr>
    </w:tbl>
    <w:p w14:paraId="4561B5F7" w14:textId="77777777" w:rsidR="00997F4D" w:rsidRDefault="00000000">
      <w:pPr>
        <w:pStyle w:val="aff2"/>
      </w:pPr>
      <w:r>
        <w:rPr>
          <w:rFonts w:hint="eastAsia"/>
        </w:rPr>
        <w:t>表</w:t>
      </w:r>
      <w:r>
        <w:rPr>
          <w:rFonts w:hint="eastAsia"/>
        </w:rPr>
        <w:t xml:space="preserve"> </w:t>
      </w:r>
      <w:r>
        <w:rPr>
          <w:rFonts w:hint="eastAsia"/>
        </w:rPr>
        <w:t>脉动阵列模块逻辑资源占用表</w:t>
      </w:r>
    </w:p>
    <w:p w14:paraId="508EB067" w14:textId="77777777" w:rsidR="00997F4D" w:rsidRDefault="00000000">
      <w:pPr>
        <w:ind w:firstLine="480"/>
      </w:pPr>
      <w:r>
        <w:rPr>
          <w:rFonts w:hint="eastAsia"/>
        </w:rPr>
        <w:t>除了资源占用外，我们还对整个电路系统的功耗和性能进行了评估，如下图</w:t>
      </w:r>
      <w:r>
        <w:rPr>
          <w:rFonts w:hint="eastAsia"/>
        </w:rPr>
        <w:t xml:space="preserve"> </w:t>
      </w:r>
      <w:r>
        <w:rPr>
          <w:rFonts w:hint="eastAsia"/>
        </w:rPr>
        <w:t>所示，在</w:t>
      </w:r>
      <w:r>
        <w:rPr>
          <w:rFonts w:hint="eastAsia"/>
        </w:rPr>
        <w:t>100Mhz</w:t>
      </w:r>
      <w:r>
        <w:rPr>
          <w:rFonts w:hint="eastAsia"/>
        </w:rPr>
        <w:t>频率下，电路的整体功耗为</w:t>
      </w:r>
      <w:r>
        <w:rPr>
          <w:rFonts w:hint="eastAsia"/>
        </w:rPr>
        <w:t>2.076W</w:t>
      </w:r>
      <w:r>
        <w:rPr>
          <w:rFonts w:hint="eastAsia"/>
        </w:rPr>
        <w:t>，其中动态功耗和静态功耗分别为</w:t>
      </w:r>
      <w:r>
        <w:rPr>
          <w:rFonts w:hint="eastAsia"/>
        </w:rPr>
        <w:t>1.903W</w:t>
      </w:r>
      <w:r>
        <w:rPr>
          <w:rFonts w:hint="eastAsia"/>
        </w:rPr>
        <w:t>和</w:t>
      </w:r>
      <w:r>
        <w:rPr>
          <w:rFonts w:hint="eastAsia"/>
        </w:rPr>
        <w:t>0.172W</w:t>
      </w:r>
      <w:r>
        <w:rPr>
          <w:rFonts w:hint="eastAsia"/>
        </w:rPr>
        <w:t>。由于本次设计的加速器面向的是二值复数神经网络的加速任务，采用了大量的并行结构，计算方式也与传统的整型或浮点</w:t>
      </w:r>
      <w:proofErr w:type="gramStart"/>
      <w:r>
        <w:rPr>
          <w:rFonts w:hint="eastAsia"/>
        </w:rPr>
        <w:t>型乘加计算</w:t>
      </w:r>
      <w:proofErr w:type="gramEnd"/>
      <w:r>
        <w:rPr>
          <w:rFonts w:hint="eastAsia"/>
        </w:rPr>
        <w:t>方式有别，所以其性能的评估方式不同，假设电路工作在</w:t>
      </w:r>
      <w:r>
        <w:rPr>
          <w:rFonts w:hint="eastAsia"/>
        </w:rPr>
        <w:t>100Mhz</w:t>
      </w:r>
      <w:r>
        <w:rPr>
          <w:rFonts w:hint="eastAsia"/>
        </w:rPr>
        <w:t>频率，加速器中的脉动阵列含有</w:t>
      </w:r>
      <w:r>
        <w:rPr>
          <w:rFonts w:hint="eastAsia"/>
        </w:rPr>
        <w:t>16</w:t>
      </w:r>
      <w:r>
        <w:t>×</w:t>
      </w:r>
      <w:r>
        <w:rPr>
          <w:rFonts w:hint="eastAsia"/>
        </w:rPr>
        <w:t>16</w:t>
      </w:r>
      <w:r>
        <w:rPr>
          <w:rFonts w:hint="eastAsia"/>
        </w:rPr>
        <w:t>（共</w:t>
      </w:r>
      <w:r>
        <w:rPr>
          <w:rFonts w:hint="eastAsia"/>
        </w:rPr>
        <w:t>256</w:t>
      </w:r>
      <w:r>
        <w:rPr>
          <w:rFonts w:hint="eastAsia"/>
        </w:rPr>
        <w:t>）</w:t>
      </w:r>
      <w:proofErr w:type="gramStart"/>
      <w:r>
        <w:rPr>
          <w:rFonts w:hint="eastAsia"/>
        </w:rPr>
        <w:t>个</w:t>
      </w:r>
      <w:proofErr w:type="gramEnd"/>
      <w:r>
        <w:rPr>
          <w:rFonts w:hint="eastAsia"/>
        </w:rPr>
        <w:t>计算单元，每个计算单元可在一个周期内完成</w:t>
      </w:r>
      <w:r>
        <w:rPr>
          <w:rFonts w:hint="eastAsia"/>
        </w:rPr>
        <w:t>32</w:t>
      </w:r>
      <w:r>
        <w:rPr>
          <w:rFonts w:hint="eastAsia"/>
        </w:rPr>
        <w:t>个通道的</w:t>
      </w:r>
      <w:r>
        <w:rPr>
          <w:rFonts w:hint="eastAsia"/>
        </w:rPr>
        <w:t>popcount(xnor)</w:t>
      </w:r>
      <w:r>
        <w:rPr>
          <w:rFonts w:hint="eastAsia"/>
        </w:rPr>
        <w:t>计算、复数运算（一次加法与一次减法计算）以及累加计算，所以本次加速器的性能为</w:t>
      </w:r>
      <m:oMath>
        <m:r>
          <m:rPr>
            <m:sty m:val="p"/>
          </m:rPr>
          <w:rPr>
            <w:rFonts w:ascii="Cambria Math" w:hAnsi="Cambria Math" w:hint="eastAsia"/>
          </w:rPr>
          <m:t>32</m:t>
        </m:r>
        <m:r>
          <m:rPr>
            <m:sty m:val="p"/>
          </m:rPr>
          <w:rPr>
            <w:rFonts w:ascii="Cambria Math" w:hAnsi="Cambria Math"/>
          </w:rPr>
          <m:t>(</m:t>
        </m:r>
        <m:r>
          <m:rPr>
            <m:sty m:val="p"/>
          </m:rPr>
          <w:rPr>
            <w:rFonts w:ascii="Cambria Math" w:hAnsi="Cambria Math" w:hint="eastAsia"/>
          </w:rPr>
          <m:t>通道数</m:t>
        </m:r>
        <m:r>
          <m:rPr>
            <m:sty m:val="p"/>
          </m:rPr>
          <w:rPr>
            <w:rFonts w:ascii="Cambria Math" w:hAnsi="Cambria Math"/>
          </w:rPr>
          <m:t>)×</m:t>
        </m:r>
        <m:r>
          <m:rPr>
            <m:sty m:val="p"/>
          </m:rPr>
          <w:rPr>
            <w:rFonts w:ascii="Cambria Math" w:hAnsi="Cambria Math" w:hint="eastAsia"/>
          </w:rPr>
          <m:t>4</m:t>
        </m:r>
        <m:r>
          <m:rPr>
            <m:sty m:val="p"/>
          </m:rPr>
          <w:rPr>
            <w:rFonts w:ascii="Cambria Math" w:hAnsi="Cambria Math" w:hint="eastAsia"/>
          </w:rPr>
          <m:t>（操作数）</m:t>
        </m:r>
        <m:r>
          <m:rPr>
            <m:sty m:val="p"/>
          </m:rPr>
          <w:rPr>
            <w:rFonts w:ascii="Cambria Math" w:hAnsi="Cambria Math"/>
          </w:rPr>
          <m:t>×</m:t>
        </m:r>
        <m:r>
          <m:rPr>
            <m:sty m:val="p"/>
          </m:rPr>
          <w:rPr>
            <w:rFonts w:ascii="Cambria Math" w:hAnsi="Cambria Math" w:hint="eastAsia"/>
          </w:rPr>
          <m:t>256</m:t>
        </m:r>
        <m:r>
          <m:rPr>
            <m:sty m:val="p"/>
          </m:rPr>
          <w:rPr>
            <w:rFonts w:ascii="Cambria Math" w:hAnsi="Cambria Math" w:hint="eastAsia"/>
          </w:rPr>
          <m:t>（</m:t>
        </m:r>
        <m:r>
          <m:rPr>
            <m:sty m:val="p"/>
          </m:rPr>
          <w:rPr>
            <w:rFonts w:ascii="Cambria Math" w:hAnsi="Cambria Math"/>
          </w:rPr>
          <m:t>PE</m:t>
        </m:r>
        <m:r>
          <m:rPr>
            <m:sty m:val="p"/>
          </m:rPr>
          <w:rPr>
            <w:rFonts w:ascii="Cambria Math" w:hAnsi="Cambria Math" w:hint="eastAsia"/>
          </w:rPr>
          <m:t>数）</m:t>
        </m:r>
        <m:r>
          <m:rPr>
            <m:sty m:val="p"/>
          </m:rPr>
          <w:rPr>
            <w:rFonts w:ascii="Cambria Math" w:hAnsi="Cambria Math"/>
          </w:rPr>
          <m:t>×</m:t>
        </m:r>
        <m:r>
          <m:rPr>
            <m:sty m:val="p"/>
          </m:rPr>
          <w:rPr>
            <w:rFonts w:ascii="Cambria Math" w:hAnsi="Cambria Math" w:hint="eastAsia"/>
          </w:rPr>
          <m:t>100Mhz=</m:t>
        </m:r>
        <m:r>
          <m:rPr>
            <m:sty m:val="p"/>
          </m:rPr>
          <w:rPr>
            <w:rFonts w:ascii="Cambria Math" w:hAnsi="Cambria Math"/>
          </w:rPr>
          <m:t>3276.8GOPS</m:t>
        </m:r>
      </m:oMath>
      <w:r>
        <w:rPr>
          <w:rFonts w:hAnsi="Cambria Math" w:hint="eastAsia"/>
        </w:rPr>
        <w:t>，即约</w:t>
      </w:r>
      <w:r>
        <w:rPr>
          <w:rFonts w:hAnsi="Cambria Math" w:hint="eastAsia"/>
        </w:rPr>
        <w:t>3.3TOPS</w:t>
      </w:r>
      <w:r>
        <w:rPr>
          <w:rFonts w:hAnsi="Cambria Math" w:hint="eastAsia"/>
        </w:rPr>
        <w:t>。</w:t>
      </w:r>
    </w:p>
    <w:p w14:paraId="0D1239EF" w14:textId="77777777" w:rsidR="00997F4D" w:rsidRDefault="00000000">
      <w:pPr>
        <w:jc w:val="center"/>
      </w:pPr>
      <w:r>
        <w:rPr>
          <w:noProof/>
        </w:rPr>
        <w:lastRenderedPageBreak/>
        <w:drawing>
          <wp:inline distT="0" distB="0" distL="114300" distR="114300" wp14:anchorId="79A3BA74" wp14:editId="1934DA58">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103"/>
                    <a:stretch>
                      <a:fillRect/>
                    </a:stretch>
                  </pic:blipFill>
                  <pic:spPr>
                    <a:xfrm>
                      <a:off x="0" y="0"/>
                      <a:ext cx="4823460" cy="2099945"/>
                    </a:xfrm>
                    <a:prstGeom prst="rect">
                      <a:avLst/>
                    </a:prstGeom>
                    <a:ln>
                      <a:solidFill>
                        <a:schemeClr val="bg2"/>
                      </a:solidFill>
                    </a:ln>
                  </pic:spPr>
                </pic:pic>
              </a:graphicData>
            </a:graphic>
          </wp:inline>
        </w:drawing>
      </w:r>
    </w:p>
    <w:p w14:paraId="0F45497D" w14:textId="77777777" w:rsidR="00997F4D" w:rsidRDefault="00000000">
      <w:pPr>
        <w:pStyle w:val="aff2"/>
      </w:pPr>
      <w:r>
        <w:rPr>
          <w:rFonts w:hint="eastAsia"/>
        </w:rPr>
        <w:t>图</w:t>
      </w:r>
      <w:r>
        <w:rPr>
          <w:rFonts w:hint="eastAsia"/>
        </w:rPr>
        <w:t xml:space="preserve"> FPGA</w:t>
      </w:r>
      <w:r>
        <w:rPr>
          <w:rFonts w:hint="eastAsia"/>
        </w:rPr>
        <w:t>功耗分析报告</w:t>
      </w:r>
    </w:p>
    <w:p w14:paraId="7020F4B5" w14:textId="77777777" w:rsidR="00997F4D" w:rsidRDefault="00000000">
      <w:pPr>
        <w:ind w:firstLine="480"/>
      </w:pPr>
      <w:r>
        <w:rPr>
          <w:rFonts w:hint="eastAsia"/>
        </w:rPr>
        <w:t>基于上述分析，我们针对性能、功耗以及能效三个方面，将本次设计的专用加速器与</w:t>
      </w:r>
      <w:r>
        <w:rPr>
          <w:rFonts w:hint="eastAsia"/>
        </w:rPr>
        <w:t>1.1.2</w:t>
      </w:r>
      <w:r>
        <w:rPr>
          <w:rFonts w:hint="eastAsia"/>
        </w:rPr>
        <w:t>小节介绍的几款边缘侧神经网络加速器芯片进行对比，对比结果如表</w:t>
      </w:r>
      <w:r>
        <w:rPr>
          <w:rFonts w:hint="eastAsia"/>
        </w:rPr>
        <w:t xml:space="preserve"> </w:t>
      </w:r>
      <w:r>
        <w:rPr>
          <w:rFonts w:hint="eastAsia"/>
        </w:rPr>
        <w:t>所示。由表中数据分析可得本次设计的</w:t>
      </w:r>
      <w:r>
        <w:rPr>
          <w:rFonts w:hint="eastAsia"/>
        </w:rPr>
        <w:t>BCNN</w:t>
      </w:r>
      <w:r>
        <w:rPr>
          <w:rFonts w:hint="eastAsia"/>
        </w:rPr>
        <w:t>专用加速器在能效比并不逊色于几款商用加速器，且我们还应该知道这几款商用加速器芯片都是采用</w:t>
      </w:r>
      <w:r>
        <w:rPr>
          <w:rFonts w:hint="eastAsia"/>
        </w:rPr>
        <w:t>ASIC</w:t>
      </w:r>
      <w:r>
        <w:rPr>
          <w:rFonts w:hint="eastAsia"/>
        </w:rPr>
        <w:t>制造的，我们的</w:t>
      </w:r>
      <w:r>
        <w:rPr>
          <w:rFonts w:hint="eastAsia"/>
        </w:rPr>
        <w:t>BCNN</w:t>
      </w:r>
      <w:r>
        <w:rPr>
          <w:rFonts w:hint="eastAsia"/>
        </w:rPr>
        <w:t>专用加速器仅使用</w:t>
      </w:r>
      <w:r>
        <w:rPr>
          <w:rFonts w:hint="eastAsia"/>
        </w:rPr>
        <w:t>FPGA</w:t>
      </w:r>
      <w:r>
        <w:rPr>
          <w:rFonts w:hint="eastAsia"/>
        </w:rPr>
        <w:t>实现。</w:t>
      </w:r>
    </w:p>
    <w:tbl>
      <w:tblPr>
        <w:tblStyle w:val="af7"/>
        <w:tblW w:w="0" w:type="auto"/>
        <w:jc w:val="center"/>
        <w:tblLook w:val="04A0" w:firstRow="1" w:lastRow="0" w:firstColumn="1" w:lastColumn="0" w:noHBand="0" w:noVBand="1"/>
      </w:tblPr>
      <w:tblGrid>
        <w:gridCol w:w="2093"/>
        <w:gridCol w:w="1826"/>
        <w:gridCol w:w="1961"/>
        <w:gridCol w:w="2334"/>
      </w:tblGrid>
      <w:tr w:rsidR="00997F4D" w14:paraId="65F3A254" w14:textId="77777777">
        <w:trPr>
          <w:jc w:val="center"/>
        </w:trPr>
        <w:tc>
          <w:tcPr>
            <w:tcW w:w="2093" w:type="dxa"/>
            <w:shd w:val="clear" w:color="auto" w:fill="8EAADB" w:themeFill="accent5" w:themeFillTint="99"/>
            <w:vAlign w:val="center"/>
          </w:tcPr>
          <w:p w14:paraId="3B58BBB7" w14:textId="77777777" w:rsidR="00997F4D" w:rsidRDefault="00000000">
            <w:pPr>
              <w:spacing w:line="240" w:lineRule="auto"/>
              <w:jc w:val="center"/>
            </w:pPr>
            <w:r>
              <w:rPr>
                <w:rFonts w:hint="eastAsia"/>
              </w:rPr>
              <w:t>加速器</w:t>
            </w:r>
          </w:p>
        </w:tc>
        <w:tc>
          <w:tcPr>
            <w:tcW w:w="1826" w:type="dxa"/>
            <w:shd w:val="clear" w:color="auto" w:fill="8EAADB" w:themeFill="accent5" w:themeFillTint="99"/>
            <w:vAlign w:val="center"/>
          </w:tcPr>
          <w:p w14:paraId="56262DFA" w14:textId="77777777" w:rsidR="00997F4D" w:rsidRDefault="00000000">
            <w:pPr>
              <w:spacing w:line="240" w:lineRule="auto"/>
              <w:jc w:val="center"/>
            </w:pPr>
            <w:r>
              <w:rPr>
                <w:rFonts w:hint="eastAsia"/>
              </w:rPr>
              <w:t>性能（</w:t>
            </w:r>
            <w:r>
              <w:rPr>
                <w:rFonts w:hint="eastAsia"/>
              </w:rPr>
              <w:t>TOPS</w:t>
            </w:r>
            <w:r>
              <w:rPr>
                <w:rFonts w:hint="eastAsia"/>
              </w:rPr>
              <w:t>）</w:t>
            </w:r>
          </w:p>
        </w:tc>
        <w:tc>
          <w:tcPr>
            <w:tcW w:w="1961" w:type="dxa"/>
            <w:shd w:val="clear" w:color="auto" w:fill="8EAADB" w:themeFill="accent5" w:themeFillTint="99"/>
            <w:vAlign w:val="center"/>
          </w:tcPr>
          <w:p w14:paraId="11BEA923" w14:textId="77777777" w:rsidR="00997F4D" w:rsidRDefault="00000000">
            <w:pPr>
              <w:spacing w:line="240" w:lineRule="auto"/>
              <w:jc w:val="center"/>
            </w:pPr>
            <w:r>
              <w:rPr>
                <w:rFonts w:hint="eastAsia"/>
              </w:rPr>
              <w:t>功耗（</w:t>
            </w:r>
            <w:r>
              <w:rPr>
                <w:rFonts w:hint="eastAsia"/>
              </w:rPr>
              <w:t>W</w:t>
            </w:r>
            <w:r>
              <w:rPr>
                <w:rFonts w:hint="eastAsia"/>
              </w:rPr>
              <w:t>）</w:t>
            </w:r>
          </w:p>
        </w:tc>
        <w:tc>
          <w:tcPr>
            <w:tcW w:w="2334" w:type="dxa"/>
            <w:shd w:val="clear" w:color="auto" w:fill="8EAADB" w:themeFill="accent5" w:themeFillTint="99"/>
            <w:vAlign w:val="center"/>
          </w:tcPr>
          <w:p w14:paraId="5A6B6AF8" w14:textId="77777777" w:rsidR="00997F4D" w:rsidRDefault="00000000">
            <w:pPr>
              <w:spacing w:line="240" w:lineRule="auto"/>
              <w:jc w:val="center"/>
            </w:pPr>
            <w:r>
              <w:rPr>
                <w:rFonts w:hint="eastAsia"/>
              </w:rPr>
              <w:t>能效比</w:t>
            </w:r>
          </w:p>
        </w:tc>
      </w:tr>
      <w:tr w:rsidR="00997F4D" w14:paraId="7D0184CE" w14:textId="77777777">
        <w:trPr>
          <w:jc w:val="center"/>
        </w:trPr>
        <w:tc>
          <w:tcPr>
            <w:tcW w:w="2093" w:type="dxa"/>
            <w:vAlign w:val="center"/>
          </w:tcPr>
          <w:p w14:paraId="4EA7627B" w14:textId="77777777" w:rsidR="00997F4D" w:rsidRDefault="00000000">
            <w:pPr>
              <w:spacing w:line="240" w:lineRule="auto"/>
              <w:jc w:val="center"/>
            </w:pPr>
            <w:r>
              <w:rPr>
                <w:rFonts w:hint="eastAsia"/>
              </w:rPr>
              <w:t>X</w:t>
            </w:r>
            <w:r>
              <w:t>avier</w:t>
            </w:r>
          </w:p>
        </w:tc>
        <w:tc>
          <w:tcPr>
            <w:tcW w:w="1826" w:type="dxa"/>
            <w:vAlign w:val="center"/>
          </w:tcPr>
          <w:p w14:paraId="0679ED17" w14:textId="77777777" w:rsidR="00997F4D" w:rsidRDefault="00000000">
            <w:pPr>
              <w:spacing w:line="240" w:lineRule="auto"/>
              <w:jc w:val="center"/>
            </w:pPr>
            <w:r>
              <w:rPr>
                <w:rFonts w:hint="eastAsia"/>
              </w:rPr>
              <w:t>30</w:t>
            </w:r>
          </w:p>
        </w:tc>
        <w:tc>
          <w:tcPr>
            <w:tcW w:w="1961" w:type="dxa"/>
            <w:vAlign w:val="center"/>
          </w:tcPr>
          <w:p w14:paraId="0E894E1F" w14:textId="77777777" w:rsidR="00997F4D" w:rsidRDefault="00000000">
            <w:pPr>
              <w:spacing w:line="240" w:lineRule="auto"/>
              <w:jc w:val="center"/>
            </w:pPr>
            <w:r>
              <w:rPr>
                <w:rFonts w:hint="eastAsia"/>
              </w:rPr>
              <w:t>30</w:t>
            </w:r>
          </w:p>
        </w:tc>
        <w:tc>
          <w:tcPr>
            <w:tcW w:w="2334" w:type="dxa"/>
            <w:vAlign w:val="center"/>
          </w:tcPr>
          <w:p w14:paraId="4486A8AB" w14:textId="77777777" w:rsidR="00997F4D" w:rsidRDefault="00000000">
            <w:pPr>
              <w:spacing w:line="240" w:lineRule="auto"/>
              <w:jc w:val="center"/>
            </w:pPr>
            <w:r>
              <w:rPr>
                <w:rFonts w:hint="eastAsia"/>
              </w:rPr>
              <w:t>1</w:t>
            </w:r>
          </w:p>
        </w:tc>
      </w:tr>
      <w:tr w:rsidR="00997F4D" w14:paraId="3D93DC31" w14:textId="77777777">
        <w:trPr>
          <w:jc w:val="center"/>
        </w:trPr>
        <w:tc>
          <w:tcPr>
            <w:tcW w:w="2093" w:type="dxa"/>
            <w:vAlign w:val="center"/>
          </w:tcPr>
          <w:p w14:paraId="3E50C720" w14:textId="77777777" w:rsidR="00997F4D" w:rsidRDefault="00000000">
            <w:pPr>
              <w:spacing w:line="240" w:lineRule="auto"/>
              <w:jc w:val="center"/>
            </w:pPr>
            <w:r>
              <w:rPr>
                <w:rFonts w:hint="eastAsia"/>
              </w:rPr>
              <w:t>Eye</w:t>
            </w:r>
            <w:r>
              <w:t>Q4</w:t>
            </w:r>
          </w:p>
        </w:tc>
        <w:tc>
          <w:tcPr>
            <w:tcW w:w="1826" w:type="dxa"/>
            <w:vAlign w:val="center"/>
          </w:tcPr>
          <w:p w14:paraId="3BF3ECDE" w14:textId="77777777" w:rsidR="00997F4D" w:rsidRDefault="00000000">
            <w:pPr>
              <w:spacing w:line="240" w:lineRule="auto"/>
              <w:jc w:val="center"/>
            </w:pPr>
            <w:r>
              <w:rPr>
                <w:rFonts w:hint="eastAsia"/>
              </w:rPr>
              <w:t>2</w:t>
            </w:r>
          </w:p>
        </w:tc>
        <w:tc>
          <w:tcPr>
            <w:tcW w:w="1961" w:type="dxa"/>
            <w:vAlign w:val="center"/>
          </w:tcPr>
          <w:p w14:paraId="17D2DD1D" w14:textId="77777777" w:rsidR="00997F4D" w:rsidRDefault="00000000">
            <w:pPr>
              <w:spacing w:line="240" w:lineRule="auto"/>
              <w:jc w:val="center"/>
            </w:pPr>
            <w:r>
              <w:rPr>
                <w:rFonts w:hint="eastAsia"/>
              </w:rPr>
              <w:t>6</w:t>
            </w:r>
          </w:p>
        </w:tc>
        <w:tc>
          <w:tcPr>
            <w:tcW w:w="2334" w:type="dxa"/>
            <w:vAlign w:val="center"/>
          </w:tcPr>
          <w:p w14:paraId="0F795A8F" w14:textId="77777777" w:rsidR="00997F4D" w:rsidRDefault="00000000">
            <w:pPr>
              <w:spacing w:line="240" w:lineRule="auto"/>
              <w:jc w:val="center"/>
            </w:pPr>
            <w:r>
              <w:rPr>
                <w:rFonts w:hint="eastAsia"/>
              </w:rPr>
              <w:t>0.33</w:t>
            </w:r>
          </w:p>
        </w:tc>
      </w:tr>
      <w:tr w:rsidR="00997F4D" w14:paraId="42DA24C0" w14:textId="77777777">
        <w:trPr>
          <w:jc w:val="center"/>
        </w:trPr>
        <w:tc>
          <w:tcPr>
            <w:tcW w:w="2093" w:type="dxa"/>
            <w:vAlign w:val="center"/>
          </w:tcPr>
          <w:p w14:paraId="6C731F23" w14:textId="77777777" w:rsidR="00997F4D" w:rsidRDefault="00000000">
            <w:pPr>
              <w:spacing w:line="240" w:lineRule="auto"/>
              <w:jc w:val="center"/>
            </w:pPr>
            <w:r>
              <w:rPr>
                <w:rFonts w:hint="eastAsia"/>
              </w:rPr>
              <w:t>Ey</w:t>
            </w:r>
            <w:r>
              <w:t>eQ5</w:t>
            </w:r>
          </w:p>
        </w:tc>
        <w:tc>
          <w:tcPr>
            <w:tcW w:w="1826" w:type="dxa"/>
            <w:vAlign w:val="center"/>
          </w:tcPr>
          <w:p w14:paraId="177E6BAB" w14:textId="77777777" w:rsidR="00997F4D" w:rsidRDefault="00000000">
            <w:pPr>
              <w:spacing w:line="240" w:lineRule="auto"/>
              <w:jc w:val="center"/>
            </w:pPr>
            <w:r>
              <w:rPr>
                <w:rFonts w:hint="eastAsia"/>
              </w:rPr>
              <w:t>12</w:t>
            </w:r>
          </w:p>
        </w:tc>
        <w:tc>
          <w:tcPr>
            <w:tcW w:w="1961" w:type="dxa"/>
            <w:vAlign w:val="center"/>
          </w:tcPr>
          <w:p w14:paraId="67F52C9A" w14:textId="77777777" w:rsidR="00997F4D" w:rsidRDefault="00000000">
            <w:pPr>
              <w:spacing w:line="240" w:lineRule="auto"/>
              <w:jc w:val="center"/>
            </w:pPr>
            <w:r>
              <w:rPr>
                <w:rFonts w:hint="eastAsia"/>
              </w:rPr>
              <w:t>5</w:t>
            </w:r>
          </w:p>
        </w:tc>
        <w:tc>
          <w:tcPr>
            <w:tcW w:w="2334" w:type="dxa"/>
            <w:vAlign w:val="center"/>
          </w:tcPr>
          <w:p w14:paraId="43BCF39A" w14:textId="77777777" w:rsidR="00997F4D" w:rsidRDefault="00000000">
            <w:pPr>
              <w:spacing w:line="240" w:lineRule="auto"/>
              <w:jc w:val="center"/>
            </w:pPr>
            <w:r>
              <w:rPr>
                <w:rFonts w:hint="eastAsia"/>
              </w:rPr>
              <w:t>2.4</w:t>
            </w:r>
          </w:p>
        </w:tc>
      </w:tr>
      <w:tr w:rsidR="00997F4D" w14:paraId="6444811B" w14:textId="77777777">
        <w:trPr>
          <w:jc w:val="center"/>
        </w:trPr>
        <w:tc>
          <w:tcPr>
            <w:tcW w:w="2093" w:type="dxa"/>
            <w:vAlign w:val="center"/>
          </w:tcPr>
          <w:p w14:paraId="45C0B05E" w14:textId="77777777" w:rsidR="00997F4D" w:rsidRDefault="00000000">
            <w:pPr>
              <w:spacing w:line="240" w:lineRule="auto"/>
              <w:jc w:val="center"/>
            </w:pPr>
            <w:r>
              <w:rPr>
                <w:rFonts w:hint="eastAsia"/>
              </w:rPr>
              <w:t>E</w:t>
            </w:r>
            <w:r>
              <w:t>nvision</w:t>
            </w:r>
          </w:p>
        </w:tc>
        <w:tc>
          <w:tcPr>
            <w:tcW w:w="1826" w:type="dxa"/>
            <w:vAlign w:val="center"/>
          </w:tcPr>
          <w:p w14:paraId="0C3ADF18" w14:textId="77777777" w:rsidR="00997F4D" w:rsidRDefault="00000000">
            <w:pPr>
              <w:spacing w:line="240" w:lineRule="auto"/>
              <w:jc w:val="center"/>
            </w:pPr>
            <w:r>
              <w:rPr>
                <w:rFonts w:hint="eastAsia"/>
              </w:rPr>
              <w:t>0.075</w:t>
            </w:r>
          </w:p>
        </w:tc>
        <w:tc>
          <w:tcPr>
            <w:tcW w:w="1961" w:type="dxa"/>
            <w:vAlign w:val="center"/>
          </w:tcPr>
          <w:p w14:paraId="498D4022" w14:textId="77777777" w:rsidR="00997F4D" w:rsidRDefault="00000000">
            <w:pPr>
              <w:spacing w:line="240" w:lineRule="auto"/>
              <w:jc w:val="center"/>
            </w:pPr>
            <w:r>
              <w:rPr>
                <w:rFonts w:hint="eastAsia"/>
              </w:rPr>
              <w:t>0.2</w:t>
            </w:r>
          </w:p>
        </w:tc>
        <w:tc>
          <w:tcPr>
            <w:tcW w:w="2334" w:type="dxa"/>
            <w:vAlign w:val="center"/>
          </w:tcPr>
          <w:p w14:paraId="4AE23CD4" w14:textId="77777777" w:rsidR="00997F4D" w:rsidRDefault="00000000">
            <w:pPr>
              <w:spacing w:line="240" w:lineRule="auto"/>
              <w:jc w:val="center"/>
            </w:pPr>
            <w:r>
              <w:rPr>
                <w:rFonts w:hint="eastAsia"/>
              </w:rPr>
              <w:t>0.375</w:t>
            </w:r>
          </w:p>
        </w:tc>
      </w:tr>
      <w:tr w:rsidR="00997F4D" w14:paraId="29A96BF8" w14:textId="77777777">
        <w:trPr>
          <w:jc w:val="center"/>
        </w:trPr>
        <w:tc>
          <w:tcPr>
            <w:tcW w:w="2093" w:type="dxa"/>
            <w:vAlign w:val="center"/>
          </w:tcPr>
          <w:p w14:paraId="3319DED2" w14:textId="77777777" w:rsidR="00997F4D" w:rsidRDefault="00000000">
            <w:pPr>
              <w:spacing w:line="240" w:lineRule="auto"/>
              <w:jc w:val="center"/>
            </w:pPr>
            <w:r>
              <w:rPr>
                <w:rFonts w:hint="eastAsia"/>
              </w:rPr>
              <w:t xml:space="preserve">BCNN </w:t>
            </w:r>
            <w:r>
              <w:rPr>
                <w:rFonts w:hint="eastAsia"/>
              </w:rPr>
              <w:t>加速器</w:t>
            </w:r>
          </w:p>
        </w:tc>
        <w:tc>
          <w:tcPr>
            <w:tcW w:w="1826" w:type="dxa"/>
            <w:vAlign w:val="center"/>
          </w:tcPr>
          <w:p w14:paraId="0285FB5B" w14:textId="77777777" w:rsidR="00997F4D" w:rsidRDefault="00000000">
            <w:pPr>
              <w:spacing w:line="240" w:lineRule="auto"/>
              <w:jc w:val="center"/>
            </w:pPr>
            <w:r>
              <w:rPr>
                <w:rFonts w:hint="eastAsia"/>
              </w:rPr>
              <w:t>3.3</w:t>
            </w:r>
          </w:p>
        </w:tc>
        <w:tc>
          <w:tcPr>
            <w:tcW w:w="1961" w:type="dxa"/>
            <w:vAlign w:val="center"/>
          </w:tcPr>
          <w:p w14:paraId="69087619" w14:textId="77777777" w:rsidR="00997F4D" w:rsidRDefault="00000000">
            <w:pPr>
              <w:spacing w:line="240" w:lineRule="auto"/>
              <w:jc w:val="center"/>
            </w:pPr>
            <w:r>
              <w:rPr>
                <w:rFonts w:hint="eastAsia"/>
              </w:rPr>
              <w:t>2.076</w:t>
            </w:r>
          </w:p>
        </w:tc>
        <w:tc>
          <w:tcPr>
            <w:tcW w:w="2334" w:type="dxa"/>
            <w:vAlign w:val="center"/>
          </w:tcPr>
          <w:p w14:paraId="04A78517" w14:textId="77777777" w:rsidR="00997F4D" w:rsidRDefault="00000000">
            <w:pPr>
              <w:spacing w:line="240" w:lineRule="auto"/>
              <w:jc w:val="center"/>
            </w:pPr>
            <w:r>
              <w:rPr>
                <w:rFonts w:hint="eastAsia"/>
              </w:rPr>
              <w:t>1.6</w:t>
            </w:r>
          </w:p>
        </w:tc>
      </w:tr>
    </w:tbl>
    <w:p w14:paraId="639FCDCD" w14:textId="77777777" w:rsidR="00997F4D" w:rsidRDefault="00000000">
      <w:pPr>
        <w:pStyle w:val="aff2"/>
      </w:pPr>
      <w:r>
        <w:rPr>
          <w:rFonts w:hint="eastAsia"/>
        </w:rPr>
        <w:t>表</w:t>
      </w:r>
      <w:r>
        <w:rPr>
          <w:rFonts w:hint="eastAsia"/>
        </w:rPr>
        <w:t xml:space="preserve"> BCNN</w:t>
      </w:r>
      <w:r>
        <w:rPr>
          <w:rFonts w:hint="eastAsia"/>
        </w:rPr>
        <w:t>加速器与几款边缘侧商用加速器芯片对比</w:t>
      </w:r>
    </w:p>
    <w:p w14:paraId="04A720F8" w14:textId="77777777" w:rsidR="00997F4D" w:rsidRDefault="00000000">
      <w:pPr>
        <w:ind w:firstLine="480"/>
      </w:pPr>
      <w:r>
        <w:rPr>
          <w:rFonts w:ascii="Arial" w:hAnsi="Arial" w:cs="Arial" w:hint="eastAsia"/>
        </w:rPr>
        <w:t>综上所述，我们评</w:t>
      </w:r>
      <w:r>
        <w:t>估</w:t>
      </w:r>
      <w:r>
        <w:t>BCNN</w:t>
      </w:r>
      <w:r>
        <w:rPr>
          <w:rFonts w:hint="eastAsia"/>
        </w:rPr>
        <w:t>专用加速器的资源占用、性能、功耗、能效并与其他边缘端神经网络加速芯片进行了对比，可见我们本次设计的加速器能够满足边缘智能设备低成本、低功耗、高能效的要求。</w:t>
      </w:r>
    </w:p>
    <w:p w14:paraId="1AA8885D" w14:textId="77777777" w:rsidR="00997F4D" w:rsidRDefault="00000000">
      <w:pPr>
        <w:pStyle w:val="2"/>
      </w:pPr>
      <w:bookmarkStart w:id="164" w:name="_Toc31184"/>
      <w:r>
        <w:rPr>
          <w:rFonts w:hint="eastAsia"/>
        </w:rPr>
        <w:t>本章小结</w:t>
      </w:r>
      <w:bookmarkEnd w:id="164"/>
    </w:p>
    <w:p w14:paraId="4E840916" w14:textId="77777777" w:rsidR="00997F4D" w:rsidRDefault="00000000">
      <w:pPr>
        <w:ind w:firstLine="480"/>
      </w:pPr>
      <w:r>
        <w:rPr>
          <w:rFonts w:hint="eastAsia"/>
        </w:rPr>
        <w:t>本章中我们搭建了</w:t>
      </w:r>
      <w:r>
        <w:rPr>
          <w:rFonts w:hint="eastAsia"/>
        </w:rPr>
        <w:t>RISC-V</w:t>
      </w:r>
      <w:r>
        <w:rPr>
          <w:rFonts w:hint="eastAsia"/>
        </w:rPr>
        <w:t>软件编译环境和仿真平台，并在编译环境中添加了协处理器的扩展指令，进而对</w:t>
      </w:r>
      <w:r>
        <w:rPr>
          <w:rFonts w:hint="eastAsia"/>
        </w:rPr>
        <w:t>BCNN</w:t>
      </w:r>
      <w:r>
        <w:rPr>
          <w:rFonts w:hint="eastAsia"/>
        </w:rPr>
        <w:t>专用加速器系统进行了功能仿真和电路优化。完成电路优化并确定电路功能准确后，我们又使用</w:t>
      </w:r>
      <w:r>
        <w:rPr>
          <w:rFonts w:hint="eastAsia"/>
        </w:rPr>
        <w:t>Vivado</w:t>
      </w:r>
      <w:r>
        <w:rPr>
          <w:rFonts w:hint="eastAsia"/>
        </w:rPr>
        <w:t>设计套件对加速器的资源占用、性能、功耗以及能效进行评估，并在创龙</w:t>
      </w:r>
      <w:r>
        <w:t>TLZ7xH-EVM</w:t>
      </w:r>
      <w:r>
        <w:rPr>
          <w:rFonts w:hint="eastAsia"/>
        </w:rPr>
        <w:t>开发板上综合实现了加速器</w:t>
      </w:r>
      <w:r>
        <w:rPr>
          <w:rFonts w:hint="eastAsia"/>
        </w:rPr>
        <w:lastRenderedPageBreak/>
        <w:t>电路。最后我们将面向</w:t>
      </w:r>
      <w:r>
        <w:rPr>
          <w:rFonts w:hint="eastAsia"/>
        </w:rPr>
        <w:t>BCNN</w:t>
      </w:r>
      <w:r>
        <w:rPr>
          <w:rFonts w:hint="eastAsia"/>
        </w:rPr>
        <w:t>的专用加速器与其他几款商用神将网络加速器芯片进行对比，结果表明本次设计具有良好性能，且具有低成本、低功耗、高能效等优势，适用于边缘侧智能设备。</w:t>
      </w:r>
    </w:p>
    <w:p w14:paraId="3A5D7EC3" w14:textId="77777777" w:rsidR="00997F4D" w:rsidRDefault="00000000">
      <w:pPr>
        <w:pStyle w:val="1"/>
        <w:ind w:left="576" w:hanging="576"/>
        <w:rPr>
          <w:b w:val="0"/>
        </w:rPr>
      </w:pPr>
      <w:bookmarkStart w:id="165" w:name="_Toc57189257"/>
      <w:bookmarkStart w:id="166" w:name="_Toc89981333"/>
      <w:bookmarkStart w:id="167" w:name="_Toc25685"/>
      <w:bookmarkStart w:id="168" w:name="_Toc57978759"/>
      <w:r>
        <w:rPr>
          <w:b w:val="0"/>
        </w:rPr>
        <w:lastRenderedPageBreak/>
        <w:t>总结与展望</w:t>
      </w:r>
      <w:bookmarkEnd w:id="165"/>
      <w:bookmarkEnd w:id="166"/>
      <w:bookmarkEnd w:id="167"/>
      <w:bookmarkEnd w:id="168"/>
    </w:p>
    <w:p w14:paraId="2FD4DCA7" w14:textId="77777777" w:rsidR="00997F4D" w:rsidRDefault="00000000">
      <w:pPr>
        <w:pStyle w:val="2"/>
      </w:pPr>
      <w:bookmarkStart w:id="169" w:name="_Toc23900"/>
      <w:r>
        <w:rPr>
          <w:rFonts w:hint="eastAsia"/>
        </w:rPr>
        <w:t>总结</w:t>
      </w:r>
      <w:bookmarkEnd w:id="169"/>
    </w:p>
    <w:p w14:paraId="1421B608" w14:textId="77777777" w:rsidR="00997F4D" w:rsidRDefault="00000000">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w:t>
      </w:r>
      <w:r>
        <w:rPr>
          <w:rFonts w:hint="eastAsia"/>
        </w:rPr>
        <w:t>BCNN</w:t>
      </w:r>
      <w:r>
        <w:rPr>
          <w:rFonts w:hint="eastAsia"/>
        </w:rPr>
        <w:t>的专用加速器，该加速器主要由</w:t>
      </w:r>
      <w:r>
        <w:rPr>
          <w:rFonts w:hint="eastAsia"/>
        </w:rPr>
        <w:t>RISC-V</w:t>
      </w:r>
      <w:r>
        <w:rPr>
          <w:rFonts w:hint="eastAsia"/>
        </w:rPr>
        <w:t>处理器</w:t>
      </w:r>
      <w:r>
        <w:rPr>
          <w:rFonts w:hint="eastAsia"/>
        </w:rPr>
        <w:t>Rocket</w:t>
      </w:r>
      <w:r>
        <w:rPr>
          <w:rFonts w:hint="eastAsia"/>
        </w:rPr>
        <w:t>核和</w:t>
      </w:r>
      <w:r>
        <w:rPr>
          <w:rFonts w:hint="eastAsia"/>
        </w:rPr>
        <w:t>BCNN</w:t>
      </w:r>
      <w:r>
        <w:rPr>
          <w:rFonts w:hint="eastAsia"/>
        </w:rPr>
        <w:t>专用加速协处理器组成，二者的所有代码均由</w:t>
      </w:r>
      <w:r>
        <w:rPr>
          <w:rFonts w:hint="eastAsia"/>
        </w:rPr>
        <w:t>Chisel</w:t>
      </w:r>
      <w:r>
        <w:rPr>
          <w:rFonts w:hint="eastAsia"/>
        </w:rPr>
        <w:t>语言实现。我们在加速器的协处理器中央内置了一块</w:t>
      </w:r>
      <w:r>
        <w:rPr>
          <w:rFonts w:hint="eastAsia"/>
        </w:rPr>
        <w:t>SATU</w:t>
      </w:r>
      <w:r>
        <w:rPr>
          <w:rFonts w:hint="eastAsia"/>
        </w:rPr>
        <w:t>，该单元采用了脉动阵列结构，且大量应用了并行化设计，不仅可以高效地完成二值复数卷积计算，且具有低功耗、高能效等优势，非常适用于边缘智能设备。本文主要工作内容如下：</w:t>
      </w:r>
    </w:p>
    <w:p w14:paraId="6C510FB2" w14:textId="77777777" w:rsidR="00997F4D" w:rsidRDefault="00000000">
      <w:pPr>
        <w:numPr>
          <w:ilvl w:val="0"/>
          <w:numId w:val="22"/>
        </w:numPr>
      </w:pPr>
      <w:r>
        <w:rPr>
          <w:rFonts w:hint="eastAsia"/>
        </w:rPr>
        <w:t>阐述二值神经网络和复数神经网络的研究背景和研究现状，进而引出对二值复数神经网络的研究，并结合对边缘智能设备的研究提出了本次课题的研究方向与内容。</w:t>
      </w:r>
    </w:p>
    <w:p w14:paraId="7CD401BE" w14:textId="77777777" w:rsidR="00997F4D" w:rsidRDefault="00000000">
      <w:pPr>
        <w:pStyle w:val="aff1"/>
        <w:numPr>
          <w:ilvl w:val="0"/>
          <w:numId w:val="22"/>
        </w:numPr>
        <w:ind w:firstLineChars="0"/>
      </w:pPr>
      <w:r>
        <w:rPr>
          <w:rFonts w:hint="eastAsia"/>
        </w:rPr>
        <w:t>阐述了卷积神经网络的基本原理和硬件加速的实现方法，其次我们重点说明了二值复数神经网络的组成、</w:t>
      </w:r>
      <w:proofErr w:type="gramStart"/>
      <w:r>
        <w:rPr>
          <w:rFonts w:hint="eastAsia"/>
        </w:rPr>
        <w:t>二值化原理</w:t>
      </w:r>
      <w:proofErr w:type="gramEnd"/>
      <w:r>
        <w:rPr>
          <w:rFonts w:hint="eastAsia"/>
        </w:rPr>
        <w:t>和二值复数计算原理，并介绍了</w:t>
      </w:r>
      <w:r>
        <w:rPr>
          <w:rFonts w:hint="eastAsia"/>
        </w:rPr>
        <w:t>MVTU</w:t>
      </w:r>
      <w:r>
        <w:rPr>
          <w:rFonts w:hint="eastAsia"/>
        </w:rPr>
        <w:t>，为后面的专用协处理器的设计铺垫。</w:t>
      </w:r>
    </w:p>
    <w:p w14:paraId="6C53CD62" w14:textId="77777777" w:rsidR="00997F4D" w:rsidRDefault="00000000">
      <w:pPr>
        <w:pStyle w:val="aff1"/>
        <w:numPr>
          <w:ilvl w:val="0"/>
          <w:numId w:val="22"/>
        </w:numPr>
        <w:ind w:firstLineChars="0"/>
      </w:pPr>
      <w:r>
        <w:rPr>
          <w:rFonts w:hint="eastAsia"/>
        </w:rPr>
        <w:t>设计了面向</w:t>
      </w:r>
      <w:r>
        <w:rPr>
          <w:rFonts w:hint="eastAsia"/>
        </w:rPr>
        <w:t>BCNN</w:t>
      </w:r>
      <w:r>
        <w:rPr>
          <w:rFonts w:hint="eastAsia"/>
        </w:rPr>
        <w:t>的专用加速器的协处理器，首先我们提出了本次协处理器设计架构并设计了协处理器指令集，之后结合了脉动阵列和</w:t>
      </w:r>
      <w:r>
        <w:rPr>
          <w:rFonts w:hint="eastAsia"/>
        </w:rPr>
        <w:t>MVTU</w:t>
      </w:r>
      <w:r>
        <w:rPr>
          <w:rFonts w:hint="eastAsia"/>
        </w:rPr>
        <w:t>设计了面向二值复数神经网络卷积计算的</w:t>
      </w:r>
      <w:r>
        <w:rPr>
          <w:rFonts w:hint="eastAsia"/>
        </w:rPr>
        <w:t>SATU</w:t>
      </w:r>
      <w:r>
        <w:rPr>
          <w:rFonts w:hint="eastAsia"/>
        </w:rPr>
        <w:t>（脉动阵列阈值计算单元）；又针对二值复数的数据特点，提出并设计了“</w:t>
      </w:r>
      <w:r>
        <w:rPr>
          <w:rFonts w:hint="eastAsia"/>
        </w:rPr>
        <w:t>row-addressed</w:t>
      </w:r>
      <w:r>
        <w:rPr>
          <w:rFonts w:hint="eastAsia"/>
        </w:rPr>
        <w:t>”型片上存储系统和新型的类</w:t>
      </w:r>
      <w:r>
        <w:rPr>
          <w:rFonts w:hint="eastAsia"/>
        </w:rPr>
        <w:t>NHWC</w:t>
      </w:r>
      <w:r>
        <w:rPr>
          <w:rFonts w:hint="eastAsia"/>
        </w:rPr>
        <w:t>存储方式，不仅提高了存储资源利用率还极大地提高了计算效率。</w:t>
      </w:r>
    </w:p>
    <w:p w14:paraId="65FB1013" w14:textId="77777777" w:rsidR="00997F4D" w:rsidRDefault="00000000">
      <w:pPr>
        <w:pStyle w:val="aff1"/>
        <w:numPr>
          <w:ilvl w:val="0"/>
          <w:numId w:val="22"/>
        </w:numPr>
        <w:ind w:firstLineChars="0"/>
      </w:pPr>
      <w:r>
        <w:rPr>
          <w:rFonts w:hint="eastAsia"/>
        </w:rPr>
        <w:t>在完成协处理器设计后，我们将协处理器与开源处理器</w:t>
      </w:r>
      <w:r>
        <w:rPr>
          <w:rFonts w:hint="eastAsia"/>
        </w:rPr>
        <w:t>Rocket</w:t>
      </w:r>
      <w:r>
        <w:rPr>
          <w:rFonts w:hint="eastAsia"/>
        </w:rPr>
        <w:t>核集成，进而实现了面向</w:t>
      </w:r>
      <w:r>
        <w:rPr>
          <w:rFonts w:hint="eastAsia"/>
        </w:rPr>
        <w:t>BCNN</w:t>
      </w:r>
      <w:r>
        <w:rPr>
          <w:rFonts w:hint="eastAsia"/>
        </w:rPr>
        <w:t>的专用加速器的系统设计。除此之外，我们还介绍了</w:t>
      </w:r>
      <w:r>
        <w:rPr>
          <w:rFonts w:hint="eastAsia"/>
        </w:rPr>
        <w:t>RISC-V</w:t>
      </w:r>
      <w:r>
        <w:rPr>
          <w:rFonts w:hint="eastAsia"/>
        </w:rPr>
        <w:t>开源生态链、开源处理器</w:t>
      </w:r>
      <w:r>
        <w:rPr>
          <w:rFonts w:hint="eastAsia"/>
        </w:rPr>
        <w:t>Rocket</w:t>
      </w:r>
      <w:r>
        <w:rPr>
          <w:rFonts w:hint="eastAsia"/>
        </w:rPr>
        <w:t>、加速器系统的多级分布式存储系统和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LLIE-cBNN</w:t>
      </w:r>
      <w:r>
        <w:rPr>
          <w:rFonts w:hint="eastAsia"/>
        </w:rPr>
        <w:t>算法的二值复数卷积运算部分。</w:t>
      </w:r>
    </w:p>
    <w:p w14:paraId="6BA4A342" w14:textId="77777777" w:rsidR="00997F4D" w:rsidRDefault="00000000">
      <w:pPr>
        <w:pStyle w:val="aff1"/>
        <w:numPr>
          <w:ilvl w:val="0"/>
          <w:numId w:val="22"/>
        </w:numPr>
        <w:ind w:firstLineChars="0"/>
      </w:pPr>
      <w:r>
        <w:rPr>
          <w:rFonts w:hint="eastAsia"/>
        </w:rPr>
        <w:lastRenderedPageBreak/>
        <w:t>搭建了软硬件协同验证平台，并对专用加速器进行功能分析、仿真与优化；在此之后，我们又基于</w:t>
      </w:r>
      <w:r>
        <w:rPr>
          <w:rFonts w:hint="eastAsia"/>
        </w:rPr>
        <w:t>Vivado</w:t>
      </w:r>
      <w:r>
        <w:rPr>
          <w:rFonts w:hint="eastAsia"/>
        </w:rPr>
        <w:t>工具对专用加速器电路进行性能、功耗与能效评估，并利用创龙</w:t>
      </w:r>
      <w:r>
        <w:t>TLZ7xH-EVM</w:t>
      </w:r>
      <w:r>
        <w:rPr>
          <w:rFonts w:hint="eastAsia"/>
        </w:rPr>
        <w:t>开发</w:t>
      </w:r>
      <w:proofErr w:type="gramStart"/>
      <w:r>
        <w:rPr>
          <w:rFonts w:hint="eastAsia"/>
        </w:rPr>
        <w:t>板实现</w:t>
      </w:r>
      <w:proofErr w:type="gramEnd"/>
      <w:r>
        <w:rPr>
          <w:rFonts w:hint="eastAsia"/>
        </w:rPr>
        <w:t>了面向</w:t>
      </w:r>
      <w:r>
        <w:rPr>
          <w:rFonts w:hint="eastAsia"/>
        </w:rPr>
        <w:t>BCNN</w:t>
      </w:r>
      <w:r>
        <w:rPr>
          <w:rFonts w:hint="eastAsia"/>
        </w:rPr>
        <w:t>的专用加速器系统电路。</w:t>
      </w:r>
    </w:p>
    <w:p w14:paraId="26180C92" w14:textId="77777777" w:rsidR="00997F4D" w:rsidRDefault="00000000">
      <w:pPr>
        <w:pStyle w:val="2"/>
      </w:pPr>
      <w:bookmarkStart w:id="170" w:name="_Toc45060465"/>
      <w:bookmarkStart w:id="171" w:name="_Toc46962988"/>
      <w:bookmarkStart w:id="172" w:name="_Toc12340"/>
      <w:bookmarkStart w:id="173" w:name="_Toc57978762"/>
      <w:bookmarkStart w:id="174" w:name="_Toc57189260"/>
      <w:r>
        <w:t>展望</w:t>
      </w:r>
      <w:bookmarkEnd w:id="170"/>
      <w:bookmarkEnd w:id="171"/>
      <w:bookmarkEnd w:id="172"/>
      <w:bookmarkEnd w:id="173"/>
      <w:bookmarkEnd w:id="174"/>
    </w:p>
    <w:p w14:paraId="03A6FE9B" w14:textId="77777777" w:rsidR="00997F4D" w:rsidRDefault="00000000">
      <w:pPr>
        <w:ind w:firstLine="480"/>
      </w:pPr>
      <w:r>
        <w:rPr>
          <w:rFonts w:hint="eastAsia"/>
        </w:rPr>
        <w:t>本文提出、设计并在</w:t>
      </w:r>
      <w:r>
        <w:rPr>
          <w:rFonts w:hint="eastAsia"/>
        </w:rPr>
        <w:t>FPGA</w:t>
      </w:r>
      <w:r>
        <w:rPr>
          <w:rFonts w:hint="eastAsia"/>
        </w:rPr>
        <w:t>中实现了面向</w:t>
      </w:r>
      <w:r>
        <w:rPr>
          <w:rFonts w:hint="eastAsia"/>
        </w:rPr>
        <w:t>BCNN</w:t>
      </w:r>
      <w:r>
        <w:rPr>
          <w:rFonts w:hint="eastAsia"/>
        </w:rPr>
        <w:t>的专用加速器，主要用于完成边缘侧</w:t>
      </w:r>
      <w:r>
        <w:rPr>
          <w:rFonts w:hint="eastAsia"/>
        </w:rPr>
        <w:t>BCNN</w:t>
      </w:r>
      <w:r>
        <w:rPr>
          <w:rFonts w:hint="eastAsia"/>
        </w:rPr>
        <w:t>算法的推理任务，不仅具有超高的计算性能，还同时兼备低功耗、高能效等优势，达到了边缘智能设备的设计需求，但仍然存在优化和改进的空间：</w:t>
      </w:r>
    </w:p>
    <w:p w14:paraId="38823150" w14:textId="77777777" w:rsidR="00997F4D" w:rsidRDefault="00000000">
      <w:pPr>
        <w:numPr>
          <w:ilvl w:val="0"/>
          <w:numId w:val="23"/>
        </w:numPr>
      </w:pPr>
      <w:r>
        <w:rPr>
          <w:rFonts w:hint="eastAsia"/>
        </w:rPr>
        <w:t>在前文中，我们提出</w:t>
      </w:r>
      <w:r>
        <w:rPr>
          <w:rFonts w:hint="eastAsia"/>
        </w:rPr>
        <w:t>BCNN</w:t>
      </w:r>
      <w:r>
        <w:rPr>
          <w:rFonts w:hint="eastAsia"/>
        </w:rPr>
        <w:t>算法的第一层和最后一层需要全精度计算，但是我们专用加速器的协处理器仅支持二值复数计算，后续可以在协处理器的</w:t>
      </w:r>
      <w:r>
        <w:rPr>
          <w:rFonts w:hint="eastAsia"/>
        </w:rPr>
        <w:t>SATU</w:t>
      </w:r>
      <w:r>
        <w:rPr>
          <w:rFonts w:hint="eastAsia"/>
        </w:rPr>
        <w:t>中扩展，搭配多个全精度整数与浮点数脉动阵列计算单元，并在扩展指令集中添加数据流向选择功能，如图</w:t>
      </w:r>
      <w:r>
        <w:rPr>
          <w:rFonts w:hint="eastAsia"/>
        </w:rPr>
        <w:t xml:space="preserve"> </w:t>
      </w:r>
      <w:r>
        <w:rPr>
          <w:rFonts w:hint="eastAsia"/>
        </w:rPr>
        <w:t>所示，提高片上</w:t>
      </w:r>
      <w:proofErr w:type="gramStart"/>
      <w:r>
        <w:rPr>
          <w:rFonts w:hint="eastAsia"/>
        </w:rPr>
        <w:t>系统算力的</w:t>
      </w:r>
      <w:proofErr w:type="gramEnd"/>
      <w:r>
        <w:rPr>
          <w:rFonts w:hint="eastAsia"/>
        </w:rPr>
        <w:t>完备性。</w:t>
      </w:r>
    </w:p>
    <w:p w14:paraId="75AA9BF5" w14:textId="77777777" w:rsidR="00997F4D" w:rsidRDefault="00000000">
      <w:pPr>
        <w:jc w:val="center"/>
      </w:pPr>
      <w:r>
        <w:rPr>
          <w:noProof/>
        </w:rPr>
        <w:drawing>
          <wp:inline distT="0" distB="0" distL="114300" distR="114300" wp14:anchorId="1BA93285" wp14:editId="4503D5E8">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104"/>
                    <a:stretch>
                      <a:fillRect/>
                    </a:stretch>
                  </pic:blipFill>
                  <pic:spPr>
                    <a:xfrm>
                      <a:off x="0" y="0"/>
                      <a:ext cx="4671060" cy="3108960"/>
                    </a:xfrm>
                    <a:prstGeom prst="rect">
                      <a:avLst/>
                    </a:prstGeom>
                    <a:ln>
                      <a:solidFill>
                        <a:schemeClr val="bg2"/>
                      </a:solidFill>
                    </a:ln>
                  </pic:spPr>
                </pic:pic>
              </a:graphicData>
            </a:graphic>
          </wp:inline>
        </w:drawing>
      </w:r>
    </w:p>
    <w:p w14:paraId="2D2DF44D" w14:textId="77777777" w:rsidR="00997F4D" w:rsidRDefault="00000000">
      <w:pPr>
        <w:pStyle w:val="aff2"/>
      </w:pPr>
      <w:r>
        <w:rPr>
          <w:rFonts w:hint="eastAsia"/>
        </w:rPr>
        <w:t>图</w:t>
      </w:r>
      <w:r>
        <w:rPr>
          <w:rFonts w:hint="eastAsia"/>
        </w:rPr>
        <w:t xml:space="preserve"> </w:t>
      </w:r>
      <w:r>
        <w:rPr>
          <w:rFonts w:hint="eastAsia"/>
        </w:rPr>
        <w:t>多核</w:t>
      </w:r>
      <w:r>
        <w:rPr>
          <w:rFonts w:hint="eastAsia"/>
        </w:rPr>
        <w:t>SATU</w:t>
      </w:r>
      <w:r>
        <w:rPr>
          <w:rFonts w:hint="eastAsia"/>
        </w:rPr>
        <w:t>单元</w:t>
      </w:r>
    </w:p>
    <w:p w14:paraId="5701EFD5" w14:textId="77777777" w:rsidR="00997F4D" w:rsidRDefault="00000000">
      <w:pPr>
        <w:numPr>
          <w:ilvl w:val="0"/>
          <w:numId w:val="23"/>
        </w:numPr>
      </w:pPr>
      <w:r>
        <w:rPr>
          <w:rFonts w:hint="eastAsia"/>
        </w:rPr>
        <w:t>在第五章的功能仿真验证中我们发现，当卷积计算中卷积核大小小于</w:t>
      </w:r>
      <w:r>
        <w:rPr>
          <w:rFonts w:hint="eastAsia"/>
        </w:rPr>
        <w:t>4</w:t>
      </w:r>
      <w:r>
        <w:t>×</w:t>
      </w:r>
      <w:r>
        <w:rPr>
          <w:rFonts w:hint="eastAsia"/>
        </w:rPr>
        <w:t>4</w:t>
      </w:r>
      <w:r>
        <w:rPr>
          <w:rFonts w:hint="eastAsia"/>
        </w:rPr>
        <w:t>，即矩阵运行时脉动阵列中有部分</w:t>
      </w:r>
      <w:r>
        <w:rPr>
          <w:rFonts w:hint="eastAsia"/>
        </w:rPr>
        <w:t>PE</w:t>
      </w:r>
      <w:r>
        <w:rPr>
          <w:rFonts w:hint="eastAsia"/>
        </w:rPr>
        <w:t>处于“闲置”状态，但数据信号和控制信号仍通过该</w:t>
      </w:r>
      <w:r>
        <w:rPr>
          <w:rFonts w:hint="eastAsia"/>
        </w:rPr>
        <w:t>PE</w:t>
      </w:r>
      <w:r>
        <w:rPr>
          <w:rFonts w:hint="eastAsia"/>
        </w:rPr>
        <w:t>，造成不必要的功耗与带宽浪费并降低了计算效率。为解决非标准维度的矩阵计算问题，后续添加动态配置</w:t>
      </w:r>
      <w:r>
        <w:rPr>
          <w:rFonts w:hint="eastAsia"/>
        </w:rPr>
        <w:t>PE</w:t>
      </w:r>
      <w:r>
        <w:rPr>
          <w:rFonts w:hint="eastAsia"/>
        </w:rPr>
        <w:t>状态功能，即在对“计算”指令译码过程</w:t>
      </w:r>
      <w:r>
        <w:rPr>
          <w:rFonts w:hint="eastAsia"/>
        </w:rPr>
        <w:lastRenderedPageBreak/>
        <w:t>中判断待计算矩阵的维度是否为标准维度，若不是，则根据指令中的行列信息，随时地动态地配置</w:t>
      </w:r>
      <w:r>
        <w:rPr>
          <w:rFonts w:hint="eastAsia"/>
        </w:rPr>
        <w:t>PE</w:t>
      </w:r>
      <w:r>
        <w:rPr>
          <w:rFonts w:hint="eastAsia"/>
        </w:rPr>
        <w:t>状态，关闭部分</w:t>
      </w:r>
      <w:r>
        <w:rPr>
          <w:rFonts w:hint="eastAsia"/>
        </w:rPr>
        <w:t>PE</w:t>
      </w:r>
      <w:r>
        <w:rPr>
          <w:rFonts w:hint="eastAsia"/>
        </w:rPr>
        <w:t>功能。</w:t>
      </w:r>
    </w:p>
    <w:p w14:paraId="005AB19F" w14:textId="77777777" w:rsidR="00997F4D" w:rsidRDefault="00000000">
      <w:pPr>
        <w:numPr>
          <w:ilvl w:val="0"/>
          <w:numId w:val="23"/>
        </w:numPr>
      </w:pPr>
      <w:r>
        <w:rPr>
          <w:rFonts w:hint="eastAsia"/>
        </w:rPr>
        <w:t>本文设计的协处理器内部不具有</w:t>
      </w:r>
      <w:r>
        <w:rPr>
          <w:rFonts w:hint="eastAsia"/>
        </w:rPr>
        <w:t>im2col</w:t>
      </w:r>
      <w:r>
        <w:rPr>
          <w:rFonts w:hint="eastAsia"/>
        </w:rPr>
        <w:t>功能，在进行卷积计算的行滑动和列滑动操作时需要通过软件完成，后续可以添加</w:t>
      </w:r>
      <w:r>
        <w:rPr>
          <w:rFonts w:hint="eastAsia"/>
        </w:rPr>
        <w:t>im2col</w:t>
      </w:r>
      <w:r>
        <w:rPr>
          <w:rFonts w:hint="eastAsia"/>
        </w:rPr>
        <w:t>模块，搭配</w:t>
      </w:r>
      <w:r>
        <w:rPr>
          <w:rFonts w:hint="eastAsia"/>
        </w:rPr>
        <w:t>DMA</w:t>
      </w:r>
      <w:r>
        <w:rPr>
          <w:rFonts w:hint="eastAsia"/>
        </w:rPr>
        <w:t>模块，从硬件角度自动完成数据的加载任务，极大地提高计算效率。</w:t>
      </w:r>
    </w:p>
    <w:p w14:paraId="325CE22D" w14:textId="77777777" w:rsidR="00997F4D" w:rsidRDefault="00997F4D"/>
    <w:p w14:paraId="305DA1C8" w14:textId="77777777" w:rsidR="00997F4D" w:rsidRDefault="00000000">
      <w:pPr>
        <w:pStyle w:val="1"/>
        <w:numPr>
          <w:ilvl w:val="0"/>
          <w:numId w:val="0"/>
        </w:numPr>
        <w:rPr>
          <w:b w:val="0"/>
        </w:rPr>
      </w:pPr>
      <w:bookmarkStart w:id="175" w:name="_Toc46962989"/>
      <w:bookmarkStart w:id="176" w:name="_Toc57189261"/>
      <w:bookmarkStart w:id="177" w:name="_Toc45060466"/>
      <w:bookmarkStart w:id="178" w:name="_Toc1748"/>
      <w:bookmarkStart w:id="179" w:name="_Toc379915082"/>
      <w:bookmarkStart w:id="180" w:name="_Toc377235997"/>
      <w:bookmarkStart w:id="181" w:name="_Toc444250111"/>
      <w:bookmarkStart w:id="182" w:name="_Toc229915060"/>
      <w:bookmarkStart w:id="183" w:name="_Toc437362354"/>
      <w:r>
        <w:rPr>
          <w:b w:val="0"/>
        </w:rPr>
        <w:lastRenderedPageBreak/>
        <w:t>致</w:t>
      </w:r>
      <w:r>
        <w:rPr>
          <w:b w:val="0"/>
        </w:rPr>
        <w:t xml:space="preserve">  </w:t>
      </w:r>
      <w:r>
        <w:rPr>
          <w:b w:val="0"/>
        </w:rPr>
        <w:t>谢</w:t>
      </w:r>
      <w:bookmarkEnd w:id="175"/>
      <w:bookmarkEnd w:id="176"/>
      <w:bookmarkEnd w:id="177"/>
      <w:bookmarkEnd w:id="178"/>
    </w:p>
    <w:p w14:paraId="131437D2" w14:textId="77777777" w:rsidR="00997F4D" w:rsidRDefault="00997F4D">
      <w:pPr>
        <w:rPr>
          <w:rFonts w:eastAsiaTheme="majorEastAsia"/>
          <w:bCs/>
        </w:rPr>
      </w:pPr>
    </w:p>
    <w:p w14:paraId="09AE35AE" w14:textId="77777777" w:rsidR="00997F4D" w:rsidRDefault="00997F4D">
      <w:pPr>
        <w:rPr>
          <w:rFonts w:eastAsiaTheme="majorEastAsia"/>
          <w:bCs/>
        </w:rPr>
      </w:pPr>
    </w:p>
    <w:p w14:paraId="7B4E0523" w14:textId="77777777" w:rsidR="00997F4D" w:rsidRDefault="00997F4D"/>
    <w:p w14:paraId="7B280101" w14:textId="77777777" w:rsidR="00997F4D" w:rsidRDefault="00000000">
      <w:pPr>
        <w:pStyle w:val="1"/>
        <w:numPr>
          <w:ilvl w:val="0"/>
          <w:numId w:val="0"/>
        </w:numPr>
        <w:rPr>
          <w:b w:val="0"/>
        </w:rPr>
      </w:pPr>
      <w:bookmarkStart w:id="184" w:name="_Toc57189262"/>
      <w:bookmarkStart w:id="185" w:name="_Toc15020"/>
      <w:bookmarkStart w:id="186" w:name="_Toc46962990"/>
      <w:bookmarkStart w:id="187" w:name="_Toc45060467"/>
      <w:r>
        <w:rPr>
          <w:b w:val="0"/>
        </w:rPr>
        <w:lastRenderedPageBreak/>
        <w:t>参考文献</w:t>
      </w:r>
      <w:bookmarkStart w:id="188" w:name="_Toc199381024"/>
      <w:bookmarkStart w:id="189" w:name="_Toc199901761"/>
      <w:bookmarkStart w:id="190" w:name="_Toc229791457"/>
      <w:bookmarkEnd w:id="179"/>
      <w:bookmarkEnd w:id="180"/>
      <w:bookmarkEnd w:id="181"/>
      <w:bookmarkEnd w:id="182"/>
      <w:bookmarkEnd w:id="183"/>
      <w:bookmarkEnd w:id="184"/>
      <w:bookmarkEnd w:id="185"/>
      <w:bookmarkEnd w:id="186"/>
      <w:bookmarkEnd w:id="187"/>
    </w:p>
    <w:p w14:paraId="48BB75C7" w14:textId="77777777" w:rsidR="00997F4D" w:rsidRDefault="00000000">
      <w:pPr>
        <w:pStyle w:val="EndNoteBibliography"/>
      </w:pPr>
      <w:r>
        <w:rPr>
          <w:b/>
          <w:bCs/>
        </w:rPr>
        <w:fldChar w:fldCharType="begin"/>
      </w:r>
      <w:r>
        <w:rPr>
          <w:b/>
          <w:bCs/>
        </w:rPr>
        <w:instrText xml:space="preserve"> ADDIN EN.REFLIST </w:instrText>
      </w:r>
      <w:r>
        <w:rPr>
          <w:b/>
          <w:bCs/>
        </w:rPr>
        <w:fldChar w:fldCharType="separate"/>
      </w:r>
      <w:r>
        <w:t>[1]</w:t>
      </w:r>
      <w:r>
        <w:tab/>
        <w:t xml:space="preserve">J. M. R. Lopez, K. Heider, J. Scheffran. Frontiers of urbanization: Identifying and explaining urbanization hot spots in the south of Mexico City using human and remote sensing %J Applied Geography, 2017, 79: </w:t>
      </w:r>
    </w:p>
    <w:p w14:paraId="5AA23B38" w14:textId="77777777" w:rsidR="00997F4D" w:rsidRDefault="00000000">
      <w:pPr>
        <w:pStyle w:val="EndNoteBibliography"/>
      </w:pPr>
      <w:r>
        <w:rPr>
          <w:rFonts w:hint="eastAsia"/>
        </w:rPr>
        <w:t>[2]</w:t>
      </w:r>
      <w:r>
        <w:rPr>
          <w:rFonts w:hint="eastAsia"/>
        </w:rPr>
        <w:tab/>
      </w:r>
      <w:r>
        <w:rPr>
          <w:rFonts w:hint="eastAsia"/>
        </w:rPr>
        <w:t>赵永强</w:t>
      </w:r>
      <w:r>
        <w:rPr>
          <w:rFonts w:hint="eastAsia"/>
        </w:rPr>
        <w:t xml:space="preserve">, </w:t>
      </w:r>
      <w:r>
        <w:rPr>
          <w:rFonts w:hint="eastAsia"/>
        </w:rPr>
        <w:t>饶元</w:t>
      </w:r>
      <w:r>
        <w:rPr>
          <w:rFonts w:hint="eastAsia"/>
        </w:rPr>
        <w:t xml:space="preserve">, </w:t>
      </w:r>
      <w:r>
        <w:rPr>
          <w:rFonts w:hint="eastAsia"/>
        </w:rPr>
        <w:t>董世鹏</w:t>
      </w:r>
      <w:r>
        <w:rPr>
          <w:rFonts w:hint="eastAsia"/>
        </w:rPr>
        <w:t xml:space="preserve">, </w:t>
      </w:r>
      <w:r>
        <w:rPr>
          <w:rFonts w:hint="eastAsia"/>
        </w:rPr>
        <w:t>张君毅</w:t>
      </w:r>
      <w:r>
        <w:rPr>
          <w:rFonts w:hint="eastAsia"/>
        </w:rPr>
        <w:t xml:space="preserve">. </w:t>
      </w:r>
      <w:r>
        <w:rPr>
          <w:rFonts w:hint="eastAsia"/>
        </w:rPr>
        <w:t>深度学习目标检测方法综述</w:t>
      </w:r>
      <w:r>
        <w:rPr>
          <w:rFonts w:hint="eastAsia"/>
        </w:rPr>
        <w:t xml:space="preserve"> %J </w:t>
      </w:r>
      <w:r>
        <w:rPr>
          <w:rFonts w:hint="eastAsia"/>
        </w:rPr>
        <w:t>中国图象图形学报</w:t>
      </w:r>
      <w:r>
        <w:rPr>
          <w:rFonts w:hint="eastAsia"/>
        </w:rPr>
        <w:t>, 2020, 25(04): 629-654</w:t>
      </w:r>
    </w:p>
    <w:p w14:paraId="1CC6AAB6" w14:textId="77777777" w:rsidR="00997F4D" w:rsidRDefault="00000000">
      <w:pPr>
        <w:pStyle w:val="EndNoteBibliography"/>
      </w:pPr>
      <w:r>
        <w:t>[3]</w:t>
      </w:r>
      <w:r>
        <w:tab/>
        <w:t>Z. Zhou, X. Chen, E. Li, L. Zeng, K. Luo, J. J. P. O. T. I. Zhang. Edge Intelligence: Paving the Last Mile of Artificial Intelligence With Edge Computing, 2019, 107: 1738-1762</w:t>
      </w:r>
    </w:p>
    <w:p w14:paraId="0C8FDA04" w14:textId="77777777" w:rsidR="00997F4D" w:rsidRDefault="00000000">
      <w:pPr>
        <w:pStyle w:val="EndNoteBibliography"/>
      </w:pPr>
      <w:r>
        <w:rPr>
          <w:rFonts w:hint="eastAsia"/>
        </w:rPr>
        <w:t>[4]</w:t>
      </w:r>
      <w:r>
        <w:rPr>
          <w:rFonts w:hint="eastAsia"/>
        </w:rPr>
        <w:tab/>
      </w:r>
      <w:r>
        <w:rPr>
          <w:rFonts w:hint="eastAsia"/>
        </w:rPr>
        <w:t>侯宇青阳</w:t>
      </w:r>
      <w:r>
        <w:rPr>
          <w:rFonts w:hint="eastAsia"/>
        </w:rPr>
        <w:t xml:space="preserve">, </w:t>
      </w:r>
      <w:r>
        <w:rPr>
          <w:rFonts w:hint="eastAsia"/>
        </w:rPr>
        <w:t>全吉成</w:t>
      </w:r>
      <w:r>
        <w:rPr>
          <w:rFonts w:hint="eastAsia"/>
        </w:rPr>
        <w:t xml:space="preserve">, </w:t>
      </w:r>
      <w:r>
        <w:rPr>
          <w:rFonts w:hint="eastAsia"/>
        </w:rPr>
        <w:t>王宏伟</w:t>
      </w:r>
      <w:r>
        <w:rPr>
          <w:rFonts w:hint="eastAsia"/>
        </w:rPr>
        <w:t xml:space="preserve">. </w:t>
      </w:r>
      <w:r>
        <w:rPr>
          <w:rFonts w:hint="eastAsia"/>
        </w:rPr>
        <w:t>深度学习发展综述</w:t>
      </w:r>
      <w:r>
        <w:rPr>
          <w:rFonts w:hint="eastAsia"/>
        </w:rPr>
        <w:t xml:space="preserve"> %J </w:t>
      </w:r>
      <w:r>
        <w:rPr>
          <w:rFonts w:hint="eastAsia"/>
        </w:rPr>
        <w:t>舰船电子工程</w:t>
      </w:r>
      <w:r>
        <w:rPr>
          <w:rFonts w:hint="eastAsia"/>
        </w:rPr>
        <w:t>, 2017,</w:t>
      </w:r>
      <w:r>
        <w:t xml:space="preserve"> 37(04): 5-9+111</w:t>
      </w:r>
    </w:p>
    <w:p w14:paraId="05AB9363" w14:textId="77777777" w:rsidR="00997F4D" w:rsidRDefault="00000000">
      <w:pPr>
        <w:pStyle w:val="EndNoteBibliography"/>
      </w:pPr>
      <w:r>
        <w:t>[5]</w:t>
      </w:r>
      <w:r>
        <w:tab/>
        <w:t>X. Wang, Y. Zhao, F. J. I. J. O. M. L. Pourpanah, Cybernetics. Recent advances in deep learning, 2020, 11: 747-750</w:t>
      </w:r>
    </w:p>
    <w:p w14:paraId="2241FED4" w14:textId="77777777" w:rsidR="00997F4D" w:rsidRDefault="00000000">
      <w:pPr>
        <w:pStyle w:val="EndNoteBibliography"/>
      </w:pPr>
      <w:r>
        <w:t>[6]</w:t>
      </w:r>
      <w:r>
        <w:tab/>
        <w:t>Y. Han, X. Wang, V. C. M. Leung, D. T. Niyato, X. Yan, X. J. I. C. S. Chen, et al. Convergence of Edge Computing and Deep Learning: A Comprehensive Survey, 2020, 22: 869-904</w:t>
      </w:r>
    </w:p>
    <w:p w14:paraId="58D9D7E4" w14:textId="77777777" w:rsidR="00997F4D" w:rsidRDefault="00000000">
      <w:pPr>
        <w:pStyle w:val="EndNoteBibliography"/>
      </w:pPr>
      <w:r>
        <w:t>[7]</w:t>
      </w:r>
      <w:r>
        <w:tab/>
        <w:t xml:space="preserve">H. Li, A. Kadav, I. Durdanovic, H. Samet, H. P. Graf. Pruning Filters for Efficient ConvNets. %J CoRR, 2016, abs/1608.08710: </w:t>
      </w:r>
    </w:p>
    <w:p w14:paraId="383C2D9B" w14:textId="77777777" w:rsidR="00997F4D" w:rsidRDefault="00000000">
      <w:pPr>
        <w:pStyle w:val="EndNoteBibliography"/>
      </w:pPr>
      <w:r>
        <w:t>[8]</w:t>
      </w:r>
      <w:r>
        <w:tab/>
        <w:t xml:space="preserve">J.-H. Luo, J. Wu. AutoPruner: An end-to-end trainable filter pruning method for efficient deep model inference %J Pattern Recognition, 2020, 107(prepublish): </w:t>
      </w:r>
    </w:p>
    <w:p w14:paraId="77AE5CBC" w14:textId="77777777" w:rsidR="00997F4D" w:rsidRDefault="00000000">
      <w:pPr>
        <w:pStyle w:val="EndNoteBibliography"/>
      </w:pPr>
      <w:r>
        <w:t>[9]</w:t>
      </w:r>
      <w:r>
        <w:tab/>
        <w:t>Y. Yao, X. Wu, L. Zhang, S. Shan, W. Zuo</w:t>
      </w:r>
      <w:r>
        <w:rPr>
          <w:rFonts w:ascii="System" w:eastAsia="System"/>
        </w:rPr>
        <w:t>.</w:t>
      </w:r>
      <w:r>
        <w:t xml:space="preserve"> Joint Representation and Truncated Inference Learning for Correlation Filter based Tracking.  2018</w:t>
      </w:r>
    </w:p>
    <w:p w14:paraId="772898CC" w14:textId="77777777" w:rsidR="00997F4D" w:rsidRDefault="00000000">
      <w:pPr>
        <w:pStyle w:val="EndNoteBibliography"/>
      </w:pPr>
      <w:r>
        <w:t>[10]</w:t>
      </w:r>
      <w:r>
        <w:tab/>
        <w:t xml:space="preserve">L. Jian-Hao, Z. Hao, Z. Hong-Yu, X. Chen-Wei, W. Jianxin, L. Weiyao. ThiNet: Pruning CNN Filters for a Thinner Net. %J IEEE transactions on pattern analysis and machine intelligence, 2019, 41(10): </w:t>
      </w:r>
    </w:p>
    <w:p w14:paraId="6B7AB7BA" w14:textId="77777777" w:rsidR="00997F4D" w:rsidRDefault="00000000">
      <w:pPr>
        <w:pStyle w:val="EndNoteBibliography"/>
      </w:pPr>
      <w:r>
        <w:t>[11]</w:t>
      </w:r>
      <w:r>
        <w:tab/>
        <w:t xml:space="preserve">W. Wen, C. Wu, Y. Wang, Y. Chen, H. Li. Learning Structured Sparsity in Deep Neural Networks. %J CoRR, 2016, abs/1608.03665: </w:t>
      </w:r>
    </w:p>
    <w:p w14:paraId="5DE750E1" w14:textId="77777777" w:rsidR="00997F4D" w:rsidRDefault="00000000">
      <w:pPr>
        <w:pStyle w:val="EndNoteBibliography"/>
      </w:pPr>
      <w:r>
        <w:t>[12]</w:t>
      </w:r>
      <w:r>
        <w:tab/>
        <w:t xml:space="preserve">L. Jiang, H. Zhang, L. J. a. S. P. Yu. Robust Time-Frequency Reconstruction by Learning Structured Sparsity, 2020: </w:t>
      </w:r>
    </w:p>
    <w:p w14:paraId="0E16C0C0" w14:textId="77777777" w:rsidR="00997F4D" w:rsidRDefault="00000000">
      <w:pPr>
        <w:pStyle w:val="EndNoteBibliography"/>
      </w:pPr>
      <w:r>
        <w:t>[13]</w:t>
      </w:r>
      <w:r>
        <w:tab/>
        <w:t>T. Geng, C. Wu, C. Tan, B. Fang, A. Li, M. Herbordt. CQNN: a CGRA-based QNN Framework. in: 2020 IEEE High Performance Extreme Computing Conference (HPEC), 22-24 Sept. 2020: 1-7</w:t>
      </w:r>
    </w:p>
    <w:p w14:paraId="19ED46A4" w14:textId="77777777" w:rsidR="00997F4D" w:rsidRDefault="00000000">
      <w:pPr>
        <w:pStyle w:val="EndNoteBibliography"/>
      </w:pPr>
      <w:r>
        <w:t>[14]</w:t>
      </w:r>
      <w:r>
        <w:tab/>
        <w:t xml:space="preserve">J. Choi, P. I.-J. Chuang, Z. Wang, S. Venkataramani, V. Srinivasan, K. J. A. Gopalakrishnan. Bridging the Accuracy Gap for 2-bit Quantized Neural Networks (QNN), 2018, abs/1807.06964: </w:t>
      </w:r>
    </w:p>
    <w:p w14:paraId="3EBBC098" w14:textId="77777777" w:rsidR="00997F4D" w:rsidRDefault="00000000">
      <w:pPr>
        <w:pStyle w:val="EndNoteBibliography"/>
      </w:pPr>
      <w:r>
        <w:rPr>
          <w:rFonts w:hint="eastAsia"/>
        </w:rPr>
        <w:t>[15]</w:t>
      </w:r>
      <w:r>
        <w:rPr>
          <w:rFonts w:hint="eastAsia"/>
        </w:rPr>
        <w:tab/>
      </w:r>
      <w:r>
        <w:rPr>
          <w:rFonts w:hint="eastAsia"/>
        </w:rPr>
        <w:t>冯佳玮</w:t>
      </w:r>
      <w:r>
        <w:rPr>
          <w:rFonts w:hint="eastAsia"/>
        </w:rPr>
        <w:t xml:space="preserve">. </w:t>
      </w:r>
      <w:r>
        <w:rPr>
          <w:rFonts w:hint="eastAsia"/>
        </w:rPr>
        <w:t>基于</w:t>
      </w:r>
      <w:r>
        <w:rPr>
          <w:rFonts w:hint="eastAsia"/>
        </w:rPr>
        <w:t>FPGA</w:t>
      </w:r>
      <w:r>
        <w:rPr>
          <w:rFonts w:hint="eastAsia"/>
        </w:rPr>
        <w:t>的二值卷积神经网络加速研究与实现</w:t>
      </w:r>
      <w:r>
        <w:rPr>
          <w:rFonts w:hint="eastAsia"/>
        </w:rPr>
        <w:t>: [</w:t>
      </w:r>
      <w:r>
        <w:rPr>
          <w:rFonts w:hint="eastAsia"/>
        </w:rPr>
        <w:t>硕士</w:t>
      </w:r>
      <w:r>
        <w:rPr>
          <w:rFonts w:ascii="å¾®è½¯éé»" w:eastAsia="å¾®è½¯éé»" w:hint="eastAsia"/>
        </w:rPr>
        <w:t>学位论文</w:t>
      </w:r>
      <w:r>
        <w:rPr>
          <w:rFonts w:hint="eastAsia"/>
        </w:rPr>
        <w:t xml:space="preserve">]. </w:t>
      </w:r>
      <w:r>
        <w:rPr>
          <w:rFonts w:hint="eastAsia"/>
        </w:rPr>
        <w:t>哈尔滨理工大学</w:t>
      </w:r>
      <w:r>
        <w:rPr>
          <w:rFonts w:hint="eastAsia"/>
        </w:rPr>
        <w:t>, 2022</w:t>
      </w:r>
    </w:p>
    <w:p w14:paraId="43D857D7" w14:textId="77777777" w:rsidR="00997F4D" w:rsidRDefault="00000000">
      <w:pPr>
        <w:pStyle w:val="EndNoteBibliography"/>
      </w:pPr>
      <w:r>
        <w:t>[16]</w:t>
      </w:r>
      <w:r>
        <w:tab/>
        <w:t xml:space="preserve">M. Courbariaux, I. Hubara, D. Soudry, R. El-Yaniv, Y. J. a. L. Bengio. Binarized Neural Networks: Training Deep Neural Networks with Weights and Activations Constrained to +1 or -1, 2016: </w:t>
      </w:r>
    </w:p>
    <w:p w14:paraId="5DAEBE07" w14:textId="77777777" w:rsidR="00997F4D" w:rsidRDefault="00000000">
      <w:pPr>
        <w:pStyle w:val="EndNoteBibliography"/>
      </w:pPr>
      <w:r>
        <w:t>[17]</w:t>
      </w:r>
      <w:r>
        <w:tab/>
        <w:t xml:space="preserve">A. Li, T. Geng, T. Wang, M. C. Herbordt, S. Song, K. J. J. P. O. T. I. C. F. H. P. C. Barker, Networking, Storage, et al. BSTC: a novel binarized-soft-tensor-core design for accelerating bit-based approximated neural nets, 2019: </w:t>
      </w:r>
    </w:p>
    <w:p w14:paraId="13BCF41A" w14:textId="77777777" w:rsidR="00997F4D" w:rsidRDefault="00000000">
      <w:pPr>
        <w:pStyle w:val="EndNoteBibliography"/>
      </w:pPr>
      <w:r>
        <w:lastRenderedPageBreak/>
        <w:t>[18]</w:t>
      </w:r>
      <w:r>
        <w:tab/>
        <w:t>A. Li, S. J. I. T. O. P. Su, D. Systems. Accelerating Binarized Neural Networks via Bit-Tensor-Cores in Turing GPUs, 2021, 32: 1878-1891</w:t>
      </w:r>
    </w:p>
    <w:p w14:paraId="52ED4FF4" w14:textId="77777777" w:rsidR="00997F4D" w:rsidRDefault="00000000">
      <w:pPr>
        <w:pStyle w:val="EndNoteBibliography"/>
      </w:pPr>
      <w:r>
        <w:t>[19]</w:t>
      </w:r>
      <w:r>
        <w:tab/>
        <w:t xml:space="preserve">T. Geng, T. Wang, C. Wu, C. Yang, W. Wu, A. Li, et al. O3BNN: an out-of-order architecture for high-performance binarized neural network inference with fine-grained pruning, 2019: </w:t>
      </w:r>
    </w:p>
    <w:p w14:paraId="75211A8E" w14:textId="77777777" w:rsidR="00997F4D" w:rsidRDefault="00000000">
      <w:pPr>
        <w:pStyle w:val="EndNoteBibliography"/>
      </w:pPr>
      <w:r>
        <w:t>[20]</w:t>
      </w:r>
      <w:r>
        <w:tab/>
        <w:t>T. Geng, A. Li, T. Wang, C. Wu, Y. Li, R. Shi, et al. O3BNN-R: An Out-of-Order Architecture for High-Performance and Regularized BNN Inference, 2021, 32: 199-213</w:t>
      </w:r>
    </w:p>
    <w:p w14:paraId="1204AE67" w14:textId="77777777" w:rsidR="00997F4D" w:rsidRDefault="00000000">
      <w:pPr>
        <w:pStyle w:val="EndNoteBibliography"/>
      </w:pPr>
      <w:r>
        <w:t>[21]</w:t>
      </w:r>
      <w:r>
        <w:tab/>
        <w:t>T. Geng, T. Wang, C. Wu, C. Yang, S. Song, A. Li, et al. LP-BNN: Ultra-low-Latency BNN Inference with Layer Parallelism, 2019, 2160-052X: 9-16</w:t>
      </w:r>
    </w:p>
    <w:p w14:paraId="58A35FC9" w14:textId="77777777" w:rsidR="00997F4D" w:rsidRDefault="00000000">
      <w:pPr>
        <w:pStyle w:val="EndNoteBibliography"/>
      </w:pPr>
      <w:r>
        <w:t>[22]</w:t>
      </w:r>
      <w:r>
        <w:tab/>
        <w:t xml:space="preserve">N. Narodytska. Formal Analysis of Deep Binarized Neural Networks. in: IJCAI: </w:t>
      </w:r>
    </w:p>
    <w:p w14:paraId="0E9E8EF8" w14:textId="77777777" w:rsidR="00997F4D" w:rsidRDefault="00000000">
      <w:pPr>
        <w:pStyle w:val="EndNoteBibliography"/>
      </w:pPr>
      <w:r>
        <w:t>[23]</w:t>
      </w:r>
      <w:r>
        <w:tab/>
        <w:t xml:space="preserve">N. Narodytska, S. P. Kasiviswanathan, L. Ryzhyk, S. Sagiv, T. Walsh. Verifying Properties of Binarized Deep Neural Networks. in: AAAI: </w:t>
      </w:r>
    </w:p>
    <w:p w14:paraId="73DF779D" w14:textId="77777777" w:rsidR="00997F4D" w:rsidRDefault="00000000">
      <w:pPr>
        <w:pStyle w:val="EndNoteBibliography"/>
      </w:pPr>
      <w:r>
        <w:t>[24]</w:t>
      </w:r>
      <w:r>
        <w:tab/>
        <w:t>G. Chen, H. Meng, Y. Liang, K. J. I. T. O. P. Huang, D. Systems. GPU-Accelerated Real-Time Stereo Estimation With Binary Neural Network, 2020, 31: 2896-2907</w:t>
      </w:r>
    </w:p>
    <w:p w14:paraId="5EFCB2BA" w14:textId="77777777" w:rsidR="00997F4D" w:rsidRDefault="00000000">
      <w:pPr>
        <w:pStyle w:val="EndNoteBibliography"/>
      </w:pPr>
      <w:r>
        <w:t>[25]</w:t>
      </w:r>
      <w:r>
        <w:tab/>
        <w:t>C.-H. J. I. A. Huang. An FPGA-Based Hardware/Software Design Using Binarized Neural Networks for Agricultural Applications: A Case Study, 2021, 9: 26523-26531</w:t>
      </w:r>
    </w:p>
    <w:p w14:paraId="1F616A9B" w14:textId="77777777" w:rsidR="00997F4D" w:rsidRDefault="00000000">
      <w:pPr>
        <w:pStyle w:val="EndNoteBibliography"/>
      </w:pPr>
      <w:r>
        <w:t>[26]</w:t>
      </w:r>
      <w:r>
        <w:tab/>
        <w:t>N. Fasfous, M. R. Vemparala, A. Frickenstein, L. Frickenstein, W. J. I. I. P. Stechele, D. P. S. Workshops. BinaryCoP: Binary Neural Network-based COVID-19 Face-Mask Wear and Positioning Predictor on Edge Devices, 2021: 108-115</w:t>
      </w:r>
    </w:p>
    <w:p w14:paraId="77437866" w14:textId="77777777" w:rsidR="00997F4D" w:rsidRDefault="00000000">
      <w:pPr>
        <w:pStyle w:val="EndNoteBibliography"/>
      </w:pPr>
      <w:r>
        <w:t>[27]</w:t>
      </w:r>
      <w:r>
        <w:tab/>
        <w:t>Y. Ma, H. Xiong, Z. Hu, L. J. I. C. C. O. C. V. Ma, P. R. Workshops. Efficient Super Resolution Using Binarized Neural Network, 2019: 694-703</w:t>
      </w:r>
    </w:p>
    <w:p w14:paraId="726ED4D1" w14:textId="77777777" w:rsidR="00997F4D" w:rsidRDefault="00000000">
      <w:pPr>
        <w:pStyle w:val="EndNoteBibliography"/>
      </w:pPr>
      <w:r>
        <w:t>[28]</w:t>
      </w:r>
      <w:r>
        <w:tab/>
        <w:t xml:space="preserve">Y. Li, T. Geng, A. Li, H. J. A. Yu. BCNN: Binary Complex Neural Network, 2021, abs/2104.10044: </w:t>
      </w:r>
    </w:p>
    <w:p w14:paraId="20E74832" w14:textId="77777777" w:rsidR="00997F4D" w:rsidRDefault="00000000">
      <w:pPr>
        <w:pStyle w:val="EndNoteBibliography"/>
      </w:pPr>
      <w:r>
        <w:t>[29]</w:t>
      </w:r>
      <w:r>
        <w:tab/>
        <w:t xml:space="preserve">M. Rastegari, V. Ordonez, J. Redmon, A. Farhadi. XNOR-Net: ImageNet Classification Using Binary Convolutional Neural Networks. in: ECCV: </w:t>
      </w:r>
    </w:p>
    <w:p w14:paraId="63C959CA" w14:textId="77777777" w:rsidR="00997F4D" w:rsidRDefault="00000000">
      <w:pPr>
        <w:pStyle w:val="EndNoteBibliography"/>
      </w:pPr>
      <w:r>
        <w:t>[30]</w:t>
      </w:r>
      <w:r>
        <w:tab/>
        <w:t xml:space="preserve">S. Zhou, Z. Ni, X. Zhou, H. Wen, Y. Wu, Y. J. A. Zou. DoReFa-Net: Training Low Bitwidth Convolutional Neural Networks with Low Bitwidth Gradients, 2016, abs/1606.06160: </w:t>
      </w:r>
    </w:p>
    <w:p w14:paraId="3E8679FE" w14:textId="77777777" w:rsidR="00997F4D" w:rsidRDefault="00000000">
      <w:pPr>
        <w:pStyle w:val="EndNoteBibliography"/>
      </w:pPr>
      <w:r>
        <w:t>[31]</w:t>
      </w:r>
      <w:r>
        <w:tab/>
        <w:t xml:space="preserve">W. Tang, G. Hua, L. Wang. How to Train a Compact Binary Neural Network with High Accuracy? in: AAAI: </w:t>
      </w:r>
    </w:p>
    <w:p w14:paraId="4802D66C" w14:textId="77777777" w:rsidR="00997F4D" w:rsidRDefault="00000000">
      <w:pPr>
        <w:pStyle w:val="EndNoteBibliography"/>
      </w:pPr>
      <w:r>
        <w:t>[32]</w:t>
      </w:r>
      <w:r>
        <w:tab/>
        <w:t xml:space="preserve">X. Lin, C. Zhao, W. J. A. Pan. Towards Accurate Binary Convolutional Neural Network, 2017, abs/1711.11294: </w:t>
      </w:r>
    </w:p>
    <w:p w14:paraId="2FE8BC36" w14:textId="77777777" w:rsidR="00997F4D" w:rsidRDefault="00000000">
      <w:pPr>
        <w:pStyle w:val="EndNoteBibliography"/>
      </w:pPr>
      <w:r>
        <w:t>[33]</w:t>
      </w:r>
      <w:r>
        <w:tab/>
        <w:t xml:space="preserve">S. Darabi, M. Belbahri, M. Courbariaux, V. J. A. Nia. BNN+: Improved Binary Network Training, 2018, abs/1812.11800: </w:t>
      </w:r>
    </w:p>
    <w:p w14:paraId="0E892854" w14:textId="77777777" w:rsidR="00997F4D" w:rsidRDefault="00000000">
      <w:pPr>
        <w:pStyle w:val="EndNoteBibliography"/>
      </w:pPr>
      <w:r>
        <w:t>[34]</w:t>
      </w:r>
      <w:r>
        <w:tab/>
        <w:t>M. Ghasemzadeh, M. Samragh, F. J. I. T. a. I. S. O. F.-P. C. C. M. Koushanfar. ReBNet: Residual Binarized Neural Network, 2018: 57-64</w:t>
      </w:r>
    </w:p>
    <w:p w14:paraId="3EDCE7A5" w14:textId="77777777" w:rsidR="00997F4D" w:rsidRDefault="00000000">
      <w:pPr>
        <w:pStyle w:val="EndNoteBibliography"/>
      </w:pPr>
      <w:r>
        <w:t>[35]</w:t>
      </w:r>
      <w:r>
        <w:tab/>
        <w:t>B. Zhuang, C. Shen, M. Tan, L. Liu, I. D. J. I. J. C. V. Reid. Structured Binary Neural Networks for Image Recognition, 2022, 130: 2081-2102</w:t>
      </w:r>
    </w:p>
    <w:p w14:paraId="3BAF8992" w14:textId="77777777" w:rsidR="00997F4D" w:rsidRDefault="00000000">
      <w:pPr>
        <w:pStyle w:val="EndNoteBibliography"/>
      </w:pPr>
      <w:r>
        <w:t>[36]</w:t>
      </w:r>
      <w:r>
        <w:tab/>
        <w:t>J. Bethge, C. Bartz, H. Yang, Y. Chen, C. J. I. W. C. O. a. O. C. V. Meinel. MeliusNet: An Improved Network Architecture for Binary Neural Networks, 2021: 1438-1447</w:t>
      </w:r>
    </w:p>
    <w:p w14:paraId="583D7DB4" w14:textId="77777777" w:rsidR="00997F4D" w:rsidRDefault="00000000">
      <w:pPr>
        <w:pStyle w:val="EndNoteBibliography"/>
      </w:pPr>
      <w:r>
        <w:t>[37]</w:t>
      </w:r>
      <w:r>
        <w:tab/>
        <w:t>S. Zhu, X. Dong, H. J. I. C. C. O. C. V. Su, P. Recognition. Binary Ensemble Neural Network: More Bits per Network or More Networks per Bit?, 2019: 4918-4927</w:t>
      </w:r>
    </w:p>
    <w:p w14:paraId="4A0C5029" w14:textId="77777777" w:rsidR="00997F4D" w:rsidRDefault="00000000">
      <w:pPr>
        <w:pStyle w:val="EndNoteBibliography"/>
      </w:pPr>
      <w:r>
        <w:t>[38]</w:t>
      </w:r>
      <w:r>
        <w:tab/>
        <w:t>J. Bethge, H. Yang, M. Bornstein, C. J. I. C. I. C. O. C. V. W. Meinel. BinaryDenseNet: Developing an Architecture for Binary Neural Networks, 2019: 1951-1960</w:t>
      </w:r>
    </w:p>
    <w:p w14:paraId="556C12B4" w14:textId="77777777" w:rsidR="00997F4D" w:rsidRDefault="00000000">
      <w:pPr>
        <w:pStyle w:val="EndNoteBibliography"/>
      </w:pPr>
      <w:r>
        <w:t>[39]</w:t>
      </w:r>
      <w:r>
        <w:tab/>
        <w:t xml:space="preserve">C. Trabelsi, O. Bilaniuk, D. Serdyuk, S. Subramanian, J. F. Santos, S. Mehri, et al. Deep Complex Networks, 2018, abs/1705.09792: </w:t>
      </w:r>
    </w:p>
    <w:p w14:paraId="2E166D1E" w14:textId="77777777" w:rsidR="00997F4D" w:rsidRDefault="00000000">
      <w:pPr>
        <w:pStyle w:val="EndNoteBibliography"/>
      </w:pPr>
      <w:r>
        <w:lastRenderedPageBreak/>
        <w:t>[40]</w:t>
      </w:r>
      <w:r>
        <w:tab/>
        <w:t xml:space="preserve">S. Wisdom, T. Powers, J. R. Hershey, J. Le Roux, L. E. J. A. Atlas. Full-Capacity Unitary Recurrent Neural Networks, 2016, abs/1611.00035: </w:t>
      </w:r>
    </w:p>
    <w:p w14:paraId="2D64D6B1" w14:textId="77777777" w:rsidR="00997F4D" w:rsidRDefault="00000000">
      <w:pPr>
        <w:pStyle w:val="EndNoteBibliography"/>
      </w:pPr>
      <w:r>
        <w:t>[41]</w:t>
      </w:r>
      <w:r>
        <w:tab/>
        <w:t xml:space="preserve">H.-S. Choi, J.-H. Kim, J. Huh, A. Kim, J.-W. Ha, K. J. A. Lee. Phase-aware Speech Enhancement with Deep Complex U-Net, 2019, abs/1903.03107: </w:t>
      </w:r>
    </w:p>
    <w:p w14:paraId="108D0006" w14:textId="77777777" w:rsidR="00997F4D" w:rsidRDefault="00000000">
      <w:pPr>
        <w:pStyle w:val="EndNoteBibliography"/>
      </w:pPr>
      <w:r>
        <w:t>[42]</w:t>
      </w:r>
      <w:r>
        <w:tab/>
        <w:t>Y. Cao, Y. Wu, P. Zhang, W. Liang, M. J. R. S. Li. Pixel-Wise PolSAR Image Classification via a Novel Complex-Valued Deep Fully Convolutional Network, 2019, 11: 2653</w:t>
      </w:r>
    </w:p>
    <w:p w14:paraId="0C4690BE" w14:textId="77777777" w:rsidR="00997F4D" w:rsidRDefault="00000000">
      <w:pPr>
        <w:pStyle w:val="EndNoteBibliography"/>
      </w:pPr>
      <w:r>
        <w:t>[43]</w:t>
      </w:r>
      <w:r>
        <w:tab/>
        <w:t>N. P. Jouppi, C. Young, N. Patil, D. A. Patterson, G. Agrawal, R. S. Bajwa, et al. In-datacenter performance analysis of a tensor processing unit, 2017: 1-12</w:t>
      </w:r>
    </w:p>
    <w:p w14:paraId="0A2B8319" w14:textId="77777777" w:rsidR="00997F4D" w:rsidRDefault="00000000">
      <w:pPr>
        <w:pStyle w:val="EndNoteBibliography"/>
      </w:pPr>
      <w:r>
        <w:t>[44]</w:t>
      </w:r>
      <w:r>
        <w:tab/>
        <w:t xml:space="preserve">M. Courbariaux, Y. Bengio, J.-P. David. BinaryConnect: Training Deep Neural Networks with binary weights during propagations. in: NIPS: </w:t>
      </w:r>
    </w:p>
    <w:p w14:paraId="425100CB" w14:textId="77777777" w:rsidR="00997F4D" w:rsidRDefault="00000000">
      <w:pPr>
        <w:pStyle w:val="EndNoteBibliography"/>
      </w:pPr>
      <w:r>
        <w:t>[45]</w:t>
      </w:r>
      <w:r>
        <w:tab/>
        <w:t xml:space="preserve">I. Hubara, M. Courbariaux, D. Soudry, R. El-Yaniv, Y. J. A. Bengio. Binarized Neural Networks, 2016, abs/1602.02505: </w:t>
      </w:r>
    </w:p>
    <w:p w14:paraId="389833C1" w14:textId="77777777" w:rsidR="00997F4D" w:rsidRDefault="00000000">
      <w:pPr>
        <w:pStyle w:val="EndNoteBibliography"/>
      </w:pPr>
      <w:r>
        <w:t>[46]</w:t>
      </w:r>
      <w:r>
        <w:tab/>
        <w:t xml:space="preserve">A. G. Anderson, C. P. J. A. Berg. The High-Dimensional Geometry of Binary Neural Networks, 2017, abs/1705.07199: </w:t>
      </w:r>
    </w:p>
    <w:p w14:paraId="42063BF2" w14:textId="77777777" w:rsidR="00997F4D" w:rsidRDefault="00000000">
      <w:pPr>
        <w:pStyle w:val="EndNoteBibliography"/>
      </w:pPr>
      <w:r>
        <w:t>[47]</w:t>
      </w:r>
      <w:r>
        <w:tab/>
        <w:t xml:space="preserve">M. Alizadeh, J. Fernández-Marqués, N. D. Lane, Y. Gal. An Empirical study of Binary Neural Networks' Optimisation. in: ICLR: </w:t>
      </w:r>
    </w:p>
    <w:p w14:paraId="04367BAC" w14:textId="77777777" w:rsidR="00997F4D" w:rsidRDefault="00000000">
      <w:pPr>
        <w:pStyle w:val="EndNoteBibliography"/>
      </w:pPr>
      <w:r>
        <w:t>[48]</w:t>
      </w:r>
      <w:r>
        <w:tab/>
        <w:t xml:space="preserve">F. Lahoud, R. Achanta, P. Márquez-Neila, S. J. A. Süsstrunk. Self-Binarizing Networks, 2019, abs/1902.00730: </w:t>
      </w:r>
    </w:p>
    <w:p w14:paraId="39333746" w14:textId="77777777" w:rsidR="00997F4D" w:rsidRDefault="00000000">
      <w:pPr>
        <w:pStyle w:val="EndNoteBibliography"/>
      </w:pPr>
      <w:r>
        <w:t>[49]</w:t>
      </w:r>
      <w:r>
        <w:tab/>
        <w:t xml:space="preserve">L. Hou, Q. Yao, J. T.-Y. J. A. Kwok. Loss-aware Binarization of Deep Networks, 2017, abs/1611.01600: </w:t>
      </w:r>
    </w:p>
    <w:p w14:paraId="7CDC3E56" w14:textId="77777777" w:rsidR="00997F4D" w:rsidRDefault="00000000">
      <w:pPr>
        <w:pStyle w:val="EndNoteBibliography"/>
      </w:pPr>
      <w:r>
        <w:t>[50]</w:t>
      </w:r>
      <w:r>
        <w:tab/>
        <w:t xml:space="preserve">Y. Umuroglu, N. J. Fraser, G. Gambardella, M. Blott, P. H. W. Leong, M. Jahre, et al. FINN: A Framework for Fast, Scalable Binarized Neural Network Inference, 2017: </w:t>
      </w:r>
    </w:p>
    <w:p w14:paraId="28505524" w14:textId="77777777" w:rsidR="00997F4D" w:rsidRDefault="00000000">
      <w:pPr>
        <w:pStyle w:val="EndNoteBibliography"/>
      </w:pPr>
      <w:r>
        <w:t>[51]</w:t>
      </w:r>
      <w:r>
        <w:tab/>
        <w:t xml:space="preserve">H. Qin, R. Gong, X. Liu, X. Bai, J. Song, N. J. A. Sebe. Binary Neural Networks: A Survey, 2020, abs/2004.03333: </w:t>
      </w:r>
    </w:p>
    <w:p w14:paraId="2CDF0F22" w14:textId="77777777" w:rsidR="00997F4D" w:rsidRDefault="00000000">
      <w:pPr>
        <w:pStyle w:val="EndNoteBibliography"/>
      </w:pPr>
      <w:r>
        <w:t>[52]</w:t>
      </w:r>
      <w:r>
        <w:tab/>
        <w:t>J. Gao, B. Deng, Y. Qin, H. Wang, X. J. I. G. Li, R. S. Letters. Enhanced Radar Imaging Using a Complex-Valued Convolutional Neural Network, 2019, 16: 35-39</w:t>
      </w:r>
    </w:p>
    <w:p w14:paraId="04546904" w14:textId="77777777" w:rsidR="00997F4D" w:rsidRDefault="00000000">
      <w:pPr>
        <w:pStyle w:val="EndNoteBibliography"/>
      </w:pPr>
      <w:r>
        <w:t>[53]</w:t>
      </w:r>
      <w:r>
        <w:tab/>
        <w:t xml:space="preserve">D. P. Reichert, T. J. C. Serre. Neuronal Synchrony in Complex-Valued Deep Networks, 2014, abs/1312.6115: </w:t>
      </w:r>
    </w:p>
    <w:p w14:paraId="354D73E1" w14:textId="77777777" w:rsidR="00997F4D" w:rsidRDefault="00000000">
      <w:pPr>
        <w:pStyle w:val="EndNoteBibliography"/>
      </w:pPr>
      <w:r>
        <w:t>[54]</w:t>
      </w:r>
      <w:r>
        <w:tab/>
        <w:t xml:space="preserve">G. M. Georgiou, C. Koutsougeras. Complex domain backpropagation. </w:t>
      </w:r>
    </w:p>
    <w:p w14:paraId="776345C4" w14:textId="77777777" w:rsidR="00997F4D" w:rsidRDefault="00000000">
      <w:pPr>
        <w:pStyle w:val="EndNoteBibliography"/>
      </w:pPr>
      <w:r>
        <w:t>[55]</w:t>
      </w:r>
      <w:r>
        <w:tab/>
        <w:t>T. Kim, T. J. N. C. Adalı. Approximation by Fully Complex Multilayer Perceptrons, 2003, 15: 1641-1666</w:t>
      </w:r>
    </w:p>
    <w:p w14:paraId="367877E6" w14:textId="77777777" w:rsidR="00997F4D" w:rsidRDefault="00000000">
      <w:pPr>
        <w:pStyle w:val="EndNoteBibliography"/>
      </w:pPr>
      <w:r>
        <w:t>[56]</w:t>
      </w:r>
      <w:r>
        <w:tab/>
        <w:t xml:space="preserve">L. C., B. J., Z. Z. A 256Gb/s/mm-shoreline AIB-Compatible 16nm FinFET CMOS Chiplet for 2.5D Integration with Stratix 10 FPGA on EMIB and Tiling on Silicon Interposer %J Proceedings of the Custom Integrated Circuits Conference, 2021, 2021-April: </w:t>
      </w:r>
    </w:p>
    <w:p w14:paraId="469C8A98" w14:textId="77777777" w:rsidR="00997F4D" w:rsidRDefault="00000000">
      <w:pPr>
        <w:pStyle w:val="EndNoteBibliography"/>
      </w:pPr>
      <w:r>
        <w:t>[57]</w:t>
      </w:r>
      <w:r>
        <w:tab/>
        <w:t>Y.-H. Chen, T.-J. Yang, J. S. Emer, V. J. I. J. O. E. Sze, S. T. I. Circuits, Systems. Eyeriss v2: A Flexible Accelerator for Emerging Deep Neural Networks on Mobile Devices, 2019, 9: 292-308</w:t>
      </w:r>
    </w:p>
    <w:p w14:paraId="7E7DD377" w14:textId="77777777" w:rsidR="00997F4D" w:rsidRDefault="00000000">
      <w:pPr>
        <w:pStyle w:val="EndNoteBibliography"/>
      </w:pPr>
      <w:r>
        <w:t>[58]</w:t>
      </w:r>
      <w:r>
        <w:tab/>
        <w:t>B. Moons, R. Uytterhoeven, W. Dehaene, M. J. I. I. S.-S. C. C. Verhelst. 14.5 Envision: A 0.26-to-10TOPS/W subword-parallel dynamic-voltage-accuracy-frequency-scalable Convolutional Neural Network processor in 28nm FDSOI, 2017: 246-247</w:t>
      </w:r>
    </w:p>
    <w:p w14:paraId="3C266BCD" w14:textId="77777777" w:rsidR="00997F4D" w:rsidRDefault="00000000">
      <w:pPr>
        <w:pStyle w:val="EndNoteBibliography"/>
      </w:pPr>
      <w:r>
        <w:t>[59]</w:t>
      </w:r>
      <w:r>
        <w:tab/>
        <w:t>S. Han, X. Liu, H. Mao, J. Pu, A. Pedram, M. Horowitz, et al. EIE: Efficient Inference Engine on Compressed Deep Neural Network, 2016: 243-254</w:t>
      </w:r>
    </w:p>
    <w:p w14:paraId="29025CC8" w14:textId="77777777" w:rsidR="00997F4D" w:rsidRDefault="00000000">
      <w:pPr>
        <w:pStyle w:val="EndNoteBibliography"/>
      </w:pPr>
      <w:r>
        <w:t>[60]</w:t>
      </w:r>
      <w:r>
        <w:tab/>
        <w:t xml:space="preserve">T. Moreau, T. Chen, Z. Jiang, L. Ceze, C. Guestrin, A. J. A. Krishnamurthy. VTA: An Open Hardware-Software Stack for Deep Learning, 2018, abs/1807.04188: </w:t>
      </w:r>
    </w:p>
    <w:p w14:paraId="5AAE3F2B" w14:textId="77777777" w:rsidR="00997F4D" w:rsidRDefault="00000000">
      <w:pPr>
        <w:pStyle w:val="EndNoteBibliography"/>
      </w:pPr>
      <w:r>
        <w:t>[61]</w:t>
      </w:r>
      <w:r>
        <w:tab/>
        <w:t xml:space="preserve">R. Venkatesan, Y. S. Shao, M. Wang, J. Clemons, S. Dai, M. R. Fojtik, et al. MAGNet: </w:t>
      </w:r>
      <w:r>
        <w:lastRenderedPageBreak/>
        <w:t>A Modular Accelerator Generator for Neural Networks, 2019: 1-8</w:t>
      </w:r>
    </w:p>
    <w:p w14:paraId="69BA3EA4" w14:textId="77777777" w:rsidR="00997F4D" w:rsidRDefault="00000000">
      <w:pPr>
        <w:pStyle w:val="EndNoteBibliography"/>
      </w:pPr>
      <w:r>
        <w:t>[62]</w:t>
      </w:r>
      <w:r>
        <w:tab/>
        <w:t>J. Cong, J. J. I. a. I. C. O. C.-a. D. Wang. PolySA: Polyhedral-Based Systolic Array Auto-Compilation, 2018: 1-8</w:t>
      </w:r>
    </w:p>
    <w:p w14:paraId="29021A9B" w14:textId="77777777" w:rsidR="00997F4D" w:rsidRDefault="00000000">
      <w:pPr>
        <w:pStyle w:val="EndNoteBibliography"/>
      </w:pPr>
      <w:r>
        <w:t>[63]</w:t>
      </w:r>
      <w:r>
        <w:tab/>
        <w:t>X. Zhang, J. Wang, C. Zhu, Y. Lin, J. Xiong, W.-M. W. Hwu, et al. DNNBuilder: an Automated Tool for Building High-Performance DNN Hardware Accelerators for FPGAs, 2018: 1-8</w:t>
      </w:r>
    </w:p>
    <w:p w14:paraId="50C37DE8" w14:textId="77777777" w:rsidR="00997F4D" w:rsidRDefault="00000000">
      <w:pPr>
        <w:pStyle w:val="EndNoteBibliography"/>
      </w:pPr>
      <w:r>
        <w:t>[64]</w:t>
      </w:r>
      <w:r>
        <w:tab/>
        <w:t>X. Wei, C. H. Yu, P. Zhang, Y. Chen, Y. Wang, H. Hu, et al. Automated systolic array architecture synthesis for high throughput CNN inference on FPGAs, 2017: 1-6</w:t>
      </w:r>
    </w:p>
    <w:p w14:paraId="76C1FFB3" w14:textId="77777777" w:rsidR="00997F4D" w:rsidRDefault="00000000">
      <w:pPr>
        <w:pStyle w:val="EndNoteBibliography"/>
      </w:pPr>
      <w:r>
        <w:t>[65]</w:t>
      </w:r>
      <w:r>
        <w:tab/>
        <w:t>Y. Wang, J. Xu, Y. Han, H. Li, X. J. N. a. E. I. D. a. C. Li. DeepBurning: Automatic generation of FPGA-based learning accelerators for the Neural Network family, 2016: 1-6</w:t>
      </w:r>
    </w:p>
    <w:p w14:paraId="0B7B6EBE" w14:textId="77777777" w:rsidR="00997F4D" w:rsidRDefault="00000000">
      <w:pPr>
        <w:pStyle w:val="EndNoteBibliography"/>
      </w:pPr>
      <w:r>
        <w:t>[66]</w:t>
      </w:r>
      <w:r>
        <w:tab/>
        <w:t>J. Fowers, K. Ovtcharov, M. Papamichael, T. Massengill, M. Liu, D. Lo, et al. A Configurable Cloud-Scale DNN Processor for Real-Time AI, 2018: 1-14</w:t>
      </w:r>
    </w:p>
    <w:p w14:paraId="1954141E" w14:textId="77777777" w:rsidR="00997F4D" w:rsidRDefault="00000000">
      <w:pPr>
        <w:pStyle w:val="EndNoteBibliography"/>
      </w:pPr>
      <w:r>
        <w:t>[67]</w:t>
      </w:r>
      <w:r>
        <w:tab/>
        <w:t>G. Zhou, J. Zhou, H. J. T. I. I. C. O. a.-C. Lin, Security,, Identification. Research on NVIDIA Deep Learning Accelerator, 2018: 192-195</w:t>
      </w:r>
    </w:p>
    <w:p w14:paraId="49947301" w14:textId="77777777" w:rsidR="00997F4D" w:rsidRDefault="00000000">
      <w:pPr>
        <w:pStyle w:val="EndNoteBibliography"/>
      </w:pPr>
      <w:r>
        <w:t>[68]</w:t>
      </w:r>
      <w:r>
        <w:tab/>
        <w:t>H. Genç, S. Kim, A. Amid, A. Haj-Ali, V. Iyer, P. Prakash, et al. Gemmini: Enabling Systematic Deep-Learning Architecture Evaluation via Full-Stack Integration, 2021: 769-774</w:t>
      </w:r>
    </w:p>
    <w:p w14:paraId="5F0CB85D" w14:textId="77777777" w:rsidR="00997F4D" w:rsidRDefault="00000000">
      <w:pPr>
        <w:pStyle w:val="EndNoteBibliography"/>
      </w:pPr>
      <w:r>
        <w:t>[69]</w:t>
      </w:r>
      <w:r>
        <w:tab/>
        <w:t>A. Gonzalez, J. Zhao, B. Korpan, H. Genç, C. Schmidt, J. C. Wright, et al. A 16mm2 106.1 GOPS/W Heterogeneous RISC-V Multi-Core Multi-Accelerator SoC in Low-Power 22nm FinFET, 2021: 259-262</w:t>
      </w:r>
    </w:p>
    <w:p w14:paraId="0609C12C" w14:textId="77777777" w:rsidR="00997F4D" w:rsidRDefault="00000000">
      <w:pPr>
        <w:pStyle w:val="EndNoteBibliography"/>
      </w:pPr>
      <w:r>
        <w:t>[70]</w:t>
      </w:r>
      <w:r>
        <w:tab/>
        <w:t>Y. Lecun, L. Bottou, Y. Bengio, P. J. P. I. Haffner. Gradient-based learning applied to document recognition, 1998, 86: 2278-2324</w:t>
      </w:r>
    </w:p>
    <w:p w14:paraId="3F44725A" w14:textId="77777777" w:rsidR="00997F4D" w:rsidRDefault="00000000">
      <w:pPr>
        <w:pStyle w:val="EndNoteBibliography"/>
      </w:pPr>
      <w:r>
        <w:t>[71]</w:t>
      </w:r>
      <w:r>
        <w:tab/>
        <w:t xml:space="preserve">D. A. Patterson, J. L. Hennessy. EBOOK : Computer Organization and Design; the Hardware / Software Interface, RISC V Edition. </w:t>
      </w:r>
    </w:p>
    <w:p w14:paraId="3FE3B778" w14:textId="77777777" w:rsidR="00997F4D" w:rsidRDefault="00000000">
      <w:pPr>
        <w:pStyle w:val="EndNoteBibliography"/>
      </w:pPr>
      <w:r>
        <w:rPr>
          <w:rFonts w:hint="eastAsia"/>
        </w:rPr>
        <w:t>[72]</w:t>
      </w:r>
      <w:r>
        <w:rPr>
          <w:rFonts w:hint="eastAsia"/>
        </w:rPr>
        <w:tab/>
      </w:r>
      <w:r>
        <w:rPr>
          <w:rFonts w:hint="eastAsia"/>
        </w:rPr>
        <w:t>周围</w:t>
      </w:r>
      <w:r>
        <w:rPr>
          <w:rFonts w:hint="eastAsia"/>
        </w:rPr>
        <w:t xml:space="preserve">. </w:t>
      </w:r>
      <w:r>
        <w:rPr>
          <w:rFonts w:hint="eastAsia"/>
        </w:rPr>
        <w:t>基于</w:t>
      </w:r>
      <w:r>
        <w:rPr>
          <w:rFonts w:hint="eastAsia"/>
        </w:rPr>
        <w:t>FPGA</w:t>
      </w:r>
      <w:r>
        <w:rPr>
          <w:rFonts w:hint="eastAsia"/>
        </w:rPr>
        <w:t>的深度学习软硬件协同设计的仿真实现</w:t>
      </w:r>
      <w:r>
        <w:rPr>
          <w:rFonts w:hint="eastAsia"/>
        </w:rPr>
        <w:t>: [</w:t>
      </w:r>
      <w:r>
        <w:rPr>
          <w:rFonts w:hint="eastAsia"/>
        </w:rPr>
        <w:t>硕士</w:t>
      </w:r>
      <w:r>
        <w:rPr>
          <w:rFonts w:ascii="å¾®è½¯éé»" w:eastAsia="å¾®è½¯éé»" w:hint="eastAsia"/>
        </w:rPr>
        <w:t>学位论文</w:t>
      </w:r>
      <w:r>
        <w:rPr>
          <w:rFonts w:hint="eastAsia"/>
        </w:rPr>
        <w:t xml:space="preserve">]. </w:t>
      </w:r>
      <w:r>
        <w:rPr>
          <w:rFonts w:hint="eastAsia"/>
        </w:rPr>
        <w:t>电子科技大学</w:t>
      </w:r>
      <w:r>
        <w:t>, 2022</w:t>
      </w:r>
    </w:p>
    <w:p w14:paraId="1E024918" w14:textId="77777777" w:rsidR="00997F4D" w:rsidRDefault="00000000">
      <w:pPr>
        <w:rPr>
          <w:b/>
          <w:bCs/>
        </w:rPr>
      </w:pPr>
      <w:r>
        <w:rPr>
          <w:b/>
          <w:bCs/>
        </w:rPr>
        <w:fldChar w:fldCharType="end"/>
      </w:r>
    </w:p>
    <w:p w14:paraId="58BAD0AB" w14:textId="77777777" w:rsidR="00997F4D" w:rsidRDefault="00997F4D"/>
    <w:p w14:paraId="11E41DBF" w14:textId="77777777" w:rsidR="00997F4D" w:rsidRDefault="00000000">
      <w:pPr>
        <w:pStyle w:val="1"/>
        <w:numPr>
          <w:ilvl w:val="0"/>
          <w:numId w:val="0"/>
        </w:numPr>
        <w:rPr>
          <w:b w:val="0"/>
        </w:rPr>
      </w:pPr>
      <w:bookmarkStart w:id="191" w:name="_Toc45060468"/>
      <w:bookmarkStart w:id="192" w:name="_Toc46962991"/>
      <w:bookmarkStart w:id="193" w:name="_Toc379915083"/>
      <w:bookmarkStart w:id="194" w:name="_Toc437362355"/>
      <w:bookmarkStart w:id="195" w:name="_Toc18537"/>
      <w:bookmarkStart w:id="196" w:name="_Toc444250112"/>
      <w:bookmarkStart w:id="197" w:name="_Toc57189263"/>
      <w:bookmarkStart w:id="198" w:name="_Toc377235998"/>
      <w:bookmarkEnd w:id="188"/>
      <w:bookmarkEnd w:id="189"/>
      <w:bookmarkEnd w:id="190"/>
      <w:r>
        <w:rPr>
          <w:b w:val="0"/>
        </w:rPr>
        <w:lastRenderedPageBreak/>
        <w:t>附录</w:t>
      </w:r>
      <w:r>
        <w:rPr>
          <w:b w:val="0"/>
        </w:rPr>
        <w:t>1</w:t>
      </w:r>
      <w:r>
        <w:rPr>
          <w:rFonts w:hint="eastAsia"/>
          <w:b w:val="0"/>
        </w:rPr>
        <w:t xml:space="preserve">  </w:t>
      </w:r>
      <w:r>
        <w:rPr>
          <w:b w:val="0"/>
        </w:rPr>
        <w:t>攻读硕士学位期间取得的学术成果</w:t>
      </w:r>
      <w:bookmarkEnd w:id="191"/>
      <w:bookmarkEnd w:id="192"/>
      <w:bookmarkEnd w:id="193"/>
      <w:bookmarkEnd w:id="194"/>
      <w:bookmarkEnd w:id="195"/>
      <w:bookmarkEnd w:id="196"/>
      <w:bookmarkEnd w:id="197"/>
      <w:bookmarkEnd w:id="198"/>
    </w:p>
    <w:p w14:paraId="7755D1E5" w14:textId="77777777" w:rsidR="00997F4D" w:rsidRDefault="00997F4D">
      <w:pPr>
        <w:rPr>
          <w:rFonts w:eastAsiaTheme="majorEastAsia"/>
          <w:bCs/>
          <w:color w:val="000000" w:themeColor="text1"/>
        </w:rPr>
      </w:pPr>
      <w:bookmarkStart w:id="199" w:name="_Toc444250113"/>
    </w:p>
    <w:p w14:paraId="32623029" w14:textId="77777777" w:rsidR="00997F4D" w:rsidRDefault="00997F4D">
      <w:pPr>
        <w:widowControl/>
        <w:jc w:val="left"/>
      </w:pPr>
      <w:bookmarkStart w:id="200" w:name="_Toc45060469"/>
    </w:p>
    <w:p w14:paraId="7BDE5302" w14:textId="77777777" w:rsidR="00997F4D" w:rsidRDefault="00000000">
      <w:pPr>
        <w:pStyle w:val="1"/>
        <w:numPr>
          <w:ilvl w:val="0"/>
          <w:numId w:val="0"/>
        </w:numPr>
        <w:rPr>
          <w:b w:val="0"/>
        </w:rPr>
      </w:pPr>
      <w:bookmarkStart w:id="201" w:name="_Toc57189264"/>
      <w:bookmarkStart w:id="202" w:name="_Toc45060470"/>
      <w:bookmarkStart w:id="203" w:name="_Toc46962993"/>
      <w:bookmarkStart w:id="204" w:name="_Toc29207"/>
      <w:bookmarkEnd w:id="199"/>
      <w:bookmarkEnd w:id="200"/>
      <w:r>
        <w:rPr>
          <w:b w:val="0"/>
        </w:rPr>
        <w:lastRenderedPageBreak/>
        <w:t>附录</w:t>
      </w:r>
      <w:r>
        <w:rPr>
          <w:b w:val="0"/>
        </w:rPr>
        <w:t>2</w:t>
      </w:r>
      <w:r>
        <w:rPr>
          <w:rFonts w:hint="eastAsia"/>
          <w:b w:val="0"/>
        </w:rPr>
        <w:t xml:space="preserve">  </w:t>
      </w:r>
      <w:bookmarkEnd w:id="201"/>
      <w:bookmarkEnd w:id="202"/>
      <w:bookmarkEnd w:id="203"/>
      <w:r>
        <w:rPr>
          <w:rFonts w:hint="eastAsia"/>
          <w:b w:val="0"/>
        </w:rPr>
        <w:t>部分程序代码</w:t>
      </w:r>
      <w:bookmarkEnd w:id="204"/>
    </w:p>
    <w:p w14:paraId="1B2363D2" w14:textId="77777777" w:rsidR="00997F4D" w:rsidRDefault="00000000">
      <w:pPr>
        <w:rPr>
          <w:b/>
          <w:bCs/>
        </w:rPr>
      </w:pPr>
      <w:r>
        <w:rPr>
          <w:rFonts w:hint="eastAsia"/>
          <w:b/>
          <w:bCs/>
        </w:rPr>
        <w:t>宏定义声明：</w:t>
      </w:r>
    </w:p>
    <w:p w14:paraId="37B93EF0" w14:textId="77777777" w:rsidR="00997F4D" w:rsidRDefault="00000000">
      <w:r>
        <w:t>#</w:t>
      </w:r>
      <w:proofErr w:type="gramStart"/>
      <w:r>
        <w:t>define</w:t>
      </w:r>
      <w:proofErr w:type="gramEnd"/>
      <w:r>
        <w:t xml:space="preserve"> k_CONFIG </w:t>
      </w:r>
      <w:r>
        <w:rPr>
          <w:rFonts w:hint="eastAsia"/>
        </w:rPr>
        <w:tab/>
        <w:t xml:space="preserve"> </w:t>
      </w:r>
      <w:r>
        <w:t>0</w:t>
      </w:r>
    </w:p>
    <w:p w14:paraId="58B05A3F" w14:textId="77777777" w:rsidR="00997F4D" w:rsidRDefault="00000000">
      <w:r>
        <w:t>#</w:t>
      </w:r>
      <w:proofErr w:type="gramStart"/>
      <w:r>
        <w:t>define</w:t>
      </w:r>
      <w:proofErr w:type="gramEnd"/>
      <w:r>
        <w:t xml:space="preserve"> k_MVIN</w:t>
      </w:r>
      <w:r>
        <w:rPr>
          <w:rFonts w:hint="eastAsia"/>
        </w:rPr>
        <w:tab/>
      </w:r>
      <w:r>
        <w:rPr>
          <w:rFonts w:hint="eastAsia"/>
        </w:rPr>
        <w:tab/>
      </w:r>
      <w:r>
        <w:t xml:space="preserve"> 2</w:t>
      </w:r>
    </w:p>
    <w:p w14:paraId="008313A8" w14:textId="77777777" w:rsidR="00997F4D" w:rsidRDefault="00000000">
      <w:r>
        <w:t>#</w:t>
      </w:r>
      <w:proofErr w:type="gramStart"/>
      <w:r>
        <w:t>define</w:t>
      </w:r>
      <w:proofErr w:type="gramEnd"/>
      <w:r>
        <w:t xml:space="preserve"> k_MVOUT </w:t>
      </w:r>
      <w:r>
        <w:rPr>
          <w:rFonts w:hint="eastAsia"/>
        </w:rPr>
        <w:tab/>
        <w:t xml:space="preserve"> </w:t>
      </w:r>
      <w:r>
        <w:t>3</w:t>
      </w:r>
    </w:p>
    <w:p w14:paraId="3F95D5AB" w14:textId="77777777" w:rsidR="00997F4D" w:rsidRDefault="00000000">
      <w:r>
        <w:t>#</w:t>
      </w:r>
      <w:proofErr w:type="gramStart"/>
      <w:r>
        <w:t>define</w:t>
      </w:r>
      <w:proofErr w:type="gramEnd"/>
      <w:r>
        <w:t xml:space="preserve"> k_COMPUTE_PRELOADED</w:t>
      </w:r>
      <w:r>
        <w:rPr>
          <w:rFonts w:hint="eastAsia"/>
        </w:rPr>
        <w:tab/>
      </w:r>
      <w:r>
        <w:rPr>
          <w:rFonts w:hint="eastAsia"/>
        </w:rPr>
        <w:tab/>
      </w:r>
      <w:r>
        <w:t xml:space="preserve"> 4</w:t>
      </w:r>
    </w:p>
    <w:p w14:paraId="7232DF74" w14:textId="77777777" w:rsidR="00997F4D" w:rsidRDefault="00000000">
      <w:r>
        <w:t>#</w:t>
      </w:r>
      <w:proofErr w:type="gramStart"/>
      <w:r>
        <w:t>define</w:t>
      </w:r>
      <w:proofErr w:type="gramEnd"/>
      <w:r>
        <w:t xml:space="preserve"> k_COMPUTE_ACCUMULATE</w:t>
      </w:r>
      <w:r>
        <w:rPr>
          <w:rFonts w:hint="eastAsia"/>
        </w:rPr>
        <w:tab/>
      </w:r>
      <w:r>
        <w:t xml:space="preserve"> 5</w:t>
      </w:r>
    </w:p>
    <w:p w14:paraId="24B364BF" w14:textId="77777777" w:rsidR="00997F4D" w:rsidRDefault="00000000">
      <w:r>
        <w:t>#</w:t>
      </w:r>
      <w:proofErr w:type="gramStart"/>
      <w:r>
        <w:t>define</w:t>
      </w:r>
      <w:proofErr w:type="gramEnd"/>
      <w:r>
        <w:t xml:space="preserve"> k_PRELOAD </w:t>
      </w:r>
      <w:r>
        <w:rPr>
          <w:rFonts w:hint="eastAsia"/>
        </w:rPr>
        <w:tab/>
        <w:t xml:space="preserve"> </w:t>
      </w:r>
      <w:r>
        <w:t>6</w:t>
      </w:r>
    </w:p>
    <w:p w14:paraId="112CB3C1" w14:textId="77777777" w:rsidR="00997F4D" w:rsidRDefault="00000000">
      <w:r>
        <w:t>#</w:t>
      </w:r>
      <w:proofErr w:type="gramStart"/>
      <w:r>
        <w:t>define</w:t>
      </w:r>
      <w:proofErr w:type="gramEnd"/>
      <w:r>
        <w:t xml:space="preserve"> XCUSTOM_ACC </w:t>
      </w:r>
      <w:r>
        <w:rPr>
          <w:rFonts w:hint="eastAsia"/>
        </w:rPr>
        <w:tab/>
      </w:r>
      <w:r>
        <w:t>3</w:t>
      </w:r>
    </w:p>
    <w:p w14:paraId="7AF8A7B6" w14:textId="77777777" w:rsidR="00997F4D" w:rsidRDefault="00000000">
      <w:r>
        <w:t>#</w:t>
      </w:r>
      <w:proofErr w:type="gramStart"/>
      <w:r>
        <w:t>define</w:t>
      </w:r>
      <w:proofErr w:type="gramEnd"/>
      <w:r>
        <w:t xml:space="preserve"> ADDR_LEN </w:t>
      </w:r>
      <w:r>
        <w:rPr>
          <w:rFonts w:hint="eastAsia"/>
        </w:rPr>
        <w:tab/>
      </w:r>
      <w:r>
        <w:t>32</w:t>
      </w:r>
    </w:p>
    <w:p w14:paraId="3046DE97" w14:textId="77777777" w:rsidR="00997F4D" w:rsidRDefault="00997F4D"/>
    <w:p w14:paraId="29D608DE" w14:textId="77777777" w:rsidR="00997F4D" w:rsidRDefault="00000000">
      <w:pPr>
        <w:rPr>
          <w:b/>
          <w:bCs/>
        </w:rPr>
      </w:pPr>
      <w:r>
        <w:rPr>
          <w:rFonts w:hint="eastAsia"/>
          <w:b/>
          <w:bCs/>
        </w:rPr>
        <w:t>mvin</w:t>
      </w:r>
      <w:r>
        <w:rPr>
          <w:rFonts w:hint="eastAsia"/>
          <w:b/>
          <w:bCs/>
        </w:rPr>
        <w:t>指令声明：</w:t>
      </w:r>
    </w:p>
    <w:p w14:paraId="131F0777" w14:textId="77777777" w:rsidR="00997F4D" w:rsidRDefault="00000000">
      <w:r>
        <w:t>#</w:t>
      </w:r>
      <w:proofErr w:type="gramStart"/>
      <w:r>
        <w:t>define</w:t>
      </w:r>
      <w:proofErr w:type="gramEnd"/>
      <w:r>
        <w:t xml:space="preserv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14:paraId="286E1967" w14:textId="77777777" w:rsidR="00997F4D" w:rsidRDefault="00000000">
      <w:pPr>
        <w:ind w:firstLine="480"/>
      </w:pPr>
      <w:r>
        <w:t>ROCC_INSTRUCTION_0_R_R</w:t>
      </w:r>
      <w:r>
        <w:rPr>
          <w:rFonts w:hint="eastAsia"/>
        </w:rPr>
        <w:t>(</w:t>
      </w:r>
      <w:r>
        <w:t xml:space="preserve">XCUSTOM_ACC, dram_addr, </w:t>
      </w:r>
      <w:r>
        <w:rPr>
          <w:rFonts w:hint="eastAsia"/>
        </w:rPr>
        <w:tab/>
        <w:t xml:space="preserve"> \</w:t>
      </w:r>
    </w:p>
    <w:p w14:paraId="22D14E99" w14:textId="77777777" w:rsidR="00997F4D" w:rsidRDefault="00000000">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t xml:space="preserve"> \</w:t>
      </w:r>
    </w:p>
    <w:p w14:paraId="52C116AD" w14:textId="77777777" w:rsidR="00997F4D" w:rsidRDefault="00000000">
      <w:pPr>
        <w:ind w:firstLine="480"/>
      </w:pPr>
      <w:r>
        <w:t xml:space="preserve">&lt;&lt; ADDR_LEN) | </w:t>
      </w:r>
      <w:r>
        <w:rPr>
          <w:rFonts w:hint="eastAsia"/>
        </w:rPr>
        <w:t>(</w:t>
      </w:r>
      <w:r>
        <w:t>s</w:t>
      </w:r>
      <w:r>
        <w:rPr>
          <w:rFonts w:hint="eastAsia"/>
        </w:rPr>
        <w:t>ram</w:t>
      </w:r>
      <w:r>
        <w:t>_addr), k_MVIN)</w:t>
      </w:r>
    </w:p>
    <w:p w14:paraId="548FD58B" w14:textId="77777777" w:rsidR="00997F4D" w:rsidRDefault="00997F4D"/>
    <w:p w14:paraId="2D002883" w14:textId="77777777" w:rsidR="00997F4D" w:rsidRDefault="00000000">
      <w:pPr>
        <w:rPr>
          <w:b/>
          <w:bCs/>
        </w:rPr>
      </w:pPr>
      <w:r>
        <w:rPr>
          <w:rFonts w:hint="eastAsia"/>
          <w:b/>
          <w:bCs/>
        </w:rPr>
        <w:t>mvout</w:t>
      </w:r>
      <w:r>
        <w:rPr>
          <w:rFonts w:hint="eastAsia"/>
          <w:b/>
          <w:bCs/>
        </w:rPr>
        <w:t>指令声明：</w:t>
      </w:r>
    </w:p>
    <w:p w14:paraId="7A1EFC75" w14:textId="77777777" w:rsidR="00997F4D" w:rsidRDefault="00000000">
      <w:r>
        <w:t>#</w:t>
      </w:r>
      <w:proofErr w:type="gramStart"/>
      <w:r>
        <w:t>define</w:t>
      </w:r>
      <w:proofErr w:type="gramEnd"/>
      <w:r>
        <w:t xml:space="preserv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 xml:space="preserve"> \</w:t>
      </w:r>
    </w:p>
    <w:p w14:paraId="11C810AA" w14:textId="77777777" w:rsidR="00997F4D" w:rsidRDefault="00000000">
      <w:pPr>
        <w:ind w:firstLine="480"/>
      </w:pPr>
      <w:r>
        <w:t>ROCC_INSTRUCTION_0_R_R</w:t>
      </w:r>
      <w:r>
        <w:rPr>
          <w:rFonts w:hint="eastAsia"/>
        </w:rPr>
        <w:t>(</w:t>
      </w:r>
      <w:r>
        <w:t xml:space="preserve">XCUSTOM_ACC, dram_addr, </w:t>
      </w:r>
      <w:r>
        <w:rPr>
          <w:rFonts w:hint="eastAsia"/>
        </w:rPr>
        <w:tab/>
        <w:t xml:space="preserve">  \</w:t>
      </w:r>
    </w:p>
    <w:p w14:paraId="4333FC7C" w14:textId="77777777" w:rsidR="00997F4D" w:rsidRDefault="00000000">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t xml:space="preserve">  \</w:t>
      </w:r>
    </w:p>
    <w:p w14:paraId="3C69F9C3" w14:textId="77777777" w:rsidR="00997F4D" w:rsidRDefault="00000000">
      <w:pPr>
        <w:ind w:firstLine="480"/>
      </w:pPr>
      <w:r>
        <w:t>&lt;&lt; ADDR_LEN) |</w:t>
      </w:r>
      <w:r>
        <w:rPr>
          <w:rFonts w:hint="eastAsia"/>
        </w:rPr>
        <w:t xml:space="preserve"> (</w:t>
      </w:r>
      <w:r>
        <w:t>s</w:t>
      </w:r>
      <w:r>
        <w:rPr>
          <w:rFonts w:hint="eastAsia"/>
        </w:rPr>
        <w:t>ram</w:t>
      </w:r>
      <w:r>
        <w:t>_addr), k_MVOUT)</w:t>
      </w:r>
    </w:p>
    <w:p w14:paraId="489F8A14" w14:textId="77777777" w:rsidR="00997F4D" w:rsidRDefault="00997F4D">
      <w:pPr>
        <w:rPr>
          <w:sz w:val="21"/>
          <w:szCs w:val="21"/>
        </w:rPr>
      </w:pPr>
    </w:p>
    <w:p w14:paraId="2B80EBBF" w14:textId="77777777" w:rsidR="00997F4D" w:rsidRDefault="00000000">
      <w:pPr>
        <w:rPr>
          <w:b/>
          <w:bCs/>
        </w:rPr>
      </w:pPr>
      <w:r>
        <w:rPr>
          <w:rFonts w:hint="eastAsia"/>
          <w:b/>
          <w:bCs/>
        </w:rPr>
        <w:t>preload</w:t>
      </w:r>
      <w:r>
        <w:rPr>
          <w:rFonts w:hint="eastAsia"/>
          <w:b/>
          <w:bCs/>
        </w:rPr>
        <w:t>指令声明：</w:t>
      </w:r>
    </w:p>
    <w:p w14:paraId="0BE0C6FF" w14:textId="77777777" w:rsidR="00997F4D" w:rsidRDefault="00000000">
      <w:r>
        <w:t>#</w:t>
      </w:r>
      <w:proofErr w:type="gramStart"/>
      <w:r>
        <w:t>define</w:t>
      </w:r>
      <w:proofErr w:type="gramEnd"/>
      <w:r>
        <w:t xml:space="preserve"> preload</w:t>
      </w:r>
      <w:r>
        <w:rPr>
          <w:rFonts w:hint="eastAsia"/>
        </w:rPr>
        <w:t>(</w:t>
      </w:r>
      <w:r>
        <w:t>BD, C, BD_cols, BD_rows, C_cols, C_rows)</w:t>
      </w:r>
      <w:r>
        <w:rPr>
          <w:rFonts w:hint="eastAsia"/>
        </w:rPr>
        <w:tab/>
      </w:r>
      <w:r>
        <w:rPr>
          <w:rFonts w:hint="eastAsia"/>
        </w:rPr>
        <w:tab/>
      </w:r>
      <w:r>
        <w:rPr>
          <w:rFonts w:hint="eastAsia"/>
        </w:rPr>
        <w:tab/>
        <w:t xml:space="preserve"> </w:t>
      </w:r>
      <w:r>
        <w:t xml:space="preserve"> \</w:t>
      </w:r>
    </w:p>
    <w:p w14:paraId="493ED87D" w14:textId="77777777" w:rsidR="00997F4D"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r>
        <w:rPr>
          <w:rFonts w:hint="eastAsia"/>
        </w:rPr>
        <w:tab/>
      </w:r>
    </w:p>
    <w:p w14:paraId="0B040190" w14:textId="77777777" w:rsidR="00997F4D" w:rsidRDefault="00000000">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14:paraId="33BCB619" w14:textId="77777777" w:rsidR="00997F4D" w:rsidRDefault="00000000">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t xml:space="preserve">  \</w:t>
      </w:r>
    </w:p>
    <w:p w14:paraId="69A2AD2E" w14:textId="77777777" w:rsidR="00997F4D" w:rsidRDefault="00000000">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t xml:space="preserve">  \</w:t>
      </w:r>
    </w:p>
    <w:p w14:paraId="20DA9E39" w14:textId="77777777" w:rsidR="00997F4D" w:rsidRDefault="00000000">
      <w:pPr>
        <w:ind w:firstLine="480"/>
      </w:pPr>
      <w:r>
        <w:lastRenderedPageBreak/>
        <w:t xml:space="preserve">| </w:t>
      </w:r>
      <w:r>
        <w:rPr>
          <w:rFonts w:hint="eastAsia"/>
        </w:rPr>
        <w:t>(</w:t>
      </w:r>
      <w:r>
        <w:t>uint64_t)</w:t>
      </w:r>
      <w:r>
        <w:rPr>
          <w:rFonts w:hint="eastAsia"/>
        </w:rPr>
        <w:t>(</w:t>
      </w:r>
      <w:r>
        <w:t>C), k_PRELOAD)</w:t>
      </w:r>
    </w:p>
    <w:p w14:paraId="7DF4A262" w14:textId="77777777" w:rsidR="00997F4D" w:rsidRDefault="00997F4D">
      <w:pPr>
        <w:ind w:firstLine="480"/>
      </w:pPr>
    </w:p>
    <w:p w14:paraId="2D0673DA" w14:textId="77777777" w:rsidR="00997F4D" w:rsidRDefault="00000000">
      <w:pPr>
        <w:rPr>
          <w:b/>
          <w:bCs/>
        </w:rPr>
      </w:pPr>
      <w:r>
        <w:rPr>
          <w:rFonts w:hint="eastAsia"/>
          <w:b/>
          <w:bCs/>
        </w:rPr>
        <w:t>compute.preloaded</w:t>
      </w:r>
      <w:r>
        <w:rPr>
          <w:rFonts w:hint="eastAsia"/>
          <w:b/>
          <w:bCs/>
        </w:rPr>
        <w:t>指令声明：</w:t>
      </w:r>
    </w:p>
    <w:p w14:paraId="6B973B8C" w14:textId="77777777" w:rsidR="00997F4D" w:rsidRDefault="00000000">
      <w:r>
        <w:t>#</w:t>
      </w:r>
      <w:proofErr w:type="gramStart"/>
      <w:r>
        <w:t>define</w:t>
      </w:r>
      <w:proofErr w:type="gramEnd"/>
      <w:r>
        <w:t xml:space="preserve"> compute_preloaded</w:t>
      </w:r>
      <w:r>
        <w:rPr>
          <w:rFonts w:hint="eastAsia"/>
        </w:rPr>
        <w:t>(</w:t>
      </w:r>
      <w:r>
        <w:t xml:space="preserve">A, BD, A_cols, A_rows, BD_cols, BD_rows) </w:t>
      </w:r>
      <w:r>
        <w:rPr>
          <w:rFonts w:hint="eastAsia"/>
        </w:rPr>
        <w:tab/>
        <w:t xml:space="preserve">  </w:t>
      </w:r>
      <w:r>
        <w:t>\</w:t>
      </w:r>
    </w:p>
    <w:p w14:paraId="23D46365" w14:textId="77777777" w:rsidR="00997F4D"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p>
    <w:p w14:paraId="25F5E525" w14:textId="77777777" w:rsidR="00997F4D" w:rsidRDefault="00000000">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t xml:space="preserve">  \</w:t>
      </w:r>
    </w:p>
    <w:p w14:paraId="656492E8" w14:textId="77777777" w:rsidR="00997F4D" w:rsidRDefault="00000000">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p>
    <w:p w14:paraId="5E64BFA5" w14:textId="77777777" w:rsidR="00997F4D" w:rsidRDefault="00000000">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t xml:space="preserve">  \</w:t>
      </w:r>
      <w:r>
        <w:rPr>
          <w:rFonts w:hint="eastAsia"/>
        </w:rPr>
        <w:tab/>
      </w:r>
    </w:p>
    <w:p w14:paraId="5A191653" w14:textId="77777777" w:rsidR="00997F4D" w:rsidRDefault="00000000">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t xml:space="preserve">  \</w:t>
      </w:r>
    </w:p>
    <w:p w14:paraId="0F7A51E3" w14:textId="77777777" w:rsidR="00997F4D" w:rsidRDefault="00000000">
      <w:pPr>
        <w:ind w:firstLine="480"/>
      </w:pPr>
      <w:r>
        <w:t>k_COMPUTE_PRELOADED)</w:t>
      </w:r>
    </w:p>
    <w:p w14:paraId="62A41BDF" w14:textId="77777777" w:rsidR="00997F4D" w:rsidRDefault="00997F4D"/>
    <w:p w14:paraId="4CCE32DF" w14:textId="77777777" w:rsidR="00997F4D" w:rsidRDefault="00000000">
      <w:pPr>
        <w:rPr>
          <w:b/>
          <w:bCs/>
        </w:rPr>
      </w:pPr>
      <w:r>
        <w:rPr>
          <w:rFonts w:hint="eastAsia"/>
          <w:b/>
          <w:bCs/>
        </w:rPr>
        <w:t>compute.accumulated</w:t>
      </w:r>
      <w:r>
        <w:rPr>
          <w:rFonts w:hint="eastAsia"/>
          <w:b/>
          <w:bCs/>
        </w:rPr>
        <w:t>指令声明：</w:t>
      </w:r>
    </w:p>
    <w:p w14:paraId="1D826E54" w14:textId="77777777" w:rsidR="00997F4D" w:rsidRDefault="00000000">
      <w:r>
        <w:t>#</w:t>
      </w:r>
      <w:proofErr w:type="gramStart"/>
      <w:r>
        <w:t>define</w:t>
      </w:r>
      <w:proofErr w:type="gramEnd"/>
      <w:r>
        <w:t xml:space="preserve"> compute_accumulated</w:t>
      </w:r>
      <w:r>
        <w:rPr>
          <w:rFonts w:hint="eastAsia"/>
        </w:rPr>
        <w:t>(</w:t>
      </w:r>
      <w:r>
        <w:t xml:space="preserve">A, BD, A_cols, A_rows, BD_cols, BD_rows) </w:t>
      </w:r>
      <w:r>
        <w:rPr>
          <w:rFonts w:hint="eastAsia"/>
        </w:rPr>
        <w:tab/>
      </w:r>
      <w:r>
        <w:t>\</w:t>
      </w:r>
    </w:p>
    <w:p w14:paraId="2FCF53C6" w14:textId="77777777" w:rsidR="00997F4D"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t>\</w:t>
      </w:r>
    </w:p>
    <w:p w14:paraId="3FCDA2CE" w14:textId="77777777" w:rsidR="00997F4D" w:rsidRDefault="00000000">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4EEB8470" w14:textId="77777777" w:rsidR="00997F4D" w:rsidRDefault="00000000">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3C44A118" w14:textId="77777777" w:rsidR="00997F4D" w:rsidRDefault="00000000">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t>\</w:t>
      </w:r>
    </w:p>
    <w:p w14:paraId="2FE4D87B" w14:textId="77777777" w:rsidR="00997F4D" w:rsidRDefault="00000000">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7951BA73" w14:textId="77777777" w:rsidR="00997F4D" w:rsidRDefault="00000000">
      <w:pPr>
        <w:ind w:firstLine="480"/>
      </w:pPr>
      <w:r>
        <w:rPr>
          <w:rFonts w:hint="eastAsia"/>
        </w:rPr>
        <w:t>(</w:t>
      </w:r>
      <w:r>
        <w:t>uint64_t)</w:t>
      </w:r>
      <w:r>
        <w:rPr>
          <w:rFonts w:hint="eastAsia"/>
        </w:rPr>
        <w:t>(</w:t>
      </w:r>
      <w:r>
        <w:t>BD), k_COMPUTE_ACCUMULATE)</w:t>
      </w:r>
    </w:p>
    <w:p w14:paraId="4F6AD0D4" w14:textId="77777777" w:rsidR="00997F4D" w:rsidRDefault="00997F4D"/>
    <w:p w14:paraId="4FDA2304" w14:textId="77777777" w:rsidR="00997F4D" w:rsidRDefault="00000000">
      <w:pPr>
        <w:rPr>
          <w:b/>
          <w:bCs/>
        </w:rPr>
      </w:pPr>
      <w:r>
        <w:rPr>
          <w:rFonts w:hint="eastAsia"/>
          <w:b/>
          <w:bCs/>
        </w:rPr>
        <w:t>卷积计算代码：</w:t>
      </w:r>
    </w:p>
    <w:p w14:paraId="7E7E2DA9" w14:textId="77777777" w:rsidR="00997F4D" w:rsidRDefault="00000000">
      <w:r>
        <w:t>conv</w:t>
      </w:r>
      <w:r>
        <w:rPr>
          <w:rFonts w:hint="eastAsia"/>
        </w:rPr>
        <w:t>(</w:t>
      </w:r>
      <w:r>
        <w:t>int batch_size, int in_channels, int in_dim,</w:t>
      </w:r>
    </w:p>
    <w:p w14:paraId="49AAAB19" w14:textId="77777777" w:rsidR="00997F4D" w:rsidRDefault="00000000">
      <w:r>
        <w:t>        int out_channels, int kernel_dim,</w:t>
      </w:r>
    </w:p>
    <w:p w14:paraId="3372BDEB" w14:textId="77777777" w:rsidR="00997F4D" w:rsidRDefault="00000000">
      <w:r>
        <w:t>        int out_dim,</w:t>
      </w:r>
    </w:p>
    <w:p w14:paraId="53ECA00F" w14:textId="77777777" w:rsidR="00997F4D" w:rsidRDefault="00000000">
      <w:r>
        <w:t>        int stride, int padding,</w:t>
      </w:r>
    </w:p>
    <w:p w14:paraId="37C5486D" w14:textId="77777777" w:rsidR="00997F4D" w:rsidRDefault="00000000">
      <w:r>
        <w:t>        elem_t input[batch_size][in_dim][in_dim][in_channels],</w:t>
      </w:r>
    </w:p>
    <w:p w14:paraId="2678436F" w14:textId="77777777" w:rsidR="00997F4D" w:rsidRDefault="00000000">
      <w:r>
        <w:t>        elem_t weights[out_channels][kernel_dim][kernel_dim][in_channels],</w:t>
      </w:r>
    </w:p>
    <w:p w14:paraId="6EBFB7E3" w14:textId="77777777" w:rsidR="00997F4D" w:rsidRDefault="00000000">
      <w:r>
        <w:t>        acc_t bias[out_channels],</w:t>
      </w:r>
    </w:p>
    <w:p w14:paraId="4BFE7301" w14:textId="77777777" w:rsidR="00997F4D" w:rsidRDefault="00000000">
      <w:r>
        <w:t>        elem_t output[batch_size][out_dim][out_dim][out_channels]) {</w:t>
      </w:r>
    </w:p>
    <w:p w14:paraId="7B8ECACC" w14:textId="77777777" w:rsidR="00997F4D" w:rsidRDefault="00997F4D"/>
    <w:p w14:paraId="3006E15B" w14:textId="77777777" w:rsidR="00997F4D" w:rsidRDefault="00997F4D"/>
    <w:p w14:paraId="1300339B" w14:textId="77777777" w:rsidR="00997F4D" w:rsidRDefault="00000000">
      <w:r>
        <w:lastRenderedPageBreak/>
        <w:t xml:space="preserve">    for </w:t>
      </w:r>
      <w:r>
        <w:rPr>
          <w:rFonts w:hint="eastAsia"/>
        </w:rPr>
        <w:t>(</w:t>
      </w:r>
      <w:r>
        <w:t>int b = 0; b &lt; batch_size; b++) {</w:t>
      </w:r>
    </w:p>
    <w:p w14:paraId="09C88918" w14:textId="77777777" w:rsidR="00997F4D" w:rsidRDefault="00000000">
      <w:r>
        <w:t xml:space="preserve">        for </w:t>
      </w:r>
      <w:r>
        <w:rPr>
          <w:rFonts w:hint="eastAsia"/>
        </w:rPr>
        <w:t>(</w:t>
      </w:r>
      <w:r>
        <w:t>int orow = 0; orow &lt; out_dim; orow++) {</w:t>
      </w:r>
    </w:p>
    <w:p w14:paraId="6D4011A4" w14:textId="77777777" w:rsidR="00997F4D" w:rsidRDefault="00000000">
      <w:r>
        <w:t xml:space="preserve">            for </w:t>
      </w:r>
      <w:r>
        <w:rPr>
          <w:rFonts w:hint="eastAsia"/>
        </w:rPr>
        <w:t>(</w:t>
      </w:r>
      <w:r>
        <w:t>int ocol = 0; ocol &lt; out_dim; ocol++) {</w:t>
      </w:r>
    </w:p>
    <w:p w14:paraId="4DF1BC0F" w14:textId="77777777" w:rsidR="00997F4D" w:rsidRDefault="00000000">
      <w:r>
        <w:t xml:space="preserve">                for </w:t>
      </w:r>
      <w:r>
        <w:rPr>
          <w:rFonts w:hint="eastAsia"/>
        </w:rPr>
        <w:t>(</w:t>
      </w:r>
      <w:r>
        <w:t>int och = 0; och &lt; out_channels; och++) {</w:t>
      </w:r>
    </w:p>
    <w:p w14:paraId="4DC8727A" w14:textId="77777777" w:rsidR="00997F4D" w:rsidRDefault="00000000">
      <w:r>
        <w:t>                    acc_t result = bias[och];</w:t>
      </w:r>
    </w:p>
    <w:p w14:paraId="1DDC82CC" w14:textId="77777777" w:rsidR="00997F4D" w:rsidRDefault="00997F4D"/>
    <w:p w14:paraId="2F9282BC" w14:textId="77777777" w:rsidR="00997F4D" w:rsidRDefault="00000000">
      <w:r>
        <w:t xml:space="preserve">                    for </w:t>
      </w:r>
      <w:r>
        <w:rPr>
          <w:rFonts w:hint="eastAsia"/>
        </w:rPr>
        <w:t>(</w:t>
      </w:r>
      <w:r>
        <w:t>int krow = 0; krow &lt; kernel_dim; krow++) {</w:t>
      </w:r>
    </w:p>
    <w:p w14:paraId="22AE29BC" w14:textId="77777777" w:rsidR="00997F4D" w:rsidRDefault="00000000">
      <w:r>
        <w:t xml:space="preserve">                        for </w:t>
      </w:r>
      <w:r>
        <w:rPr>
          <w:rFonts w:hint="eastAsia"/>
        </w:rPr>
        <w:t>(</w:t>
      </w:r>
      <w:r>
        <w:t>int kcol = 0; kcol &lt; kernel_dim; kcol++) {</w:t>
      </w:r>
    </w:p>
    <w:p w14:paraId="0E83D70F" w14:textId="77777777" w:rsidR="00997F4D" w:rsidRDefault="00000000">
      <w:r>
        <w:t xml:space="preserve">                            for </w:t>
      </w:r>
      <w:r>
        <w:rPr>
          <w:rFonts w:hint="eastAsia"/>
        </w:rPr>
        <w:t>(</w:t>
      </w:r>
      <w:r>
        <w:t>int kch = 0; kch &lt; in_channels; kch++) {</w:t>
      </w:r>
    </w:p>
    <w:p w14:paraId="72DE120B" w14:textId="77777777" w:rsidR="00997F4D" w:rsidRDefault="00000000">
      <w:r>
        <w:t>                                int irow = orow * stride + krow - padding;</w:t>
      </w:r>
    </w:p>
    <w:p w14:paraId="4C6727A8" w14:textId="77777777" w:rsidR="00997F4D" w:rsidRDefault="00000000">
      <w:r>
        <w:t>                                int icol = ocol * stride + kcol - padding;</w:t>
      </w:r>
    </w:p>
    <w:p w14:paraId="2C693505" w14:textId="77777777" w:rsidR="00997F4D" w:rsidRDefault="00997F4D"/>
    <w:p w14:paraId="5B23C440" w14:textId="77777777" w:rsidR="00997F4D" w:rsidRDefault="00000000">
      <w:r>
        <w:t>                                elem_t pixel = irow &lt; 0 || irow &gt;= in_dim ||</w:t>
      </w:r>
    </w:p>
    <w:p w14:paraId="062CB760" w14:textId="77777777" w:rsidR="00997F4D" w:rsidRDefault="00000000">
      <w:r>
        <w:t>                                    icol &lt; 0 || icol &gt;= in_dim ?</w:t>
      </w:r>
      <w:r>
        <w:rPr>
          <w:rFonts w:hint="eastAsia"/>
        </w:rPr>
        <w:t xml:space="preserve"> </w:t>
      </w:r>
      <w:r>
        <w:t xml:space="preserve"> 0 : input[b][irow][icol][kch];</w:t>
      </w:r>
    </w:p>
    <w:p w14:paraId="7C839578" w14:textId="77777777" w:rsidR="00997F4D" w:rsidRDefault="00997F4D"/>
    <w:p w14:paraId="5F0A1441" w14:textId="77777777" w:rsidR="00997F4D" w:rsidRDefault="00000000">
      <w:r>
        <w:t>                                result +=</w:t>
      </w:r>
      <w:r>
        <w:rPr>
          <w:rFonts w:hint="eastAsia"/>
        </w:rPr>
        <w:t xml:space="preserve"> </w:t>
      </w:r>
      <w:r>
        <w:t xml:space="preserve"> weights[och][krow][kcol][kch] *</w:t>
      </w:r>
      <w:r>
        <w:rPr>
          <w:rFonts w:hint="eastAsia"/>
        </w:rPr>
        <w:t xml:space="preserve"> </w:t>
      </w:r>
      <w:r>
        <w:t>pixel;</w:t>
      </w:r>
    </w:p>
    <w:p w14:paraId="20B7DE9A" w14:textId="77777777" w:rsidR="00997F4D" w:rsidRDefault="00000000">
      <w:r>
        <w:t>                            }</w:t>
      </w:r>
    </w:p>
    <w:p w14:paraId="48E37D61" w14:textId="77777777" w:rsidR="00997F4D" w:rsidRDefault="00000000">
      <w:r>
        <w:t>                        }</w:t>
      </w:r>
    </w:p>
    <w:p w14:paraId="5A4DDE5C" w14:textId="77777777" w:rsidR="00997F4D" w:rsidRDefault="00000000">
      <w:r>
        <w:t>                    }</w:t>
      </w:r>
    </w:p>
    <w:p w14:paraId="78584D61" w14:textId="77777777" w:rsidR="00997F4D" w:rsidRDefault="00000000">
      <w:r>
        <w:t>                    output[b][orow][ocol][och] = result;</w:t>
      </w:r>
    </w:p>
    <w:p w14:paraId="6E9D79E5" w14:textId="77777777" w:rsidR="00997F4D" w:rsidRDefault="00000000">
      <w:r>
        <w:t>                }</w:t>
      </w:r>
    </w:p>
    <w:p w14:paraId="2A5A498B" w14:textId="77777777" w:rsidR="00997F4D" w:rsidRDefault="00000000">
      <w:r>
        <w:t>            }</w:t>
      </w:r>
    </w:p>
    <w:p w14:paraId="64C41D01" w14:textId="77777777" w:rsidR="00997F4D" w:rsidRDefault="00000000">
      <w:r>
        <w:t>        }</w:t>
      </w:r>
    </w:p>
    <w:p w14:paraId="5299A274" w14:textId="77777777" w:rsidR="00997F4D" w:rsidRDefault="00000000">
      <w:r>
        <w:t>    }</w:t>
      </w:r>
    </w:p>
    <w:p w14:paraId="6AFA15FA" w14:textId="77777777" w:rsidR="00997F4D" w:rsidRDefault="00000000">
      <w:r>
        <w:t>}</w:t>
      </w:r>
    </w:p>
    <w:p w14:paraId="172A0FDC" w14:textId="77777777" w:rsidR="00997F4D" w:rsidRDefault="00997F4D">
      <w:pPr>
        <w:rPr>
          <w:b/>
          <w:bCs/>
        </w:rPr>
      </w:pPr>
    </w:p>
    <w:p w14:paraId="43AF1E19" w14:textId="77777777" w:rsidR="00997F4D" w:rsidRDefault="00997F4D">
      <w:pPr>
        <w:rPr>
          <w:b/>
          <w:bCs/>
        </w:rPr>
      </w:pPr>
    </w:p>
    <w:p w14:paraId="3022813F" w14:textId="77777777" w:rsidR="00997F4D" w:rsidRDefault="00997F4D">
      <w:pPr>
        <w:rPr>
          <w:b/>
          <w:bCs/>
        </w:rPr>
      </w:pPr>
    </w:p>
    <w:p w14:paraId="36C51166" w14:textId="77777777" w:rsidR="00997F4D" w:rsidRDefault="00997F4D">
      <w:pPr>
        <w:rPr>
          <w:b/>
          <w:bCs/>
        </w:rPr>
      </w:pPr>
    </w:p>
    <w:p w14:paraId="413942C8" w14:textId="77777777" w:rsidR="00997F4D" w:rsidRDefault="00997F4D">
      <w:pPr>
        <w:rPr>
          <w:b/>
          <w:bCs/>
        </w:rPr>
      </w:pPr>
    </w:p>
    <w:p w14:paraId="4CC3CC7F" w14:textId="77777777" w:rsidR="00997F4D" w:rsidRDefault="00997F4D">
      <w:pPr>
        <w:rPr>
          <w:b/>
          <w:bCs/>
        </w:rPr>
      </w:pPr>
    </w:p>
    <w:p w14:paraId="0E88F5D0" w14:textId="77777777" w:rsidR="00997F4D" w:rsidRDefault="00997F4D">
      <w:pPr>
        <w:rPr>
          <w:b/>
          <w:bCs/>
        </w:rPr>
      </w:pPr>
    </w:p>
    <w:p w14:paraId="374ADF97" w14:textId="77777777" w:rsidR="00997F4D" w:rsidRDefault="00997F4D">
      <w:pPr>
        <w:rPr>
          <w:b/>
          <w:bCs/>
        </w:rPr>
      </w:pPr>
    </w:p>
    <w:p w14:paraId="4E707214" w14:textId="77777777" w:rsidR="00997F4D" w:rsidRDefault="00997F4D">
      <w:pPr>
        <w:rPr>
          <w:b/>
          <w:bCs/>
        </w:rPr>
      </w:pPr>
    </w:p>
    <w:sectPr w:rsidR="00997F4D">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1" w:author="Xiaodong Zhang" w:date="2022-09-09T09:56:00Z" w:initials="ZXD">
    <w:p w14:paraId="1A711283" w14:textId="77777777" w:rsidR="00997F4D" w:rsidRDefault="00000000">
      <w:pPr>
        <w:pStyle w:val="a6"/>
        <w:rPr>
          <w:lang w:val="en-US"/>
        </w:rPr>
      </w:pPr>
      <w:r>
        <w:rPr>
          <w:rFonts w:hint="eastAsia"/>
          <w:lang w:val="en-US"/>
        </w:rPr>
        <w:t>来自论文</w:t>
      </w:r>
      <w:r>
        <w:rPr>
          <w:rFonts w:hint="eastAsia"/>
          <w:lang w:val="en-US"/>
        </w:rPr>
        <w:t>Recent Advances in Deep Learning-An Overview</w:t>
      </w:r>
    </w:p>
    <w:p w14:paraId="757B7058" w14:textId="77777777" w:rsidR="00997F4D" w:rsidRDefault="00000000">
      <w:pPr>
        <w:pStyle w:val="a6"/>
        <w:rPr>
          <w:lang w:val="en-US"/>
        </w:rPr>
      </w:pPr>
      <w:r>
        <w:rPr>
          <w:rFonts w:hint="eastAsia"/>
          <w:lang w:val="en-US"/>
        </w:rPr>
        <w:t>中文知乎解读见：</w:t>
      </w:r>
      <w:hyperlink r:id="rId1" w:history="1">
        <w:r>
          <w:rPr>
            <w:rStyle w:val="afd"/>
            <w:rFonts w:ascii="宋体" w:hAnsi="宋体" w:cs="宋体"/>
            <w:lang w:val="en-US"/>
          </w:rPr>
          <w:t xml:space="preserve">AI | </w:t>
        </w:r>
        <w:r>
          <w:rPr>
            <w:rStyle w:val="afd"/>
            <w:rFonts w:ascii="宋体" w:hAnsi="宋体" w:cs="宋体"/>
          </w:rPr>
          <w:t>【综述】一篇适合新手的深度学习综述</w:t>
        </w:r>
        <w:r>
          <w:rPr>
            <w:rStyle w:val="afd"/>
            <w:rFonts w:ascii="宋体" w:hAnsi="宋体" w:cs="宋体"/>
            <w:lang w:val="en-US"/>
          </w:rPr>
          <w:t xml:space="preserve"> - </w:t>
        </w:r>
        <w:r>
          <w:rPr>
            <w:rStyle w:val="afd"/>
            <w:rFonts w:ascii="宋体" w:hAnsi="宋体" w:cs="宋体"/>
          </w:rPr>
          <w:t>知乎</w:t>
        </w:r>
        <w:r>
          <w:rPr>
            <w:rStyle w:val="afd"/>
            <w:rFonts w:ascii="宋体" w:hAnsi="宋体" w:cs="宋体"/>
            <w:lang w:val="en-US"/>
          </w:rPr>
          <w:t xml:space="preserve"> (zhihu.com)</w:t>
        </w:r>
      </w:hyperlink>
    </w:p>
  </w:comment>
  <w:comment w:id="122" w:author="Xiaodong Zhang" w:date="2022-09-09T10:17:00Z" w:initials="ZXD">
    <w:p w14:paraId="395E21BE" w14:textId="77777777" w:rsidR="00997F4D" w:rsidRDefault="00000000">
      <w:pPr>
        <w:pStyle w:val="a6"/>
        <w:numPr>
          <w:ilvl w:val="0"/>
          <w:numId w:val="2"/>
        </w:numPr>
        <w:rPr>
          <w:rFonts w:ascii="宋体" w:hAnsi="宋体" w:cs="宋体"/>
          <w:lang w:val="en-US"/>
        </w:rPr>
      </w:pPr>
      <w:r>
        <w:rPr>
          <w:rFonts w:ascii="微软雅黑" w:eastAsia="微软雅黑" w:hAnsi="微软雅黑" w:cs="微软雅黑" w:hint="eastAsia"/>
          <w:color w:val="444444"/>
          <w:sz w:val="22"/>
          <w:szCs w:val="22"/>
          <w:shd w:val="clear" w:color="auto" w:fill="FFFFFF"/>
          <w:lang w:val="en-US"/>
        </w:rPr>
        <w:t>Convergence of Edge Computing and Deep Learning: A Comprehensive Survey</w:t>
      </w:r>
      <w:hyperlink r:id="rId2" w:history="1">
        <w:r>
          <w:rPr>
            <w:rStyle w:val="afd"/>
            <w:rFonts w:ascii="宋体" w:hAnsi="宋体" w:cs="宋体"/>
            <w:lang w:val="en-US"/>
          </w:rPr>
          <w:t>[1907.08349] Convergence of Edge Computing and Deep Learning: A Comprehensive Survey (arxiv.org)</w:t>
        </w:r>
      </w:hyperlink>
    </w:p>
    <w:p w14:paraId="23C26EF3" w14:textId="77777777" w:rsidR="00997F4D" w:rsidRDefault="00000000">
      <w:pPr>
        <w:pStyle w:val="a6"/>
        <w:numPr>
          <w:ilvl w:val="0"/>
          <w:numId w:val="2"/>
        </w:numPr>
        <w:rPr>
          <w:rFonts w:ascii="宋体" w:hAnsi="宋体" w:cs="宋体"/>
          <w:lang w:val="en-US"/>
        </w:rPr>
      </w:pPr>
      <w:r>
        <w:rPr>
          <w:rFonts w:ascii="宋体" w:hAnsi="宋体" w:cs="宋体"/>
          <w:lang w:val="en-US"/>
        </w:rPr>
        <w:t xml:space="preserve">Edge Intelligence: Paving the Last Mile of Artificial Intelligence </w:t>
      </w:r>
      <w:proofErr w:type="gramStart"/>
      <w:r>
        <w:rPr>
          <w:rFonts w:ascii="宋体" w:hAnsi="宋体" w:cs="宋体"/>
          <w:lang w:val="en-US"/>
        </w:rPr>
        <w:t>With</w:t>
      </w:r>
      <w:proofErr w:type="gramEnd"/>
      <w:r>
        <w:rPr>
          <w:rFonts w:ascii="宋体" w:hAnsi="宋体" w:cs="宋体"/>
          <w:lang w:val="en-US"/>
        </w:rPr>
        <w:t xml:space="preserve"> Edge Computing</w:t>
      </w:r>
      <w:hyperlink r:id="rId3" w:history="1">
        <w:r>
          <w:rPr>
            <w:rStyle w:val="afd"/>
            <w:rFonts w:ascii="宋体" w:hAnsi="宋体" w:cs="宋体"/>
            <w:lang w:val="en-US"/>
          </w:rPr>
          <w:t>Edge Intelligence: Paving the Last Mile of Artificial Intelligence With Edge Computing | IEEE Journals &amp; Magazine | IEEE Xplore</w:t>
        </w:r>
      </w:hyperlink>
    </w:p>
  </w:comment>
  <w:comment w:id="123" w:author="Xiaodong Zhang" w:date="2022-09-06T14:45:00Z" w:initials="ZXD">
    <w:p w14:paraId="2A6E63DC" w14:textId="77777777" w:rsidR="00997F4D" w:rsidRDefault="00000000">
      <w:pPr>
        <w:pStyle w:val="a6"/>
        <w:rPr>
          <w:rFonts w:ascii="宋体" w:hAnsi="宋体" w:cs="宋体"/>
          <w:lang w:val="en-US"/>
        </w:rPr>
      </w:pPr>
      <w:r>
        <w:rPr>
          <w:rFonts w:ascii="宋体" w:hAnsi="宋体" w:cs="宋体" w:hint="eastAsia"/>
          <w:lang w:val="en-US"/>
        </w:rPr>
        <w:t>这一段可以适当拓展，强调边缘计算与边缘人工智能的意义，才考如下</w:t>
      </w:r>
    </w:p>
    <w:p w14:paraId="33631ACC" w14:textId="77777777" w:rsidR="00997F4D" w:rsidRDefault="00000000">
      <w:pPr>
        <w:pStyle w:val="a6"/>
      </w:pPr>
      <w:hyperlink r:id="rId4" w:history="1">
        <w:r>
          <w:rPr>
            <w:rStyle w:val="afd"/>
            <w:rFonts w:ascii="宋体" w:hAnsi="宋体" w:cs="宋体"/>
          </w:rPr>
          <w:t>什么是边缘人工智能和边缘计算？ - 知乎 (zhihu.com)</w:t>
        </w:r>
      </w:hyperlink>
    </w:p>
  </w:comment>
  <w:comment w:id="124" w:author="高 余敬" w:date="2022-11-10T14:29:00Z" w:initials="高">
    <w:p w14:paraId="46D84AB9" w14:textId="77777777" w:rsidR="00997F4D" w:rsidRDefault="00000000">
      <w:pPr>
        <w:pStyle w:val="a6"/>
      </w:pPr>
      <w:r>
        <w:annotationRef/>
      </w:r>
    </w:p>
  </w:comment>
  <w:comment w:id="131" w:author="Xiaodong Zhang" w:date="2022-09-06T14:50:00Z" w:initials="ZXD">
    <w:p w14:paraId="51F21BCB" w14:textId="77777777" w:rsidR="00997F4D" w:rsidRDefault="00000000">
      <w:pPr>
        <w:pStyle w:val="a6"/>
        <w:rPr>
          <w:lang w:val="en-US"/>
        </w:rPr>
      </w:pPr>
      <w:r>
        <w:rPr>
          <w:rFonts w:hint="eastAsia"/>
          <w:lang w:val="en-US"/>
        </w:rPr>
        <w:t>先写</w:t>
      </w:r>
      <w:r>
        <w:rPr>
          <w:rFonts w:hint="eastAsia"/>
          <w:lang w:val="en-US"/>
        </w:rPr>
        <w:t>BNN</w:t>
      </w:r>
      <w:r>
        <w:rPr>
          <w:rFonts w:hint="eastAsia"/>
          <w:lang w:val="en-US"/>
        </w:rPr>
        <w:t>，再写</w:t>
      </w:r>
      <w:r>
        <w:rPr>
          <w:rFonts w:hint="eastAsia"/>
          <w:lang w:val="en-US"/>
        </w:rPr>
        <w:t>BCNN</w:t>
      </w:r>
    </w:p>
  </w:comment>
  <w:comment w:id="133" w:author="Xiaodong Zhang" w:date="2022-09-06T14:51:00Z" w:initials="ZXD">
    <w:p w14:paraId="08761DA7" w14:textId="77777777" w:rsidR="00997F4D" w:rsidRDefault="00000000">
      <w:pPr>
        <w:pStyle w:val="a6"/>
        <w:rPr>
          <w:lang w:val="en-US"/>
        </w:rPr>
      </w:pPr>
      <w:r>
        <w:rPr>
          <w:rFonts w:hint="eastAsia"/>
          <w:lang w:val="en-US"/>
        </w:rPr>
        <w:t>研究的亮点是？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7B7058" w15:done="0"/>
  <w15:commentEx w15:paraId="23C26EF3" w15:done="0"/>
  <w15:commentEx w15:paraId="33631ACC" w15:done="0"/>
  <w15:commentEx w15:paraId="46D84AB9" w15:paraIdParent="33631ACC" w15:done="0"/>
  <w15:commentEx w15:paraId="51F21BCB" w15:done="0"/>
  <w15:commentEx w15:paraId="08761DA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7B7058" w16cid:durableId="2719EC9B"/>
  <w16cid:commentId w16cid:paraId="23C26EF3" w16cid:durableId="2719EC9C"/>
  <w16cid:commentId w16cid:paraId="33631ACC" w16cid:durableId="2719EC9D"/>
  <w16cid:commentId w16cid:paraId="46D84AB9" w16cid:durableId="2719EC9E"/>
  <w16cid:commentId w16cid:paraId="51F21BCB" w16cid:durableId="2719EC9F"/>
  <w16cid:commentId w16cid:paraId="08761DA7" w16cid:durableId="2719EC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DA1E8" w14:textId="77777777" w:rsidR="00FC4688" w:rsidRDefault="00FC4688">
      <w:pPr>
        <w:spacing w:line="240" w:lineRule="auto"/>
      </w:pPr>
      <w:r>
        <w:separator/>
      </w:r>
    </w:p>
  </w:endnote>
  <w:endnote w:type="continuationSeparator" w:id="0">
    <w:p w14:paraId="1556A56C" w14:textId="77777777" w:rsidR="00FC4688" w:rsidRDefault="00FC46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altName w:val="微软雅黑"/>
    <w:panose1 w:val="02010800040101010101"/>
    <w:charset w:val="86"/>
    <w:family w:val="auto"/>
    <w:pitch w:val="variable"/>
    <w:sig w:usb0="00000001" w:usb1="080F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176E" w14:textId="77777777" w:rsidR="00997F4D" w:rsidRDefault="00997F4D">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67108" w14:textId="77777777" w:rsidR="00997F4D" w:rsidRDefault="00997F4D">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E5FBF" w14:textId="77777777" w:rsidR="00997F4D" w:rsidRDefault="00997F4D">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6252A" w14:textId="77777777" w:rsidR="00997F4D" w:rsidRDefault="00000000">
    <w:pPr>
      <w:pStyle w:val="ad"/>
      <w:framePr w:wrap="around" w:vAnchor="text" w:hAnchor="margin" w:xAlign="center" w:y="1"/>
      <w:ind w:firstLine="360"/>
      <w:rPr>
        <w:rStyle w:val="afa"/>
      </w:rPr>
    </w:pPr>
    <w:r>
      <w:rPr>
        <w:rStyle w:val="afa"/>
      </w:rPr>
      <w:fldChar w:fldCharType="begin"/>
    </w:r>
    <w:r>
      <w:rPr>
        <w:rStyle w:val="afa"/>
      </w:rPr>
      <w:instrText xml:space="preserve">PAGE  </w:instrText>
    </w:r>
    <w:r>
      <w:rPr>
        <w:rStyle w:val="afa"/>
      </w:rPr>
      <w:fldChar w:fldCharType="separate"/>
    </w:r>
    <w:r>
      <w:rPr>
        <w:rStyle w:val="afa"/>
      </w:rPr>
      <w:t>I</w:t>
    </w:r>
    <w:r>
      <w:rPr>
        <w:rStyle w:val="afa"/>
      </w:rPr>
      <w:fldChar w:fldCharType="end"/>
    </w:r>
  </w:p>
  <w:p w14:paraId="217CB040" w14:textId="77777777" w:rsidR="00997F4D" w:rsidRDefault="00997F4D">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6A9F" w14:textId="77777777" w:rsidR="00997F4D" w:rsidRDefault="00000000">
    <w:pPr>
      <w:pStyle w:val="ad"/>
      <w:framePr w:wrap="around" w:vAnchor="text" w:hAnchor="margin" w:xAlign="center" w:y="1"/>
      <w:spacing w:line="240" w:lineRule="auto"/>
      <w:ind w:firstLineChars="0" w:firstLine="0"/>
      <w:rPr>
        <w:rStyle w:val="afa"/>
      </w:rPr>
    </w:pPr>
    <w:r>
      <w:rPr>
        <w:rStyle w:val="afa"/>
      </w:rPr>
      <w:fldChar w:fldCharType="begin"/>
    </w:r>
    <w:r>
      <w:rPr>
        <w:rStyle w:val="afa"/>
      </w:rPr>
      <w:instrText xml:space="preserve">PAGE  </w:instrText>
    </w:r>
    <w:r>
      <w:rPr>
        <w:rStyle w:val="afa"/>
      </w:rPr>
      <w:fldChar w:fldCharType="separate"/>
    </w:r>
    <w:r>
      <w:rPr>
        <w:rStyle w:val="afa"/>
      </w:rPr>
      <w:t>17</w:t>
    </w:r>
    <w:r>
      <w:rPr>
        <w:rStyle w:val="afa"/>
      </w:rPr>
      <w:fldChar w:fldCharType="end"/>
    </w:r>
  </w:p>
  <w:p w14:paraId="43C92975" w14:textId="77777777" w:rsidR="00997F4D" w:rsidRDefault="00000000">
    <w:pPr>
      <w:pStyle w:val="ad"/>
      <w:spacing w:line="240" w:lineRule="auto"/>
      <w:ind w:firstLineChars="0" w:firstLine="0"/>
    </w:pPr>
    <w:r>
      <w:rPr>
        <w:noProof/>
      </w:rPr>
      <mc:AlternateContent>
        <mc:Choice Requires="wps">
          <w:drawing>
            <wp:anchor distT="0" distB="0" distL="114300" distR="114300" simplePos="0" relativeHeight="251661312" behindDoc="0" locked="0" layoutInCell="1" allowOverlap="1" wp14:anchorId="600619F0" wp14:editId="651DEF5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0FB82516"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92F01" w14:textId="77777777" w:rsidR="00997F4D" w:rsidRDefault="00997F4D">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906F2" w14:textId="77777777" w:rsidR="00FC4688" w:rsidRDefault="00FC4688">
      <w:r>
        <w:separator/>
      </w:r>
    </w:p>
  </w:footnote>
  <w:footnote w:type="continuationSeparator" w:id="0">
    <w:p w14:paraId="679437C1" w14:textId="77777777" w:rsidR="00FC4688" w:rsidRDefault="00FC46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26E34" w14:textId="77777777" w:rsidR="00997F4D" w:rsidRDefault="00997F4D">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08D66" w14:textId="77777777" w:rsidR="00997F4D" w:rsidRDefault="00997F4D">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F049C" w14:textId="77777777" w:rsidR="00997F4D" w:rsidRDefault="00997F4D">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7B3C1" w14:textId="77777777" w:rsidR="00997F4D" w:rsidRDefault="00997F4D">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B39FE" w14:textId="77777777" w:rsidR="00997F4D" w:rsidRDefault="00000000">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60288" behindDoc="0" locked="0" layoutInCell="1" allowOverlap="1" wp14:anchorId="3F320AF6" wp14:editId="7DDB457F">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30405667" id="组合 1" o:spid="_x0000_s1026" style="position:absolute;left:0;text-align:left;margin-left:-.55pt;margin-top:25.95pt;width:448pt;height:2.4pt;z-index:251660288"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E985E" w14:textId="77777777" w:rsidR="00997F4D" w:rsidRDefault="00997F4D">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E5E91F"/>
    <w:multiLevelType w:val="singleLevel"/>
    <w:tmpl w:val="9CE5E91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9CFFB55D"/>
    <w:multiLevelType w:val="singleLevel"/>
    <w:tmpl w:val="9CFFB55D"/>
    <w:lvl w:ilvl="0">
      <w:start w:val="1"/>
      <w:numFmt w:val="decimal"/>
      <w:lvlText w:val="(%1)"/>
      <w:lvlJc w:val="left"/>
      <w:pPr>
        <w:ind w:left="425" w:hanging="425"/>
      </w:pPr>
      <w:rPr>
        <w:rFonts w:hint="default"/>
      </w:rPr>
    </w:lvl>
  </w:abstractNum>
  <w:abstractNum w:abstractNumId="2" w15:restartNumberingAfterBreak="0">
    <w:nsid w:val="A87038AA"/>
    <w:multiLevelType w:val="singleLevel"/>
    <w:tmpl w:val="A87038AA"/>
    <w:lvl w:ilvl="0">
      <w:start w:val="1"/>
      <w:numFmt w:val="decimalEnclosedCircleChinese"/>
      <w:suff w:val="nothing"/>
      <w:lvlText w:val="%1　"/>
      <w:lvlJc w:val="left"/>
      <w:pPr>
        <w:ind w:left="0" w:firstLine="400"/>
      </w:pPr>
      <w:rPr>
        <w:rFonts w:hint="eastAsia"/>
      </w:rPr>
    </w:lvl>
  </w:abstractNum>
  <w:abstractNum w:abstractNumId="3" w15:restartNumberingAfterBreak="0">
    <w:nsid w:val="B2F60DD9"/>
    <w:multiLevelType w:val="singleLevel"/>
    <w:tmpl w:val="B2F60DD9"/>
    <w:lvl w:ilvl="0">
      <w:start w:val="1"/>
      <w:numFmt w:val="decimalEnclosedCircleChinese"/>
      <w:suff w:val="nothing"/>
      <w:lvlText w:val="%1　"/>
      <w:lvlJc w:val="left"/>
      <w:pPr>
        <w:ind w:left="0" w:firstLine="400"/>
      </w:pPr>
      <w:rPr>
        <w:rFonts w:hint="eastAsia"/>
      </w:rPr>
    </w:lvl>
  </w:abstractNum>
  <w:abstractNum w:abstractNumId="4" w15:restartNumberingAfterBreak="0">
    <w:nsid w:val="CB04F055"/>
    <w:multiLevelType w:val="singleLevel"/>
    <w:tmpl w:val="CB04F055"/>
    <w:lvl w:ilvl="0">
      <w:start w:val="1"/>
      <w:numFmt w:val="decimal"/>
      <w:lvlText w:val="(%1)"/>
      <w:lvlJc w:val="left"/>
      <w:pPr>
        <w:ind w:left="425" w:hanging="425"/>
      </w:pPr>
      <w:rPr>
        <w:rFonts w:hint="default"/>
      </w:rPr>
    </w:lvl>
  </w:abstractNum>
  <w:abstractNum w:abstractNumId="5" w15:restartNumberingAfterBreak="0">
    <w:nsid w:val="D1302DEC"/>
    <w:multiLevelType w:val="singleLevel"/>
    <w:tmpl w:val="D1302DEC"/>
    <w:lvl w:ilvl="0">
      <w:start w:val="1"/>
      <w:numFmt w:val="decimal"/>
      <w:lvlText w:val="(%1)"/>
      <w:lvlJc w:val="left"/>
      <w:pPr>
        <w:ind w:left="425" w:hanging="425"/>
      </w:pPr>
      <w:rPr>
        <w:rFonts w:hint="default"/>
      </w:rPr>
    </w:lvl>
  </w:abstractNum>
  <w:abstractNum w:abstractNumId="6" w15:restartNumberingAfterBreak="0">
    <w:nsid w:val="DEC7666D"/>
    <w:multiLevelType w:val="singleLevel"/>
    <w:tmpl w:val="DEC7666D"/>
    <w:lvl w:ilvl="0">
      <w:start w:val="1"/>
      <w:numFmt w:val="decimal"/>
      <w:lvlText w:val="(%1)"/>
      <w:lvlJc w:val="left"/>
      <w:pPr>
        <w:ind w:left="425" w:hanging="425"/>
      </w:pPr>
      <w:rPr>
        <w:rFonts w:hint="default"/>
      </w:rPr>
    </w:lvl>
  </w:abstractNum>
  <w:abstractNum w:abstractNumId="7" w15:restartNumberingAfterBreak="0">
    <w:nsid w:val="E0D46C44"/>
    <w:multiLevelType w:val="singleLevel"/>
    <w:tmpl w:val="E0D46C44"/>
    <w:lvl w:ilvl="0">
      <w:start w:val="1"/>
      <w:numFmt w:val="decimal"/>
      <w:lvlText w:val="(%1)"/>
      <w:lvlJc w:val="left"/>
      <w:pPr>
        <w:ind w:left="425" w:hanging="425"/>
      </w:pPr>
      <w:rPr>
        <w:rFonts w:hint="default"/>
      </w:rPr>
    </w:lvl>
  </w:abstractNum>
  <w:abstractNum w:abstractNumId="8" w15:restartNumberingAfterBreak="0">
    <w:nsid w:val="03BF951B"/>
    <w:multiLevelType w:val="singleLevel"/>
    <w:tmpl w:val="03BF951B"/>
    <w:lvl w:ilvl="0">
      <w:start w:val="1"/>
      <w:numFmt w:val="decimal"/>
      <w:lvlText w:val="(%1)"/>
      <w:lvlJc w:val="left"/>
      <w:pPr>
        <w:ind w:left="425" w:hanging="425"/>
      </w:pPr>
      <w:rPr>
        <w:rFonts w:hint="default"/>
      </w:rPr>
    </w:lvl>
  </w:abstractNum>
  <w:abstractNum w:abstractNumId="9" w15:restartNumberingAfterBreak="0">
    <w:nsid w:val="086962BE"/>
    <w:multiLevelType w:val="multilevel"/>
    <w:tmpl w:val="086962BE"/>
    <w:lvl w:ilvl="0">
      <w:start w:val="1"/>
      <w:numFmt w:val="japaneseCounting"/>
      <w:lvlText w:val="第%1章"/>
      <w:lvlJc w:val="left"/>
      <w:pPr>
        <w:ind w:left="840" w:hanging="840"/>
      </w:pPr>
      <w:rPr>
        <w:rFonts w:hint="default"/>
      </w:rPr>
    </w:lvl>
    <w:lvl w:ilvl="1">
      <w:start w:val="3"/>
      <w:numFmt w:val="decimal"/>
      <w:lvlText w:val="（%2）"/>
      <w:lvlJc w:val="left"/>
      <w:pPr>
        <w:ind w:left="1140" w:hanging="720"/>
      </w:pPr>
      <w:rPr>
        <w:rFonts w:hint="default"/>
      </w:rPr>
    </w:lvl>
    <w:lvl w:ilvl="2">
      <w:start w:val="1"/>
      <w:numFmt w:val="lowerLetter"/>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109CB79"/>
    <w:multiLevelType w:val="singleLevel"/>
    <w:tmpl w:val="1109CB79"/>
    <w:lvl w:ilvl="0">
      <w:start w:val="1"/>
      <w:numFmt w:val="decimal"/>
      <w:suff w:val="space"/>
      <w:lvlText w:val="(%1)"/>
      <w:lvlJc w:val="left"/>
    </w:lvl>
  </w:abstractNum>
  <w:abstractNum w:abstractNumId="11" w15:restartNumberingAfterBreak="0">
    <w:nsid w:val="17331BD5"/>
    <w:multiLevelType w:val="singleLevel"/>
    <w:tmpl w:val="17331BD5"/>
    <w:lvl w:ilvl="0">
      <w:start w:val="1"/>
      <w:numFmt w:val="decimal"/>
      <w:lvlText w:val="(%1)"/>
      <w:lvlJc w:val="left"/>
      <w:pPr>
        <w:ind w:left="425" w:hanging="425"/>
      </w:pPr>
      <w:rPr>
        <w:rFonts w:hint="default"/>
      </w:rPr>
    </w:lvl>
  </w:abstractNum>
  <w:abstractNum w:abstractNumId="12"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13" w15:restartNumberingAfterBreak="0">
    <w:nsid w:val="23D2EB22"/>
    <w:multiLevelType w:val="singleLevel"/>
    <w:tmpl w:val="23D2EB22"/>
    <w:lvl w:ilvl="0">
      <w:start w:val="1"/>
      <w:numFmt w:val="bullet"/>
      <w:lvlText w:val=""/>
      <w:lvlJc w:val="left"/>
      <w:pPr>
        <w:ind w:left="420" w:hanging="420"/>
      </w:pPr>
      <w:rPr>
        <w:rFonts w:ascii="Wingdings" w:hAnsi="Wingdings" w:hint="default"/>
      </w:rPr>
    </w:lvl>
  </w:abstractNum>
  <w:abstractNum w:abstractNumId="14" w15:restartNumberingAfterBreak="0">
    <w:nsid w:val="280B0C6E"/>
    <w:multiLevelType w:val="singleLevel"/>
    <w:tmpl w:val="280B0C6E"/>
    <w:lvl w:ilvl="0">
      <w:start w:val="1"/>
      <w:numFmt w:val="decimalEnclosedCircleChinese"/>
      <w:suff w:val="nothing"/>
      <w:lvlText w:val="%1　"/>
      <w:lvlJc w:val="left"/>
      <w:pPr>
        <w:ind w:left="0" w:firstLine="400"/>
      </w:pPr>
      <w:rPr>
        <w:rFonts w:hint="eastAsia"/>
      </w:rPr>
    </w:lvl>
  </w:abstractNum>
  <w:abstractNum w:abstractNumId="15" w15:restartNumberingAfterBreak="0">
    <w:nsid w:val="352E2956"/>
    <w:multiLevelType w:val="singleLevel"/>
    <w:tmpl w:val="352E2956"/>
    <w:lvl w:ilvl="0">
      <w:start w:val="1"/>
      <w:numFmt w:val="decimal"/>
      <w:lvlText w:val="(%1)"/>
      <w:lvlJc w:val="left"/>
      <w:pPr>
        <w:ind w:left="425" w:hanging="425"/>
      </w:pPr>
      <w:rPr>
        <w:rFonts w:hint="default"/>
      </w:rPr>
    </w:lvl>
  </w:abstractNum>
  <w:abstractNum w:abstractNumId="16" w15:restartNumberingAfterBreak="0">
    <w:nsid w:val="354E8CA5"/>
    <w:multiLevelType w:val="singleLevel"/>
    <w:tmpl w:val="354E8CA5"/>
    <w:lvl w:ilvl="0">
      <w:start w:val="1"/>
      <w:numFmt w:val="decimalEnclosedCircleChinese"/>
      <w:suff w:val="nothing"/>
      <w:lvlText w:val="%1　"/>
      <w:lvlJc w:val="left"/>
      <w:pPr>
        <w:ind w:left="0" w:firstLine="400"/>
      </w:pPr>
      <w:rPr>
        <w:rFonts w:hint="eastAsia"/>
      </w:rPr>
    </w:lvl>
  </w:abstractNum>
  <w:abstractNum w:abstractNumId="17" w15:restartNumberingAfterBreak="0">
    <w:nsid w:val="381CF609"/>
    <w:multiLevelType w:val="singleLevel"/>
    <w:tmpl w:val="381CF609"/>
    <w:lvl w:ilvl="0">
      <w:start w:val="1"/>
      <w:numFmt w:val="decimal"/>
      <w:lvlText w:val="(%1)"/>
      <w:lvlJc w:val="left"/>
      <w:pPr>
        <w:ind w:left="425" w:hanging="425"/>
      </w:pPr>
      <w:rPr>
        <w:rFonts w:hint="default"/>
      </w:rPr>
    </w:lvl>
  </w:abstractNum>
  <w:abstractNum w:abstractNumId="18" w15:restartNumberingAfterBreak="0">
    <w:nsid w:val="3B1480F2"/>
    <w:multiLevelType w:val="singleLevel"/>
    <w:tmpl w:val="3B1480F2"/>
    <w:lvl w:ilvl="0">
      <w:start w:val="1"/>
      <w:numFmt w:val="decimal"/>
      <w:lvlText w:val="(%1)"/>
      <w:lvlJc w:val="left"/>
      <w:pPr>
        <w:ind w:left="425" w:hanging="425"/>
      </w:pPr>
      <w:rPr>
        <w:rFonts w:hint="default"/>
      </w:rPr>
    </w:lvl>
  </w:abstractNum>
  <w:abstractNum w:abstractNumId="19" w15:restartNumberingAfterBreak="0">
    <w:nsid w:val="6A06877E"/>
    <w:multiLevelType w:val="singleLevel"/>
    <w:tmpl w:val="6A06877E"/>
    <w:lvl w:ilvl="0">
      <w:start w:val="1"/>
      <w:numFmt w:val="decimal"/>
      <w:lvlText w:val="(%1)"/>
      <w:lvlJc w:val="left"/>
      <w:pPr>
        <w:ind w:left="425" w:hanging="425"/>
      </w:pPr>
      <w:rPr>
        <w:rFonts w:hint="default"/>
      </w:rPr>
    </w:lvl>
  </w:abstractNum>
  <w:abstractNum w:abstractNumId="20" w15:restartNumberingAfterBreak="0">
    <w:nsid w:val="6EBC0D84"/>
    <w:multiLevelType w:val="singleLevel"/>
    <w:tmpl w:val="6EBC0D84"/>
    <w:lvl w:ilvl="0">
      <w:start w:val="1"/>
      <w:numFmt w:val="decimal"/>
      <w:suff w:val="space"/>
      <w:lvlText w:val="%1."/>
      <w:lvlJc w:val="left"/>
    </w:lvl>
  </w:abstractNum>
  <w:abstractNum w:abstractNumId="21" w15:restartNumberingAfterBreak="0">
    <w:nsid w:val="6FD55D11"/>
    <w:multiLevelType w:val="singleLevel"/>
    <w:tmpl w:val="6FD55D11"/>
    <w:lvl w:ilvl="0">
      <w:start w:val="1"/>
      <w:numFmt w:val="decimalEnclosedCircleChinese"/>
      <w:suff w:val="nothing"/>
      <w:lvlText w:val="%1　"/>
      <w:lvlJc w:val="left"/>
      <w:pPr>
        <w:ind w:left="0" w:firstLine="400"/>
      </w:pPr>
      <w:rPr>
        <w:rFonts w:hint="eastAsia"/>
      </w:rPr>
    </w:lvl>
  </w:abstractNum>
  <w:abstractNum w:abstractNumId="22"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2125730700">
    <w:abstractNumId w:val="22"/>
  </w:num>
  <w:num w:numId="2" w16cid:durableId="1737244119">
    <w:abstractNumId w:val="20"/>
  </w:num>
  <w:num w:numId="3" w16cid:durableId="886339225">
    <w:abstractNumId w:val="18"/>
  </w:num>
  <w:num w:numId="4" w16cid:durableId="1976719607">
    <w:abstractNumId w:val="10"/>
  </w:num>
  <w:num w:numId="5" w16cid:durableId="1267729982">
    <w:abstractNumId w:val="12"/>
  </w:num>
  <w:num w:numId="6" w16cid:durableId="1677918839">
    <w:abstractNumId w:val="9"/>
  </w:num>
  <w:num w:numId="7" w16cid:durableId="118647299">
    <w:abstractNumId w:val="15"/>
  </w:num>
  <w:num w:numId="8" w16cid:durableId="483397541">
    <w:abstractNumId w:val="7"/>
  </w:num>
  <w:num w:numId="9" w16cid:durableId="10887520">
    <w:abstractNumId w:val="4"/>
  </w:num>
  <w:num w:numId="10" w16cid:durableId="198975430">
    <w:abstractNumId w:val="13"/>
  </w:num>
  <w:num w:numId="11" w16cid:durableId="118650286">
    <w:abstractNumId w:val="3"/>
  </w:num>
  <w:num w:numId="12" w16cid:durableId="372190788">
    <w:abstractNumId w:val="16"/>
  </w:num>
  <w:num w:numId="13" w16cid:durableId="1491631955">
    <w:abstractNumId w:val="11"/>
  </w:num>
  <w:num w:numId="14" w16cid:durableId="1679229951">
    <w:abstractNumId w:val="21"/>
  </w:num>
  <w:num w:numId="15" w16cid:durableId="1504397221">
    <w:abstractNumId w:val="14"/>
  </w:num>
  <w:num w:numId="16" w16cid:durableId="389352345">
    <w:abstractNumId w:val="6"/>
  </w:num>
  <w:num w:numId="17" w16cid:durableId="644360604">
    <w:abstractNumId w:val="1"/>
  </w:num>
  <w:num w:numId="18" w16cid:durableId="1998603795">
    <w:abstractNumId w:val="0"/>
  </w:num>
  <w:num w:numId="19" w16cid:durableId="612172304">
    <w:abstractNumId w:val="5"/>
  </w:num>
  <w:num w:numId="20" w16cid:durableId="1077049473">
    <w:abstractNumId w:val="17"/>
  </w:num>
  <w:num w:numId="21" w16cid:durableId="1308239738">
    <w:abstractNumId w:val="2"/>
  </w:num>
  <w:num w:numId="22" w16cid:durableId="1993563606">
    <w:abstractNumId w:val="8"/>
  </w:num>
  <w:num w:numId="23" w16cid:durableId="22348785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dong Zhang">
    <w15:presenceInfo w15:providerId="None" w15:userId="Xiaodong Zhang"/>
  </w15:person>
  <w15:person w15:author="高 余敬">
    <w15:presenceInfo w15:providerId="Windows Live" w15:userId="a6e5ad76ca3746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48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506"/>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2CA8"/>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208"/>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023"/>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09D"/>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4D"/>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1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688"/>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D31523"/>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A842A2"/>
    <w:rsid w:val="15D16CDB"/>
    <w:rsid w:val="15E11B06"/>
    <w:rsid w:val="15E433A4"/>
    <w:rsid w:val="161F71AC"/>
    <w:rsid w:val="16304D07"/>
    <w:rsid w:val="166F4405"/>
    <w:rsid w:val="16833461"/>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191F84"/>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D40002"/>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4C128D"/>
    <w:rsid w:val="3667175C"/>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51B92"/>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4FC54C7"/>
    <w:rsid w:val="65170208"/>
    <w:rsid w:val="65676399"/>
    <w:rsid w:val="6569254B"/>
    <w:rsid w:val="65885548"/>
    <w:rsid w:val="6595519C"/>
    <w:rsid w:val="659D0447"/>
    <w:rsid w:val="65B23EF2"/>
    <w:rsid w:val="661D4E7C"/>
    <w:rsid w:val="66664CDC"/>
    <w:rsid w:val="667E2AAA"/>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7D3339"/>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5B76B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864C2"/>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3525F7"/>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32767"/>
  <w15:docId w15:val="{0BB6760A-EA82-47F5-8A88-4D5BA2BD4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440"/>
      <w:jc w:val="left"/>
    </w:pPr>
    <w:rPr>
      <w:rFonts w:asciiTheme="minorHAnsi" w:hAnsiTheme="minorHAnsi" w:cstheme="minorHAnsi"/>
      <w:sz w:val="18"/>
      <w:szCs w:val="18"/>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960"/>
      <w:jc w:val="left"/>
    </w:pPr>
    <w:rPr>
      <w:rFonts w:asciiTheme="minorHAnsi" w:hAnsiTheme="minorHAnsi" w:cstheme="minorHAnsi"/>
      <w:sz w:val="18"/>
      <w:szCs w:val="18"/>
    </w:rPr>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TOC8">
    <w:name w:val="toc 8"/>
    <w:basedOn w:val="a"/>
    <w:next w:val="a"/>
    <w:uiPriority w:val="39"/>
    <w:qFormat/>
    <w:pPr>
      <w:ind w:left="1680"/>
      <w:jc w:val="left"/>
    </w:pPr>
    <w:rPr>
      <w:rFonts w:asciiTheme="minorHAnsi" w:hAnsiTheme="minorHAnsi" w:cstheme="minorHAnsi"/>
      <w:sz w:val="18"/>
      <w:szCs w:val="18"/>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tabs>
        <w:tab w:val="left" w:pos="480"/>
        <w:tab w:val="right" w:leader="dot" w:pos="8949"/>
      </w:tabs>
      <w:spacing w:before="120" w:after="120"/>
      <w:jc w:val="left"/>
    </w:pPr>
    <w:rPr>
      <w:rFonts w:eastAsia="黑体"/>
      <w:bCs/>
      <w:sz w:val="28"/>
      <w:szCs w:val="28"/>
    </w:rPr>
  </w:style>
  <w:style w:type="paragraph" w:styleId="TOC4">
    <w:name w:val="toc 4"/>
    <w:basedOn w:val="a"/>
    <w:next w:val="a"/>
    <w:uiPriority w:val="39"/>
    <w:qFormat/>
    <w:pPr>
      <w:ind w:left="720"/>
      <w:jc w:val="left"/>
    </w:pPr>
    <w:rPr>
      <w:rFonts w:asciiTheme="minorHAnsi" w:hAnsiTheme="minorHAnsi" w:cstheme="minorHAnsi"/>
      <w:sz w:val="18"/>
      <w:szCs w:val="18"/>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1200"/>
      <w:jc w:val="left"/>
    </w:pPr>
    <w:rPr>
      <w:rFonts w:asciiTheme="minorHAnsi" w:hAnsiTheme="minorHAnsi" w:cstheme="minorHAnsi"/>
      <w:sz w:val="18"/>
      <w:szCs w:val="18"/>
    </w:rPr>
  </w:style>
  <w:style w:type="paragraph" w:styleId="TOC2">
    <w:name w:val="toc 2"/>
    <w:basedOn w:val="a"/>
    <w:next w:val="a"/>
    <w:uiPriority w:val="39"/>
    <w:qFormat/>
    <w:pPr>
      <w:tabs>
        <w:tab w:val="left" w:pos="960"/>
        <w:tab w:val="right" w:leader="dot" w:pos="8949"/>
      </w:tabs>
      <w:ind w:left="240"/>
      <w:jc w:val="left"/>
    </w:pPr>
    <w:rPr>
      <w:rFonts w:ascii="宋体" w:hAnsi="宋体" w:cstheme="minorHAnsi"/>
      <w:smallCaps/>
      <w:sz w:val="28"/>
      <w:szCs w:val="28"/>
    </w:rPr>
  </w:style>
  <w:style w:type="paragraph" w:styleId="TOC9">
    <w:name w:val="toc 9"/>
    <w:basedOn w:val="a"/>
    <w:next w:val="a"/>
    <w:uiPriority w:val="39"/>
    <w:qFormat/>
    <w:pPr>
      <w:ind w:left="1920"/>
      <w:jc w:val="left"/>
    </w:pPr>
    <w:rPr>
      <w:rFonts w:asciiTheme="minorHAnsi" w:hAnsiTheme="minorHAnsi" w:cstheme="minorHAnsi"/>
      <w:sz w:val="18"/>
      <w:szCs w:val="18"/>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Strong"/>
    <w:basedOn w:val="a0"/>
    <w:qFormat/>
    <w:rPr>
      <w:b/>
    </w:rPr>
  </w:style>
  <w:style w:type="character" w:styleId="afa">
    <w:name w:val="page number"/>
    <w:basedOn w:val="a0"/>
    <w:qFormat/>
  </w:style>
  <w:style w:type="character" w:styleId="afb">
    <w:name w:val="FollowedHyperlink"/>
    <w:basedOn w:val="a0"/>
    <w:semiHidden/>
    <w:unhideWhenUsed/>
    <w:qFormat/>
    <w:rPr>
      <w:color w:val="954F72" w:themeColor="followedHyperlink"/>
      <w:u w:val="single"/>
    </w:rPr>
  </w:style>
  <w:style w:type="character" w:styleId="afc">
    <w:name w:val="Emphasis"/>
    <w:qFormat/>
    <w:rPr>
      <w:i/>
      <w:iCs/>
    </w:rPr>
  </w:style>
  <w:style w:type="character" w:styleId="afd">
    <w:name w:val="Hyperlink"/>
    <w:uiPriority w:val="99"/>
    <w:qFormat/>
    <w:rPr>
      <w:color w:val="0000FF"/>
      <w:u w:val="single"/>
    </w:rPr>
  </w:style>
  <w:style w:type="character" w:styleId="HTML">
    <w:name w:val="HTML Code"/>
    <w:basedOn w:val="a0"/>
    <w:semiHidden/>
    <w:unhideWhenUsed/>
    <w:qFormat/>
    <w:rPr>
      <w:rFonts w:ascii="Courier New" w:hAnsi="Courier New"/>
      <w:sz w:val="20"/>
    </w:rPr>
  </w:style>
  <w:style w:type="character" w:styleId="afe">
    <w:name w:val="annotation reference"/>
    <w:qFormat/>
    <w:rPr>
      <w:sz w:val="21"/>
      <w:szCs w:val="21"/>
    </w:rPr>
  </w:style>
  <w:style w:type="character" w:styleId="aff">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f0">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1">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customStyle="1" w:styleId="aff2">
    <w:name w:val="图表样式"/>
    <w:basedOn w:val="a"/>
    <w:link w:val="aff3"/>
    <w:qFormat/>
    <w:pPr>
      <w:shd w:val="clear" w:color="auto" w:fill="FFFFFF"/>
      <w:snapToGrid w:val="0"/>
      <w:spacing w:beforeLines="50" w:before="120" w:afterLines="50" w:after="120" w:line="240" w:lineRule="auto"/>
      <w:jc w:val="center"/>
    </w:pPr>
    <w:rPr>
      <w:rFonts w:cs="宋体"/>
      <w:sz w:val="21"/>
      <w:szCs w:val="21"/>
    </w:rPr>
  </w:style>
  <w:style w:type="character" w:customStyle="1" w:styleId="aff3">
    <w:name w:val="图表样式 字符"/>
    <w:link w:val="aff2"/>
    <w:qFormat/>
    <w:rPr>
      <w:rFonts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2">
    <w:name w:val="未处理的提及1"/>
    <w:basedOn w:val="a0"/>
    <w:uiPriority w:val="99"/>
    <w:semiHidden/>
    <w:unhideWhenUsed/>
    <w:qFormat/>
    <w:rPr>
      <w:color w:val="605E5C"/>
      <w:shd w:val="clear" w:color="auto" w:fill="E1DFDD"/>
    </w:rPr>
  </w:style>
  <w:style w:type="character" w:styleId="aff4">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qFormat/>
  </w:style>
  <w:style w:type="paragraph" w:customStyle="1" w:styleId="aff5">
    <w:name w:val="公式"/>
    <w:basedOn w:val="a"/>
    <w:next w:val="a"/>
    <w:qFormat/>
    <w:pPr>
      <w:tabs>
        <w:tab w:val="center" w:pos="4479"/>
        <w:tab w:val="right" w:pos="8961"/>
        <w:tab w:val="right" w:pos="10431"/>
      </w:tabs>
      <w:ind w:firstLineChars="200" w:firstLine="482"/>
      <w:jc w:val="center"/>
    </w:p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符"/>
    <w:basedOn w:val="a0"/>
    <w:link w:val="EndNoteBibliographyTitle"/>
    <w:qFormat/>
    <w:rPr>
      <w:kern w:val="2"/>
      <w:sz w:val="24"/>
      <w:szCs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符"/>
    <w:basedOn w:val="a0"/>
    <w:link w:val="EndNoteBibliography"/>
    <w:qFormat/>
    <w:rPr>
      <w:kern w:val="2"/>
      <w:sz w:val="24"/>
      <w:szCs w:val="24"/>
    </w:rPr>
  </w:style>
  <w:style w:type="paragraph" w:customStyle="1" w:styleId="25">
    <w:name w:val="修订2"/>
    <w:hidden/>
    <w:uiPriority w:val="99"/>
    <w:semiHidden/>
    <w:qFormat/>
    <w:rPr>
      <w:kern w:val="2"/>
      <w:sz w:val="24"/>
      <w:szCs w:val="24"/>
    </w:rPr>
  </w:style>
  <w:style w:type="paragraph" w:styleId="aff6">
    <w:name w:val="Revision"/>
    <w:hidden/>
    <w:uiPriority w:val="99"/>
    <w:semiHidden/>
    <w:rsid w:val="00E2491F"/>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ieeexplore.ieee.org/document/8736011" TargetMode="External"/><Relationship Id="rId2" Type="http://schemas.openxmlformats.org/officeDocument/2006/relationships/hyperlink" Target="https://arxiv.org/abs/1907.08349" TargetMode="External"/><Relationship Id="rId1" Type="http://schemas.openxmlformats.org/officeDocument/2006/relationships/hyperlink" Target="https://zhuanlan.zhihu.com/p/88651928" TargetMode="External"/><Relationship Id="rId4" Type="http://schemas.openxmlformats.org/officeDocument/2006/relationships/hyperlink" Target="https://zhuanlan.zhihu.com/p/341808108" TargetMode="External"/></Relationship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yperlink" Target="https://www.bing.com/dict/search?q=neural&amp;FORM=BDVSP6&amp;cc=cn"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hyperlink" Target="https://www.bing.com/dict/search?q=electronic&amp;FORM=BDVSP6&amp;cc=cn" TargetMode="External"/><Relationship Id="rId32" Type="http://schemas.microsoft.com/office/2016/09/relationships/commentsIds" Target="commentsIds.xml"/><Relationship Id="rId37" Type="http://schemas.openxmlformats.org/officeDocument/2006/relationships/image" Target="media/image7.jpeg"/><Relationship Id="rId53" Type="http://schemas.openxmlformats.org/officeDocument/2006/relationships/image" Target="media/image23.png"/><Relationship Id="rId58" Type="http://schemas.openxmlformats.org/officeDocument/2006/relationships/image" Target="media/image27.wmf"/><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s://www.bing.com/dict/search?q=networks&amp;FORM=BDVSP6&amp;cc=cn" TargetMode="External"/><Relationship Id="rId27" Type="http://schemas.openxmlformats.org/officeDocument/2006/relationships/header" Target="header6.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33" Type="http://schemas.openxmlformats.org/officeDocument/2006/relationships/image" Target="media/image3.png"/><Relationship Id="rId38" Type="http://schemas.openxmlformats.org/officeDocument/2006/relationships/image" Target="media/image8.jpeg"/><Relationship Id="rId59" Type="http://schemas.openxmlformats.org/officeDocument/2006/relationships/oleObject" Target="embeddings/oleObject2.bin"/><Relationship Id="rId103" Type="http://schemas.openxmlformats.org/officeDocument/2006/relationships/image" Target="media/image70.png"/><Relationship Id="rId20" Type="http://schemas.openxmlformats.org/officeDocument/2006/relationships/hyperlink" Target="https://www.bing.com/dict/search?q=complex&amp;FORM=BDVSP6&amp;cc=cn"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0.png"/><Relationship Id="rId70" Type="http://schemas.openxmlformats.org/officeDocument/2006/relationships/hyperlink" Target="https://cn.bing.com/dict/search?q=comparator&amp;FORM=BDVSP6&amp;cc=cn" TargetMode="External"/><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oleObject" Target="embeddings/oleObject1.bin"/><Relationship Id="rId106" Type="http://schemas.microsoft.com/office/2011/relationships/people" Target="people.xml"/><Relationship Id="rId10" Type="http://schemas.openxmlformats.org/officeDocument/2006/relationships/hyperlink" Target="https://www.bing.com/dict/search?q=Binary&amp;FORM=BDVSP6&amp;cc=cn" TargetMode="External"/><Relationship Id="rId31" Type="http://schemas.microsoft.com/office/2011/relationships/commentsExtended" Target="commentsExtended.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9.jpe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eader" Target="header5.xm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4.png"/><Relationship Id="rId87" Type="http://schemas.openxmlformats.org/officeDocument/2006/relationships/image" Target="media/image54.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hyperlink" Target="https://www.bing.com/dict/search?q=Binary&amp;FORM=BDVSP6&amp;cc=cn" TargetMode="External"/><Relationship Id="rId14" Type="http://schemas.openxmlformats.org/officeDocument/2006/relationships/header" Target="header2.xml"/><Relationship Id="rId30" Type="http://schemas.openxmlformats.org/officeDocument/2006/relationships/comments" Target="comments.xml"/><Relationship Id="rId35" Type="http://schemas.openxmlformats.org/officeDocument/2006/relationships/image" Target="media/image5.jpeg"/><Relationship Id="rId56" Type="http://schemas.openxmlformats.org/officeDocument/2006/relationships/image" Target="media/image26.wmf"/><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6.png"/><Relationship Id="rId67"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102</Pages>
  <Words>24456</Words>
  <Characters>139405</Characters>
  <Application>Microsoft Office Word</Application>
  <DocSecurity>0</DocSecurity>
  <Lines>1161</Lines>
  <Paragraphs>327</Paragraphs>
  <ScaleCrop>false</ScaleCrop>
  <Company>Microsoft China</Company>
  <LinksUpToDate>false</LinksUpToDate>
  <CharactersWithSpaces>163534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364</cp:revision>
  <cp:lastPrinted>2021-10-17T17:00:00Z</cp:lastPrinted>
  <dcterms:created xsi:type="dcterms:W3CDTF">2021-04-28T03:56:00Z</dcterms:created>
  <dcterms:modified xsi:type="dcterms:W3CDTF">2022-11-12T02:04:00Z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85696FE25D9B43D1B0FD1A43783331CF</vt:lpwstr>
  </property>
</Properties>
</file>