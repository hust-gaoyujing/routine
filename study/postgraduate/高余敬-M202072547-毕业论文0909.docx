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56"/>
      <w:bookmarkStart w:id="2" w:name="_Toc437362296"/>
      <w:bookmarkStart w:id="3" w:name="_Toc439328357"/>
      <w:bookmarkStart w:id="4" w:name="_Toc444250078"/>
      <w:bookmarkStart w:id="5" w:name="_Toc379915050"/>
      <w:bookmarkStart w:id="6" w:name="_Toc377235966"/>
      <w:bookmarkStart w:id="7" w:name="_Toc229915031"/>
      <w:bookmarkStart w:id="8" w:name="_Toc229791430"/>
      <w:r>
        <w:rPr>
          <w:b/>
          <w:bCs/>
        </w:rPr>
        <w:fldChar w:fldCharType="begin"/>
      </w:r>
      <w:r>
        <w:rPr>
          <w:b/>
          <w:bCs/>
        </w:rPr>
        <w:instrText xml:space="preserve"> MACROBUTTON MTEditEquationSection2 </w:instrText>
      </w:r>
      <w:r>
        <w:rPr>
          <w:rStyle w:val="95"/>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18852"/>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7372390"/>
      <w:bookmarkStart w:id="11" w:name="_Toc44175098"/>
      <w:bookmarkStart w:id="12" w:name="_Toc45060582"/>
      <w:bookmarkStart w:id="13" w:name="_Toc47005419"/>
      <w:bookmarkStart w:id="14" w:name="_Toc45060427"/>
      <w:bookmarkStart w:id="15" w:name="_Toc444265028"/>
      <w:bookmarkStart w:id="16" w:name="_Toc44853111"/>
      <w:bookmarkStart w:id="17" w:name="_Toc46962947"/>
      <w:bookmarkStart w:id="18" w:name="_Toc57189218"/>
      <w:bookmarkStart w:id="19" w:name="_Toc46962370"/>
      <w:bookmarkStart w:id="20" w:name="_Toc44096299"/>
      <w:r>
        <w:rPr>
          <w:b/>
          <w:bCs/>
          <w:sz w:val="30"/>
          <w:szCs w:val="30"/>
        </w:rPr>
        <w:br w:type="page"/>
      </w:r>
    </w:p>
    <w:p>
      <w:pPr>
        <w:jc w:val="center"/>
        <w:outlineLvl w:val="0"/>
        <w:rPr>
          <w:b/>
          <w:bCs/>
          <w:sz w:val="30"/>
          <w:szCs w:val="30"/>
        </w:rPr>
      </w:pPr>
      <w:bookmarkStart w:id="21" w:name="_Toc57978727"/>
      <w:bookmarkStart w:id="22" w:name="_Toc89981293"/>
      <w:bookmarkStart w:id="23" w:name="_Toc89975119"/>
      <w:bookmarkStart w:id="24" w:name="_Toc89829605"/>
      <w:bookmarkStart w:id="25" w:name="_Toc8008"/>
      <w:bookmarkStart w:id="26" w:name="_Toc89960271"/>
      <w:bookmarkStart w:id="27" w:name="_Toc89975359"/>
      <w:bookmarkStart w:id="28" w:name="_Toc88758923"/>
      <w:bookmarkStart w:id="29" w:name="_Toc89174325"/>
      <w:bookmarkStart w:id="30" w:name="_Toc8874311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7005420"/>
      <w:bookmarkStart w:id="32" w:name="_Toc444250079"/>
      <w:bookmarkStart w:id="33" w:name="_Toc437362297"/>
      <w:bookmarkStart w:id="34" w:name="_Toc46962948"/>
      <w:bookmarkStart w:id="35" w:name="_Toc439328358"/>
      <w:bookmarkStart w:id="36" w:name="_Toc437362257"/>
      <w:bookmarkStart w:id="37" w:name="_Toc444265029"/>
      <w:bookmarkStart w:id="38" w:name="_Toc45060583"/>
      <w:bookmarkStart w:id="39" w:name="_Toc47372391"/>
      <w:bookmarkStart w:id="40" w:name="_Toc44096300"/>
      <w:bookmarkStart w:id="41" w:name="_Toc46962371"/>
      <w:bookmarkStart w:id="42" w:name="_Toc44853112"/>
      <w:bookmarkStart w:id="43" w:name="_Toc44175099"/>
      <w:bookmarkStart w:id="44" w:name="_Toc45060428"/>
      <w:bookmarkStart w:id="45" w:name="_Toc89975120"/>
      <w:bookmarkStart w:id="46" w:name="_Toc89960272"/>
      <w:bookmarkStart w:id="47" w:name="_Toc89174326"/>
      <w:bookmarkStart w:id="48" w:name="_Toc89981294"/>
      <w:bookmarkStart w:id="49" w:name="_Toc88758924"/>
      <w:bookmarkStart w:id="50" w:name="_Toc89829606"/>
      <w:bookmarkStart w:id="51" w:name="_Toc89975360"/>
      <w:bookmarkStart w:id="52" w:name="_Toc19239"/>
      <w:bookmarkStart w:id="53" w:name="_Toc88743114"/>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8" w:name="_Toc28951"/>
      <w:bookmarkStart w:id="69" w:name="_Toc46962949"/>
      <w:bookmarkStart w:id="70" w:name="_Toc57189220"/>
      <w:bookmarkStart w:id="71" w:name="_Toc444250080"/>
      <w:bookmarkStart w:id="72" w:name="_Toc437362298"/>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6962950"/>
      <w:bookmarkStart w:id="74" w:name="_Toc444250081"/>
      <w:bookmarkStart w:id="75" w:name="_Toc437362299"/>
      <w:bookmarkStart w:id="76" w:name="_Toc379915051"/>
      <w:bookmarkStart w:id="77" w:name="_Toc57189221"/>
      <w:bookmarkStart w:id="78" w:name="_Toc377235967"/>
      <w:bookmarkStart w:id="79" w:name="_Toc13005"/>
      <w:bookmarkStart w:id="80" w:name="_Toc229791431"/>
      <w:bookmarkStart w:id="81" w:name="_Toc229915032"/>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229915033"/>
      <w:bookmarkStart w:id="85" w:name="_Toc444250082"/>
      <w:bookmarkStart w:id="86" w:name="_Toc57978731"/>
      <w:bookmarkStart w:id="87" w:name="_Toc439328361"/>
      <w:bookmarkStart w:id="88" w:name="_Toc230751642"/>
      <w:bookmarkStart w:id="89" w:name="_Toc444265032"/>
      <w:bookmarkStart w:id="90" w:name="_Toc437362260"/>
      <w:bookmarkStart w:id="91" w:name="_Toc377235968"/>
      <w:bookmarkStart w:id="92" w:name="_Toc377236306"/>
      <w:bookmarkStart w:id="93" w:name="_Toc379621584"/>
      <w:bookmarkStart w:id="94" w:name="_Toc380663913"/>
      <w:bookmarkStart w:id="95" w:name="_Toc379915052"/>
      <w:bookmarkStart w:id="96" w:name="_Toc22979143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_Toc18852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_Toc28951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_Toc13005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_Toc19619 \h </w:instrText>
      </w:r>
      <w:r>
        <w:fldChar w:fldCharType="separate"/>
      </w:r>
      <w:r>
        <w:t>2</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_Toc17339 \h </w:instrText>
      </w:r>
      <w:r>
        <w:fldChar w:fldCharType="separate"/>
      </w:r>
      <w:r>
        <w:t>9</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_Toc3791 \h </w:instrText>
      </w:r>
      <w:r>
        <w:fldChar w:fldCharType="separate"/>
      </w:r>
      <w:r>
        <w:t>12</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pPr>
        <w:pStyle w:val="30"/>
        <w:tabs>
          <w:tab w:val="right" w:leader="dot" w:pos="8959"/>
          <w:tab w:val="clear" w:pos="960"/>
          <w:tab w:val="clear" w:pos="8949"/>
        </w:tabs>
      </w:pPr>
      <w:r>
        <w:rPr>
          <w:rFonts w:hint="eastAsia"/>
        </w:rPr>
        <w:t>2.2 卷积神经网络原理</w:t>
      </w:r>
      <w:r>
        <w:tab/>
      </w:r>
      <w:r>
        <w:fldChar w:fldCharType="begin"/>
      </w:r>
      <w:r>
        <w:instrText xml:space="preserve"> PAGEREF _Toc15636 \h </w:instrText>
      </w:r>
      <w:r>
        <w:fldChar w:fldCharType="separate"/>
      </w:r>
      <w:r>
        <w:t>12</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_Toc13467 \h </w:instrText>
      </w:r>
      <w:r>
        <w:fldChar w:fldCharType="separate"/>
      </w:r>
      <w:r>
        <w:t>12</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_Toc21975 \h </w:instrText>
      </w:r>
      <w:r>
        <w:fldChar w:fldCharType="separate"/>
      </w:r>
      <w:r>
        <w:t>13</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pPr>
        <w:pStyle w:val="30"/>
        <w:tabs>
          <w:tab w:val="right" w:leader="dot" w:pos="8959"/>
          <w:tab w:val="clear" w:pos="960"/>
          <w:tab w:val="clear" w:pos="894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pPr>
        <w:pStyle w:val="30"/>
        <w:tabs>
          <w:tab w:val="right" w:leader="dot" w:pos="8959"/>
          <w:tab w:val="clear" w:pos="960"/>
          <w:tab w:val="clear" w:pos="8949"/>
        </w:tabs>
      </w:pPr>
      <w:r>
        <w:rPr>
          <w:rFonts w:hint="eastAsia"/>
        </w:rPr>
        <w:t>3.4 内存设计及数据存储方式</w:t>
      </w:r>
      <w:r>
        <w:tab/>
      </w:r>
      <w:r>
        <w:fldChar w:fldCharType="begin"/>
      </w:r>
      <w:r>
        <w:instrText xml:space="preserve"> PAGEREF _Toc32689 \h </w:instrText>
      </w:r>
      <w:r>
        <w:fldChar w:fldCharType="separate"/>
      </w:r>
      <w:r>
        <w:t>13</w:t>
      </w:r>
      <w:r>
        <w:fldChar w:fldCharType="end"/>
      </w:r>
    </w:p>
    <w:p>
      <w:pPr>
        <w:pStyle w:val="30"/>
        <w:tabs>
          <w:tab w:val="right" w:leader="dot" w:pos="8959"/>
          <w:tab w:val="clear" w:pos="960"/>
          <w:tab w:val="clear" w:pos="8949"/>
        </w:tabs>
      </w:pPr>
      <w:r>
        <w:rPr>
          <w:rFonts w:hint="eastAsia"/>
        </w:rPr>
        <w:t>3.5 脉动阵列设计</w:t>
      </w:r>
      <w:r>
        <w:tab/>
      </w:r>
      <w:r>
        <w:fldChar w:fldCharType="begin"/>
      </w:r>
      <w:r>
        <w:instrText xml:space="preserve"> PAGEREF _Toc28629 \h </w:instrText>
      </w:r>
      <w:r>
        <w:fldChar w:fldCharType="separate"/>
      </w:r>
      <w:r>
        <w:t>13</w:t>
      </w:r>
      <w:r>
        <w:fldChar w:fldCharType="end"/>
      </w:r>
    </w:p>
    <w:p>
      <w:pPr>
        <w:pStyle w:val="30"/>
        <w:tabs>
          <w:tab w:val="right" w:leader="dot" w:pos="8959"/>
          <w:tab w:val="clear" w:pos="960"/>
          <w:tab w:val="clear" w:pos="894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pPr>
        <w:pStyle w:val="30"/>
        <w:tabs>
          <w:tab w:val="right" w:leader="dot" w:pos="8959"/>
          <w:tab w:val="clear" w:pos="960"/>
          <w:tab w:val="clear" w:pos="8949"/>
        </w:tabs>
      </w:pPr>
      <w:r>
        <w:rPr>
          <w:rFonts w:hint="eastAsia"/>
        </w:rPr>
        <w:t>3.7 本章小结</w:t>
      </w:r>
      <w:r>
        <w:tab/>
      </w:r>
      <w:r>
        <w:fldChar w:fldCharType="begin"/>
      </w:r>
      <w:r>
        <w:instrText xml:space="preserve"> PAGEREF _Toc13992 \h </w:instrText>
      </w:r>
      <w:r>
        <w:fldChar w:fldCharType="separate"/>
      </w:r>
      <w:r>
        <w:t>14</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_Toc26353 \h </w:instrText>
      </w:r>
      <w:r>
        <w:fldChar w:fldCharType="separate"/>
      </w:r>
      <w:r>
        <w:t>15</w:t>
      </w:r>
      <w:r>
        <w:fldChar w:fldCharType="end"/>
      </w:r>
    </w:p>
    <w:p>
      <w:pPr>
        <w:pStyle w:val="30"/>
        <w:tabs>
          <w:tab w:val="right" w:leader="dot" w:pos="8959"/>
          <w:tab w:val="clear" w:pos="960"/>
          <w:tab w:val="clear" w:pos="894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pPr>
        <w:pStyle w:val="30"/>
        <w:tabs>
          <w:tab w:val="right" w:leader="dot" w:pos="8959"/>
          <w:tab w:val="clear" w:pos="960"/>
          <w:tab w:val="clear" w:pos="894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pPr>
        <w:pStyle w:val="30"/>
        <w:tabs>
          <w:tab w:val="right" w:leader="dot" w:pos="8959"/>
          <w:tab w:val="clear" w:pos="960"/>
          <w:tab w:val="clear" w:pos="8949"/>
        </w:tabs>
      </w:pPr>
      <w:r>
        <w:rPr>
          <w:rFonts w:hint="eastAsia"/>
        </w:rPr>
        <w:t>4.4 系统硬件架构设计</w:t>
      </w:r>
      <w:r>
        <w:tab/>
      </w:r>
      <w:r>
        <w:fldChar w:fldCharType="begin"/>
      </w:r>
      <w:r>
        <w:instrText xml:space="preserve"> PAGEREF _Toc24719 \h </w:instrText>
      </w:r>
      <w:r>
        <w:fldChar w:fldCharType="separate"/>
      </w:r>
      <w:r>
        <w:t>15</w:t>
      </w:r>
      <w:r>
        <w:fldChar w:fldCharType="end"/>
      </w:r>
    </w:p>
    <w:p>
      <w:pPr>
        <w:pStyle w:val="30"/>
        <w:tabs>
          <w:tab w:val="right" w:leader="dot" w:pos="8959"/>
          <w:tab w:val="clear" w:pos="960"/>
          <w:tab w:val="clear" w:pos="8949"/>
        </w:tabs>
      </w:pPr>
      <w:r>
        <w:rPr>
          <w:rFonts w:hint="eastAsia"/>
        </w:rPr>
        <w:t>4.5 系统软件架构设计</w:t>
      </w:r>
      <w:r>
        <w:tab/>
      </w:r>
      <w:r>
        <w:fldChar w:fldCharType="begin"/>
      </w:r>
      <w:r>
        <w:instrText xml:space="preserve"> PAGEREF _Toc16302 \h </w:instrText>
      </w:r>
      <w:r>
        <w:fldChar w:fldCharType="separate"/>
      </w:r>
      <w:r>
        <w:t>15</w:t>
      </w:r>
      <w:r>
        <w:fldChar w:fldCharType="end"/>
      </w:r>
    </w:p>
    <w:p>
      <w:pPr>
        <w:pStyle w:val="30"/>
        <w:tabs>
          <w:tab w:val="right" w:leader="dot" w:pos="8959"/>
          <w:tab w:val="clear" w:pos="960"/>
          <w:tab w:val="clear" w:pos="8949"/>
        </w:tabs>
      </w:pPr>
      <w:r>
        <w:rPr>
          <w:rFonts w:hint="eastAsia"/>
        </w:rPr>
        <w:t>4.6 本章小结</w:t>
      </w:r>
      <w:r>
        <w:tab/>
      </w:r>
      <w:r>
        <w:fldChar w:fldCharType="begin"/>
      </w:r>
      <w:r>
        <w:instrText xml:space="preserve"> PAGEREF _Toc30524 \h </w:instrText>
      </w:r>
      <w:r>
        <w:fldChar w:fldCharType="separate"/>
      </w:r>
      <w:r>
        <w:t>15</w:t>
      </w:r>
      <w:r>
        <w:fldChar w:fldCharType="end"/>
      </w:r>
    </w:p>
    <w:p>
      <w:pPr>
        <w:pStyle w:val="26"/>
        <w:tabs>
          <w:tab w:val="right" w:leader="dot" w:pos="8959"/>
          <w:tab w:val="clear" w:pos="480"/>
          <w:tab w:val="clear" w:pos="8949"/>
        </w:tabs>
      </w:pPr>
      <w:r>
        <w:rPr>
          <w:rFonts w:hint="eastAsia"/>
        </w:rPr>
        <w:t>5 仿真与测试</w:t>
      </w:r>
      <w:r>
        <w:tab/>
      </w:r>
      <w:r>
        <w:fldChar w:fldCharType="begin"/>
      </w:r>
      <w:r>
        <w:instrText xml:space="preserve"> PAGEREF _Toc3779 \h </w:instrText>
      </w:r>
      <w:r>
        <w:fldChar w:fldCharType="separate"/>
      </w:r>
      <w:r>
        <w:t>16</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_Toc5836 \h </w:instrText>
      </w:r>
      <w:r>
        <w:fldChar w:fldCharType="separate"/>
      </w:r>
      <w:r>
        <w:t>16</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_Toc14149 \h </w:instrText>
      </w:r>
      <w:r>
        <w:fldChar w:fldCharType="separate"/>
      </w:r>
      <w:r>
        <w:t>16</w:t>
      </w:r>
      <w:r>
        <w:fldChar w:fldCharType="end"/>
      </w:r>
    </w:p>
    <w:p>
      <w:pPr>
        <w:pStyle w:val="30"/>
        <w:tabs>
          <w:tab w:val="right" w:leader="dot" w:pos="8959"/>
          <w:tab w:val="clear" w:pos="960"/>
          <w:tab w:val="clear" w:pos="8949"/>
        </w:tabs>
      </w:pPr>
      <w:r>
        <w:rPr>
          <w:rFonts w:hint="eastAsia"/>
        </w:rPr>
        <w:t>5.3 资源评估</w:t>
      </w:r>
      <w:r>
        <w:tab/>
      </w:r>
      <w:r>
        <w:fldChar w:fldCharType="begin"/>
      </w:r>
      <w:r>
        <w:instrText xml:space="preserve"> PAGEREF _Toc32460 \h </w:instrText>
      </w:r>
      <w:r>
        <w:fldChar w:fldCharType="separate"/>
      </w:r>
      <w:r>
        <w:t>16</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_Toc30035 \h </w:instrText>
      </w:r>
      <w:r>
        <w:fldChar w:fldCharType="separate"/>
      </w:r>
      <w:r>
        <w:t>16</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pPr>
        <w:pStyle w:val="26"/>
        <w:tabs>
          <w:tab w:val="right" w:leader="dot" w:pos="8959"/>
          <w:tab w:val="clear" w:pos="480"/>
          <w:tab w:val="clear" w:pos="8949"/>
        </w:tabs>
      </w:pPr>
      <w:r>
        <w:t>致  谢</w:t>
      </w:r>
      <w:r>
        <w:tab/>
      </w:r>
      <w:r>
        <w:fldChar w:fldCharType="begin"/>
      </w:r>
      <w:r>
        <w:instrText xml:space="preserve"> PAGEREF _Toc2542 \h </w:instrText>
      </w:r>
      <w:r>
        <w:fldChar w:fldCharType="separate"/>
      </w:r>
      <w:r>
        <w:t>18</w:t>
      </w:r>
      <w:r>
        <w:fldChar w:fldCharType="end"/>
      </w:r>
    </w:p>
    <w:p>
      <w:pPr>
        <w:pStyle w:val="26"/>
        <w:tabs>
          <w:tab w:val="right" w:leader="dot" w:pos="8959"/>
          <w:tab w:val="clear" w:pos="480"/>
          <w:tab w:val="clear" w:pos="8949"/>
        </w:tabs>
      </w:pPr>
      <w:r>
        <w:t>参考文献</w:t>
      </w:r>
      <w:r>
        <w:tab/>
      </w:r>
      <w:r>
        <w:fldChar w:fldCharType="begin"/>
      </w:r>
      <w:r>
        <w:instrText xml:space="preserve"> PAGEREF _Toc31928 \h </w:instrText>
      </w:r>
      <w:r>
        <w:fldChar w:fldCharType="separate"/>
      </w:r>
      <w:r>
        <w:t>19</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_Toc14086 \h </w:instrText>
      </w:r>
      <w:r>
        <w:fldChar w:fldCharType="separate"/>
      </w:r>
      <w:r>
        <w:t>21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80663914"/>
      <w:bookmarkStart w:id="99" w:name="_Toc46962951"/>
      <w:bookmarkStart w:id="100" w:name="_Toc57978732"/>
      <w:bookmarkStart w:id="101" w:name="_Toc57189222"/>
      <w:bookmarkStart w:id="102" w:name="_Toc229791433"/>
      <w:bookmarkStart w:id="103" w:name="_Toc444250083"/>
      <w:bookmarkStart w:id="104" w:name="_Toc379915053"/>
      <w:bookmarkStart w:id="105" w:name="_Toc377235969"/>
      <w:bookmarkStart w:id="106" w:name="_Toc650"/>
      <w:bookmarkStart w:id="107" w:name="_Toc89981297"/>
      <w:bookmarkStart w:id="108" w:name="_Toc437362302"/>
      <w:bookmarkStart w:id="109" w:name="_Toc229915034"/>
      <w:bookmarkStart w:id="110" w:name="_Toc437362261"/>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46962952"/>
      <w:bookmarkStart w:id="112" w:name="_Toc57189223"/>
      <w:bookmarkStart w:id="113" w:name="_Toc1633"/>
      <w:bookmarkStart w:id="114" w:name="_Toc377235970"/>
      <w:bookmarkStart w:id="115" w:name="_Toc437362303"/>
      <w:bookmarkStart w:id="116" w:name="_Toc229915035"/>
      <w:bookmarkStart w:id="117" w:name="_Toc229791434"/>
      <w:bookmarkStart w:id="118" w:name="_Toc379915054"/>
      <w:r>
        <w:t>研究背景与意义</w:t>
      </w:r>
      <w:bookmarkEnd w:id="111"/>
      <w:bookmarkEnd w:id="112"/>
      <w:bookmarkEnd w:id="113"/>
      <w:r>
        <w:commentReference w:id="0"/>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093720" cy="21272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107808" cy="2136929"/>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20"/>
        <w:rPr>
          <w:ins w:id="180" w:author="Xiaodong Zhang" w:date="2022-09-09T10:08:00Z"/>
          <w:rFonts w:ascii="微软雅黑" w:hAnsi="微软雅黑" w:eastAsia="微软雅黑" w:cs="微软雅黑"/>
          <w:color w:val="121212"/>
          <w:sz w:val="27"/>
          <w:szCs w:val="27"/>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面积效率、低时延，还需要低功耗和高吞吐量，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7"/>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7"/>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7"/>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而且商业风险性很大。而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9619"/>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7"/>
      </w:pPr>
      <w:r>
        <w:rPr>
          <w:rFonts w:hint="eastAsia"/>
        </w:rPr>
        <w:t xml:space="preserve">图 </w:t>
      </w:r>
      <w:r>
        <w:t>MeliusNet</w:t>
      </w:r>
      <w:r>
        <w:rPr>
          <w:rFonts w:hint="eastAsia"/>
        </w:rPr>
        <w:t>的t</w:t>
      </w:r>
      <w:r>
        <w:t>wo-block</w:t>
      </w:r>
      <w:r>
        <w:rPr>
          <w:rFonts w:hint="eastAsia"/>
        </w:rPr>
        <w:t>结构</w:t>
      </w:r>
    </w:p>
    <w:p>
      <w:pPr>
        <w:pStyle w:val="82"/>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1"/>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pPr>
      <w:r>
        <w:drawing>
          <wp:inline distT="0" distB="0" distL="0" distR="0">
            <wp:extent cx="4946650" cy="35623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379" cy="3567579"/>
                    </a:xfrm>
                    <a:prstGeom prst="rect">
                      <a:avLst/>
                    </a:prstGeom>
                    <a:noFill/>
                    <a:ln>
                      <a:noFill/>
                    </a:ln>
                  </pic:spPr>
                </pic:pic>
              </a:graphicData>
            </a:graphic>
          </wp:inline>
        </w:drawing>
      </w:r>
    </w:p>
    <w:p>
      <w:pPr>
        <w:pStyle w:val="51"/>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1"/>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pPr>
      <w:r>
        <w:drawing>
          <wp:inline distT="0" distB="0" distL="0" distR="0">
            <wp:extent cx="4660265" cy="3599815"/>
            <wp:effectExtent l="0" t="0" r="698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68512" cy="3605903"/>
                    </a:xfrm>
                    <a:prstGeom prst="rect">
                      <a:avLst/>
                    </a:prstGeom>
                    <a:noFill/>
                    <a:ln>
                      <a:noFill/>
                    </a:ln>
                  </pic:spPr>
                </pic:pic>
              </a:graphicData>
            </a:graphic>
          </wp:inline>
        </w:drawing>
      </w:r>
    </w:p>
    <w:p>
      <w:pPr>
        <w:pStyle w:val="51"/>
      </w:pPr>
      <w:r>
        <w:rPr>
          <w:rFonts w:hint="eastAsia"/>
        </w:rPr>
        <w:t>图 谷歌T</w:t>
      </w:r>
      <w:r>
        <w:t>OPv</w:t>
      </w:r>
      <w:r>
        <w:rPr>
          <w:rFonts w:hint="eastAsia"/>
        </w:rPr>
        <w:t>1结构框图</w:t>
      </w:r>
    </w:p>
    <w:p>
      <w:pPr>
        <w:ind w:firstLine="420"/>
      </w:pPr>
    </w:p>
    <w:p>
      <w:pPr>
        <w:ind w:firstLine="420"/>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1"/>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rPr>
        <w:t>，</w:t>
      </w:r>
      <w:r>
        <w:rPr>
          <w:rFonts w:hint="eastAsia"/>
          <w:color w:val="FF0000"/>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r>
        <w:drawing>
          <wp:inline distT="0" distB="0" distL="0" distR="0">
            <wp:extent cx="5688965" cy="2521585"/>
            <wp:effectExtent l="0" t="0" r="6985" b="12065"/>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88965" cy="2521585"/>
                    </a:xfrm>
                    <a:prstGeom prst="rect">
                      <a:avLst/>
                    </a:prstGeom>
                    <a:noFill/>
                    <a:ln>
                      <a:noFill/>
                    </a:ln>
                  </pic:spPr>
                </pic:pic>
              </a:graphicData>
            </a:graphic>
          </wp:inline>
        </w:drawing>
      </w:r>
    </w:p>
    <w:p>
      <w:pPr>
        <w:pStyle w:val="51"/>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7"/>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7"/>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7"/>
      </w:pPr>
      <w:r>
        <w:rPr>
          <w:rFonts w:hint="eastAsia"/>
        </w:rPr>
        <w:t xml:space="preserve">图 </w:t>
      </w:r>
      <w:r>
        <w:t>VTA</w:t>
      </w:r>
      <w:r>
        <w:rPr>
          <w:rFonts w:hint="eastAsia"/>
        </w:rPr>
        <w:t>架构</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7"/>
        <w:bidi w:val="0"/>
      </w:pPr>
      <w:r>
        <w:rPr>
          <w:rFonts w:hint="eastAsia"/>
        </w:rPr>
        <w:t xml:space="preserve">图 </w:t>
      </w:r>
      <w:r>
        <w:t>G</w:t>
      </w:r>
      <w:r>
        <w:rPr>
          <w:rFonts w:hint="eastAsia"/>
        </w:rPr>
        <w:t>e</w:t>
      </w:r>
      <w:r>
        <w:t>mmini</w:t>
      </w:r>
      <w:r>
        <w:rPr>
          <w:rFonts w:hint="eastAsia"/>
        </w:rPr>
        <w:t>整体架构</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17339"/>
      <w:r>
        <w:rPr>
          <w:rFonts w:hint="eastAsia"/>
        </w:rPr>
        <w:t>本文主要研究内容</w:t>
      </w:r>
      <w:bookmarkEnd w:id="120"/>
      <w:r>
        <w:commentReference w:id="5"/>
      </w:r>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rPr>
        <w:t>完成上述的协处理器设计后，我们将协处理器与主处理器进行集成，并提出了面向二值复数神经网络的加速器的系统硬件整体架构，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840"/>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2"/>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2"/>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2"/>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2"/>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2"/>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2"/>
        <w:numPr>
          <w:ilvl w:val="0"/>
          <w:numId w:val="5"/>
        </w:numPr>
        <w:ind w:firstLineChars="0"/>
      </w:pPr>
      <w:r>
        <w:rPr>
          <w:rFonts w:hint="eastAsia"/>
        </w:rPr>
        <w:t>总结与展望</w:t>
      </w:r>
    </w:p>
    <w:p>
      <w:pPr>
        <w:pStyle w:val="2"/>
        <w:ind w:left="576" w:hanging="576"/>
        <w:rPr>
          <w:b w:val="0"/>
        </w:rPr>
      </w:pPr>
      <w:bookmarkStart w:id="125" w:name="_Toc3791"/>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9125"/>
      <w:bookmarkStart w:id="127" w:name="_Toc46962957"/>
      <w:bookmarkStart w:id="128" w:name="_Toc57189228"/>
      <w:r>
        <w:t>引言</w:t>
      </w:r>
      <w:bookmarkEnd w:id="126"/>
      <w:bookmarkEnd w:id="127"/>
      <w:bookmarkEnd w:id="128"/>
    </w:p>
    <w:p>
      <w:pPr>
        <w:bidi w:val="0"/>
        <w:ind w:firstLine="480" w:firstLineChars="0"/>
        <w:rPr>
          <w:rFonts w:hint="default" w:eastAsia="宋体"/>
          <w:lang w:val="en-US" w:eastAsia="zh-CN"/>
        </w:rPr>
      </w:pPr>
      <w:r>
        <w:rPr>
          <w:rFonts w:hint="eastAsia"/>
          <w:lang w:val="en-US" w:eastAsia="zh-CN"/>
        </w:rPr>
        <w:t>本章分别对卷积神经网络的概念及硬件加速原理、BCNN算法及其计算原理、Zero_DCE++算法原理进行分析介绍，为后续的面向BNN算法的专用硬件加速器设计工作奠定理论基础和设计依据。在BCNN算法概述中，我们基于FINN</w:t>
      </w:r>
      <w:r>
        <w:rPr>
          <w:rFonts w:hint="eastAsia"/>
          <w:vertAlign w:val="superscript"/>
          <w:lang w:val="en-US" w:eastAsia="zh-CN"/>
        </w:rPr>
        <w:t>[45]</w:t>
      </w:r>
      <w:r>
        <w:rPr>
          <w:rFonts w:hint="eastAsia"/>
          <w:lang w:val="en-US" w:eastAsia="zh-CN"/>
        </w:rPr>
        <w:t>提出一种新的方法用于替代BCNN算法的复数batch normalization和二值化操作，不仅极大的简化了硬件设计还节省了大量的计算资源。</w:t>
      </w:r>
    </w:p>
    <w:p>
      <w:pPr>
        <w:pStyle w:val="3"/>
      </w:pPr>
      <w:bookmarkStart w:id="129" w:name="_Toc15636"/>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首次提出，但是受限于硬件算力的不足和神经网络无法实现稳定训练等问题，直至2012年之后才逐步推广。本小节将分别分析介绍CNN的算法原理及其硬件加速原理。</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7"/>
        <w:bidi w:val="0"/>
        <w:rPr>
          <w:rFonts w:hint="default"/>
          <w:lang w:val="en-US" w:eastAsia="zh-CN"/>
        </w:rPr>
      </w:pPr>
      <w:r>
        <w:rPr>
          <w:rFonts w:hint="eastAsia"/>
          <w:lang w:val="en-US" w:eastAsia="zh-CN"/>
        </w:rPr>
        <w:t>图 LeNet5网络结构</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7"/>
        <w:bidi w:val="0"/>
        <w:rPr>
          <w:rFonts w:hint="default"/>
          <w:lang w:val="en-US" w:eastAsia="zh-CN"/>
        </w:rPr>
      </w:pPr>
      <w:r>
        <w:rPr>
          <w:rFonts w:hint="eastAsia"/>
          <w:lang w:val="en-US" w:eastAsia="zh-CN"/>
        </w:rPr>
        <w:t>图 卷积计算示意图</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0"/>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5"/>
                    <a:stretch>
                      <a:fillRect/>
                    </a:stretch>
                  </pic:blipFill>
                  <pic:spPr>
                    <a:xfrm>
                      <a:off x="0" y="0"/>
                      <a:ext cx="3238500" cy="3171825"/>
                    </a:xfrm>
                    <a:prstGeom prst="rect">
                      <a:avLst/>
                    </a:prstGeom>
                    <a:noFill/>
                    <a:ln>
                      <a:noFill/>
                    </a:ln>
                  </pic:spPr>
                </pic:pic>
              </a:graphicData>
            </a:graphic>
          </wp:inline>
        </w:drawing>
      </w:r>
    </w:p>
    <w:p>
      <w:pPr>
        <w:pStyle w:val="87"/>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0"/>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6"/>
                    <a:stretch>
                      <a:fillRect/>
                    </a:stretch>
                  </pic:blipFill>
                  <pic:spPr>
                    <a:xfrm>
                      <a:off x="0" y="0"/>
                      <a:ext cx="4341495" cy="3601085"/>
                    </a:xfrm>
                    <a:prstGeom prst="rect">
                      <a:avLst/>
                    </a:prstGeom>
                  </pic:spPr>
                </pic:pic>
              </a:graphicData>
            </a:graphic>
          </wp:inline>
        </w:drawing>
      </w:r>
    </w:p>
    <w:p>
      <w:pPr>
        <w:pStyle w:val="87"/>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7"/>
                    <a:stretch>
                      <a:fillRect/>
                    </a:stretch>
                  </pic:blipFill>
                  <pic:spPr>
                    <a:xfrm>
                      <a:off x="0" y="0"/>
                      <a:ext cx="4341495" cy="3594735"/>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8"/>
                    <a:stretch>
                      <a:fillRect/>
                    </a:stretch>
                  </pic:blipFill>
                  <pic:spPr>
                    <a:xfrm>
                      <a:off x="0" y="0"/>
                      <a:ext cx="4318635" cy="3583940"/>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9"/>
                    <a:stretch>
                      <a:fillRect/>
                    </a:stretch>
                  </pic:blipFill>
                  <pic:spPr>
                    <a:xfrm>
                      <a:off x="0" y="0"/>
                      <a:ext cx="4265930" cy="3738245"/>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11873"/>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0"/>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1" o:title=""/>
            <o:lock v:ext="edit" aspectratio="t"/>
            <w10:wrap type="none"/>
            <w10:anchorlock/>
          </v:shape>
          <o:OLEObject Type="Embed" ProgID="Equation.KSEE3" ShapeID="_x0000_i1025" DrawAspect="Content" ObjectID="_1468075725" r:id="rId50">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0"/>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3" o:title=""/>
            <o:lock v:ext="edit" aspectratio="t"/>
            <w10:wrap type="none"/>
            <w10:anchorlock/>
          </v:shape>
          <o:OLEObject Type="Embed" ProgID="Equation.KSEE3" ShapeID="_x0000_i1026" DrawAspect="Content" ObjectID="_1468075726" r:id="rId52">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4"/>
                    <a:stretch>
                      <a:fillRect/>
                    </a:stretch>
                  </pic:blipFill>
                  <pic:spPr>
                    <a:xfrm>
                      <a:off x="0" y="0"/>
                      <a:ext cx="2466975" cy="1884045"/>
                    </a:xfrm>
                    <a:prstGeom prst="rect">
                      <a:avLst/>
                    </a:prstGeom>
                    <a:noFill/>
                    <a:ln>
                      <a:noFill/>
                    </a:ln>
                  </pic:spPr>
                </pic:pic>
              </a:graphicData>
            </a:graphic>
          </wp:inline>
        </w:drawing>
      </w:r>
    </w:p>
    <w:p>
      <w:pPr>
        <w:pStyle w:val="87"/>
        <w:bidi w:val="0"/>
        <w:rPr>
          <w:rFonts w:hint="eastAsia"/>
          <w:lang w:val="en-US" w:eastAsia="zh-CN"/>
        </w:rPr>
      </w:pPr>
      <w:r>
        <w:rPr>
          <w:rFonts w:hint="eastAsia"/>
          <w:lang w:val="en-US" w:eastAsia="zh-CN"/>
        </w:rPr>
        <w:t>图 BCNN算法中的象限二值化</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0"/>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0"/>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0"/>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6" o:title=""/>
            <o:lock v:ext="edit" aspectratio="t"/>
            <w10:wrap type="none"/>
            <w10:anchorlock/>
          </v:shape>
          <o:OLEObject Type="Embed" ProgID="Equation.KSEE3" ShapeID="_x0000_i1027" DrawAspect="Content" ObjectID="_1468075727" r:id="rId55">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0"/>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0"/>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m:rPr/>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I(z) and </m:t>
          </m:r>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m:rPr/>
        <w:rPr>
          <w:rFonts w:hint="eastAsia"/>
          <w:lang w:val="en-US" w:eastAsia="zh-CN"/>
        </w:rPr>
      </w:pPr>
      <w:r>
        <m:rPr/>
        <w:rPr>
          <w:rFonts w:hint="default"/>
          <w:lang w:val="en-US" w:eastAsia="zh-CN"/>
        </w:rPr>
        <w:t>因此，我们可以将输入复信号的实部和虚部分别归一化为均值为零且方差为 1/2 的正态分布</w:t>
      </w:r>
      <w:r>
        <m:rPr/>
        <w:rPr>
          <w:rFonts w:hint="eastAsia"/>
          <w:lang w:val="en-US" w:eastAsia="zh-CN"/>
        </w:rPr>
        <w:t>,如下公式2-11所示:</w:t>
      </w:r>
    </w:p>
    <w:p>
      <w:pPr>
        <w:pStyle w:val="100"/>
        <w:bidi w:val="0"/>
        <w:ind w:left="0" w:leftChars="0" w:firstLine="0" w:firstLineChars="0"/>
        <w:jc w:val="both"/>
        <m:rPr/>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m:r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m:r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m:r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m:r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m:r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m:r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m:rPr/>
        <w:rPr>
          <w:rFonts w:hint="eastAsia" w:hAnsi="Cambria Math"/>
          <w:i w:val="0"/>
          <w:lang w:val="en-US" w:eastAsia="zh-CN"/>
        </w:rPr>
        <w:tab/>
        <w:t>(2-11)</w:t>
      </w:r>
    </w:p>
    <w:p>
      <w:pPr>
        <w:bidi w:val="0"/>
        <m:rPr/>
        <w:rPr>
          <w:rFonts w:hint="default" w:eastAsia="宋体"/>
          <w:lang w:val="en-US" w:eastAsia="zh-CN"/>
        </w:rPr>
      </w:pPr>
      <w:r>
        <m:rPr/>
        <w:rPr>
          <w:rFonts w:hint="eastAsia"/>
          <w:lang w:val="en-US" w:eastAsia="zh-CN"/>
        </w:rPr>
        <w:t>且增益</w:t>
      </w:r>
      <w:r>
        <m:rPr/>
        <w:rPr>
          <w:rFonts w:hint="default"/>
          <w:lang w:val="en-US" w:eastAsia="zh-CN"/>
        </w:rPr>
        <w:t>参数和</w:t>
      </w:r>
      <w:r>
        <m:rPr/>
        <w:rPr>
          <w:rFonts w:hint="eastAsia"/>
          <w:lang w:val="en-US" w:eastAsia="zh-CN"/>
        </w:rPr>
        <w:t>偏置</w:t>
      </w:r>
      <w:r>
        <m:rPr/>
        <w:rPr>
          <w:rFonts w:hint="default"/>
          <w:lang w:val="en-US" w:eastAsia="zh-CN"/>
        </w:rPr>
        <w:t>参数是可学习的复数值，</w:t>
      </w:r>
      <w:r>
        <m:rPr/>
        <w:rPr>
          <w:rFonts w:hint="eastAsia"/>
          <w:lang w:val="en-US" w:eastAsia="zh-CN"/>
        </w:rPr>
        <w:t>所以复数高斯batch normalization</w:t>
      </w:r>
      <w:r>
        <m:rPr/>
        <w:rPr>
          <w:rFonts w:hint="default"/>
          <w:lang w:val="en-US" w:eastAsia="zh-CN"/>
        </w:rPr>
        <w:t>如下</w:t>
      </w:r>
      <w:r>
        <m:rPr/>
        <w:rPr>
          <w:rFonts w:hint="eastAsia"/>
          <w:lang w:val="en-US" w:eastAsia="zh-CN"/>
        </w:rPr>
        <w:t>公式2-12所示：其中增益参数</w:t>
      </w:r>
      <w:r>
        <w:rPr>
          <w:rFonts w:hint="eastAsia"/>
          <w:lang w:val="en-US" w:eastAsia="zh-CN"/>
        </w:rPr>
        <w:t>γ</w:t>
      </w:r>
      <w:r>
        <m:rPr/>
        <w:rPr>
          <w:rFonts w:hint="eastAsia"/>
          <w:lang w:val="en-US" w:eastAsia="zh-CN"/>
        </w:rPr>
        <w:t>和偏置参数</w:t>
      </w:r>
      <w:r>
        <w:rPr>
          <w:rFonts w:hint="eastAsia"/>
          <w:lang w:val="en-US" w:eastAsia="zh-CN"/>
        </w:rPr>
        <w:t>β</w:t>
      </w:r>
      <w:r>
        <m:rPr/>
        <w:rPr>
          <w:rFonts w:hint="eastAsia"/>
          <w:lang w:val="en-US" w:eastAsia="zh-CN"/>
        </w:rPr>
        <w:t>都是在训练中学习得来的，</w:t>
      </w:r>
      <w:r>
        <w:rPr>
          <w:rFonts w:hint="eastAsia"/>
          <w:lang w:val="en-US" w:eastAsia="zh-CN"/>
        </w:rPr>
        <w:t>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m:rPr/>
              <w:rPr>
                <w:rFonts w:hint="default" w:ascii="Cambria Math" w:hAnsi="Cambria Math"/>
                <w:i/>
                <w:lang w:val="en-US" w:eastAsia="zh-CN"/>
              </w:rPr>
            </m:ctrlPr>
          </m:fPr>
          <m:num>
            <m:r>
              <m:rPr/>
              <w:rPr>
                <w:rFonts w:hint="default" w:ascii="Cambria Math" w:hAnsi="Cambria Math"/>
                <w:lang w:val="en-US" w:eastAsia="zh-CN"/>
              </w:rPr>
              <m:t>1</m:t>
            </m:r>
            <m:ctrlPr>
              <m:r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m:rPr/>
              <w:rPr>
                <w:rFonts w:hint="default" w:ascii="Cambria Math" w:hAnsi="Cambria Math"/>
                <w:i/>
                <w:lang w:val="en-US" w:eastAsia="zh-CN"/>
              </w:rPr>
            </m:ctrlPr>
          </m:den>
        </m:f>
      </m:oMath>
      <w:r>
        <m:rPr/>
        <w:rPr>
          <w:rFonts w:hint="eastAsia" w:hAnsi="Cambria Math"/>
          <w:i w:val="0"/>
          <w:lang w:val="en-US" w:eastAsia="zh-CN"/>
        </w:rPr>
        <w:t>，</w:t>
      </w:r>
      <w:r>
        <w:rPr>
          <w:rFonts w:hint="eastAsia"/>
          <w:lang w:val="en-US" w:eastAsia="zh-CN"/>
        </w:rPr>
        <w:t>β被初始化为0+i0。</w:t>
      </w:r>
    </w:p>
    <w:p>
      <w:pPr>
        <w:pStyle w:val="100"/>
        <w:bidi w:val="0"/>
        <w:ind w:left="0" w:leftChars="0" w:firstLine="0" w:firstLineChars="0"/>
        <w:jc w:val="both"/>
        <m:rPr/>
        <w:rPr>
          <w:rFonts w:hint="eastAsia"/>
          <w:lang w:val="en-US" w:eastAsia="zh-CN"/>
        </w:rPr>
      </w:pPr>
      <w:r>
        <m:rPr/>
        <w:rPr>
          <w:rFonts w:hint="eastAsia"/>
          <w:lang w:val="en-US" w:eastAsia="zh-CN"/>
        </w:rPr>
        <w:tab/>
      </w:r>
      <w:r>
        <m:rPr/>
        <w:rPr>
          <w:rFonts w:hint="default"/>
          <w:position w:val="-30"/>
          <w:lang w:val="en-US" w:eastAsia="zh-CN"/>
        </w:rPr>
        <w:object>
          <v:shape id="_x0000_i1028" o:spt="75" type="#_x0000_t75" style="height:36pt;width:281pt;" o:ole="t" filled="f" o:preferrelative="t" stroked="f" coordsize="21600,21600">
            <v:fill on="f" focussize="0,0"/>
            <v:stroke on="f"/>
            <v:imagedata r:id="rId58" o:title=""/>
            <o:lock v:ext="edit" aspectratio="t"/>
            <w10:wrap type="none"/>
            <w10:anchorlock/>
          </v:shape>
          <o:OLEObject Type="Embed" ProgID="Equation.KSEE3" ShapeID="_x0000_i1028" DrawAspect="Content" ObjectID="_1468075728" r:id="rId57">
            <o:LockedField>false</o:LockedField>
          </o:OLEObject>
        </w:object>
      </w:r>
      <w:r>
        <m:rPr/>
        <w:rPr>
          <w:rFonts w:hint="eastAsia"/>
          <w:lang w:val="en-US" w:eastAsia="zh-CN"/>
        </w:rPr>
        <w:tab/>
        <w:t>（2-12）</w:t>
      </w:r>
    </w:p>
    <w:p>
      <w:pPr>
        <w:ind w:firstLine="480" w:firstLineChars="0"/>
        <m:rPr/>
        <w:rPr>
          <w:rFonts w:hint="default"/>
          <w:lang w:val="en-US" w:eastAsia="zh-CN"/>
        </w:rPr>
      </w:pPr>
      <w:r>
        <m:rPr/>
        <w:rPr>
          <w:rFonts w:hint="default"/>
          <w:lang w:val="en-US" w:eastAsia="zh-CN"/>
        </w:rPr>
        <w:t>与公式</w:t>
      </w:r>
      <w:r>
        <m:rPr/>
        <w:rPr>
          <w:rFonts w:hint="eastAsia"/>
          <w:lang w:val="en-US" w:eastAsia="zh-CN"/>
        </w:rPr>
        <w:t>2-10</w:t>
      </w:r>
      <w:r>
        <m:rPr/>
        <w:rPr>
          <w:rFonts w:hint="default"/>
          <w:lang w:val="en-US" w:eastAsia="zh-CN"/>
        </w:rPr>
        <w:t xml:space="preserve"> 相比，</w:t>
      </w:r>
      <w:r>
        <m:rPr/>
        <w:rPr>
          <w:rFonts w:hint="eastAsia"/>
          <w:lang w:val="en-US" w:eastAsia="zh-CN"/>
        </w:rPr>
        <w:t>CGBN</w:t>
      </w:r>
      <w:r>
        <m:rPr/>
        <w:rPr>
          <w:rFonts w:hint="default"/>
          <w:lang w:val="en-US" w:eastAsia="zh-CN"/>
        </w:rPr>
        <w:t>通过避免计算协方差矩阵的逆平方根，显着降低了计算复杂度。并且</w:t>
      </w:r>
      <w:r>
        <m:rPr/>
        <w:rPr>
          <w:rFonts w:hint="eastAsia"/>
          <w:lang w:val="en-US" w:eastAsia="zh-CN"/>
        </w:rPr>
        <w:t>实验数据表明，使用</w:t>
      </w:r>
      <w:r>
        <w:rPr>
          <w:rFonts w:hint="eastAsia"/>
          <w:lang w:val="en-US" w:eastAsia="zh-CN"/>
        </w:rPr>
        <w:t>CGBN可以获得</w:t>
      </w:r>
      <w:r>
        <w:rPr>
          <w:rFonts w:hint="default"/>
          <w:lang w:val="en-US" w:eastAsia="zh-CN"/>
        </w:rPr>
        <w:t>更快的收敛速度</w:t>
      </w:r>
      <w:r>
        <w:rPr>
          <w:rFonts w:hint="eastAsia"/>
          <w:vertAlign w:val="superscript"/>
          <w:lang w:val="en-US" w:eastAsia="zh-CN"/>
        </w:rPr>
        <w:t>[15]</w:t>
      </w:r>
      <w:r>
        <m:rPr/>
        <w:rPr>
          <w:rFonts w:hint="default"/>
          <w:lang w:val="en-US" w:eastAsia="zh-CN"/>
        </w:rPr>
        <w:t>。</w:t>
      </w:r>
    </w:p>
    <w:p>
      <w:pPr>
        <w:pStyle w:val="4"/>
      </w:pPr>
      <w:r>
        <w:rPr>
          <w:rFonts w:hint="eastAsia"/>
          <w:lang w:val="en-US" w:eastAsia="zh-CN"/>
        </w:rPr>
        <w:t>BCNN结构</w:t>
      </w:r>
    </w:p>
    <w:p>
      <w:pPr>
        <w:rPr>
          <w:rFonts w:hint="eastAsia"/>
          <w:lang w:val="en-US" w:eastAsia="zh-CN"/>
        </w:rPr>
      </w:pPr>
      <w:r>
        <w:rPr>
          <w:rFonts w:hint="eastAsia"/>
          <w:lang w:val="en-US" w:eastAsia="zh-CN"/>
        </w:rPr>
        <w:t xml:space="preserve"> </w:t>
      </w:r>
      <w:r>
        <w:rPr>
          <w:rFonts w:hint="eastAsia"/>
          <w:lang w:val="en-US" w:eastAsia="zh-CN"/>
        </w:rPr>
        <w:tab/>
        <w:t>下图对比了BCNN的原始的CNN的网络结构，其中左图表示原始的CNN的网络结构，由卷积层、偏置层、非线性激活函数层和池化层按顺序组成；而BCNN的网络结构不同于原始的CNN的，如图 的右图所示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drawing>
          <wp:inline distT="0" distB="0" distL="114300" distR="114300">
            <wp:extent cx="1843405" cy="2240280"/>
            <wp:effectExtent l="0" t="0" r="4445" b="762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59"/>
                    <a:stretch>
                      <a:fillRect/>
                    </a:stretch>
                  </pic:blipFill>
                  <pic:spPr>
                    <a:xfrm>
                      <a:off x="0" y="0"/>
                      <a:ext cx="1843405" cy="2240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755" cy="2248535"/>
            <wp:effectExtent l="0" t="0" r="17145" b="1841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60"/>
                    <a:stretch>
                      <a:fillRect/>
                    </a:stretch>
                  </pic:blipFill>
                  <pic:spPr>
                    <a:xfrm>
                      <a:off x="0" y="0"/>
                      <a:ext cx="1849755" cy="2248535"/>
                    </a:xfrm>
                    <a:prstGeom prst="rect">
                      <a:avLst/>
                    </a:prstGeom>
                    <a:noFill/>
                    <a:ln>
                      <a:noFill/>
                    </a:ln>
                  </pic:spPr>
                </pic:pic>
              </a:graphicData>
            </a:graphic>
          </wp:inline>
        </w:drawing>
      </w:r>
    </w:p>
    <w:p>
      <w:pPr>
        <w:pStyle w:val="87"/>
        <w:bidi w:val="0"/>
        <w:rPr>
          <w:rFonts w:hint="eastAsia"/>
          <w:lang w:val="en-US" w:eastAsia="zh-CN"/>
        </w:rPr>
      </w:pPr>
      <w:r>
        <w:rPr>
          <w:rFonts w:hint="eastAsia"/>
          <w:lang w:val="en-US" w:eastAsia="zh-CN"/>
        </w:rPr>
        <w:t>图 BCNN与原始CNN网络结构对比</w:t>
      </w:r>
    </w:p>
    <w:p>
      <w:pPr>
        <w:pStyle w:val="87"/>
        <w:bidi w:val="0"/>
        <w:rPr>
          <w:rFonts w:hint="default"/>
          <w:lang w:val="en-US" w:eastAsia="zh-CN"/>
        </w:rPr>
      </w:pPr>
      <w:r>
        <w:rPr>
          <w:rFonts w:hint="eastAsia"/>
          <w:lang w:val="en-US" w:eastAsia="zh-CN"/>
        </w:rPr>
        <w:t>（左图为原始CNN的网络结构，右图为BCNN的网络结构）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pPr>
      <w:r>
        <w:drawing>
          <wp:inline distT="0" distB="0" distL="114300" distR="114300">
            <wp:extent cx="3481705" cy="1724025"/>
            <wp:effectExtent l="0" t="0" r="4445" b="952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61"/>
                    <a:stretch>
                      <a:fillRect/>
                    </a:stretch>
                  </pic:blipFill>
                  <pic:spPr>
                    <a:xfrm>
                      <a:off x="0" y="0"/>
                      <a:ext cx="3481705" cy="1724025"/>
                    </a:xfrm>
                    <a:prstGeom prst="rect">
                      <a:avLst/>
                    </a:prstGeom>
                    <a:noFill/>
                    <a:ln>
                      <a:noFill/>
                    </a:ln>
                  </pic:spPr>
                </pic:pic>
              </a:graphicData>
            </a:graphic>
          </wp:inline>
        </w:drawing>
      </w:r>
    </w:p>
    <w:p>
      <w:pPr>
        <w:pStyle w:val="87"/>
        <w:bidi w:val="0"/>
        <w:rPr>
          <w:rFonts w:hint="default"/>
          <w:lang w:val="en-US" w:eastAsia="zh-CN"/>
        </w:rPr>
      </w:pPr>
      <w:r>
        <w:rPr>
          <w:rFonts w:hint="eastAsia"/>
          <w:lang w:val="en-US" w:eastAsia="zh-CN"/>
        </w:rPr>
        <w:t>图 复数虚部生成层</w:t>
      </w:r>
    </w:p>
    <w:p>
      <w:pPr>
        <w:pStyle w:val="4"/>
      </w:pPr>
      <w:r>
        <w:rPr>
          <w:rFonts w:hint="eastAsia"/>
          <w:lang w:val="en-US" w:eastAsia="zh-CN"/>
        </w:rPr>
        <w:t>使用FINN的BCNN结构</w:t>
      </w:r>
    </w:p>
    <w:p/>
    <w:p>
      <w:bookmarkStart w:id="201" w:name="_GoBack"/>
      <w:bookmarkEnd w:id="201"/>
    </w:p>
    <w:p>
      <w:pPr>
        <w:pStyle w:val="3"/>
      </w:pPr>
      <w:bookmarkStart w:id="131" w:name="_Toc4449"/>
      <w:r>
        <w:rPr>
          <w:rFonts w:hint="eastAsia"/>
        </w:rPr>
        <w:t>Z</w:t>
      </w:r>
      <w:r>
        <w:t>ero_DCE++</w:t>
      </w:r>
      <w:r>
        <w:rPr>
          <w:rFonts w:hint="eastAsia"/>
        </w:rPr>
        <w:t>算法概述</w:t>
      </w:r>
      <w:bookmarkEnd w:id="131"/>
    </w:p>
    <w:p>
      <w:pPr>
        <w:pStyle w:val="4"/>
      </w:pPr>
    </w:p>
    <w:p>
      <w:pPr>
        <w:pStyle w:val="3"/>
      </w:pPr>
      <w:bookmarkStart w:id="132" w:name="_Toc13467"/>
      <w:r>
        <w:rPr>
          <w:rFonts w:hint="eastAsia"/>
        </w:rPr>
        <w:t>本章小结</w:t>
      </w:r>
      <w:bookmarkEnd w:id="132"/>
    </w:p>
    <w:p>
      <w:pPr>
        <w:ind w:firstLine="480" w:firstLineChars="200"/>
      </w:pPr>
      <w:r>
        <w:rPr>
          <w:rFonts w:hint="eastAsia"/>
        </w:rPr>
        <w:t>本章主要针对</w:t>
      </w:r>
    </w:p>
    <w:p>
      <w:pPr>
        <w:pStyle w:val="2"/>
        <w:ind w:left="578" w:hanging="578"/>
      </w:pPr>
      <w:bookmarkStart w:id="133" w:name="_Toc21360"/>
      <w:r>
        <w:rPr>
          <w:rFonts w:hint="eastAsia"/>
        </w:rPr>
        <w:t>面向B</w:t>
      </w:r>
      <w:r>
        <w:t>CNN</w:t>
      </w:r>
      <w:r>
        <w:rPr>
          <w:rFonts w:hint="eastAsia"/>
        </w:rPr>
        <w:t>算法的协处理器设计</w:t>
      </w:r>
      <w:bookmarkEnd w:id="133"/>
    </w:p>
    <w:p>
      <w:pPr>
        <w:pStyle w:val="3"/>
      </w:pPr>
      <w:bookmarkStart w:id="134" w:name="_Toc21975"/>
      <w:r>
        <w:rPr>
          <w:rFonts w:hint="eastAsia"/>
        </w:rPr>
        <w:t>引言</w:t>
      </w:r>
      <w:bookmarkEnd w:id="134"/>
    </w:p>
    <w:p>
      <w:pPr>
        <w:pStyle w:val="3"/>
      </w:pPr>
      <w:bookmarkStart w:id="135" w:name="_Toc2207"/>
      <w:r>
        <w:rPr>
          <w:rFonts w:hint="eastAsia"/>
        </w:rPr>
        <w:t>协处理器设计目标与架构</w:t>
      </w:r>
      <w:bookmarkEnd w:id="135"/>
    </w:p>
    <w:p>
      <w:pPr>
        <w:pStyle w:val="4"/>
      </w:pPr>
      <w:r>
        <w:rPr>
          <w:rFonts w:hint="eastAsia"/>
        </w:rPr>
        <w:t>设计目标</w:t>
      </w:r>
    </w:p>
    <w:p>
      <w:pPr>
        <w:pStyle w:val="4"/>
      </w:pPr>
      <w:r>
        <w:rPr>
          <w:rFonts w:hint="eastAsia"/>
        </w:rPr>
        <w:t>设计架构</w:t>
      </w:r>
    </w:p>
    <w:p>
      <w:pPr>
        <w:pStyle w:val="3"/>
      </w:pPr>
      <w:bookmarkStart w:id="136" w:name="_Toc32318"/>
      <w:r>
        <w:rPr>
          <w:rFonts w:hint="eastAsia"/>
        </w:rPr>
        <w:t>数据通路及其并行性设计</w:t>
      </w:r>
      <w:bookmarkEnd w:id="136"/>
    </w:p>
    <w:p>
      <w:pPr>
        <w:pStyle w:val="4"/>
      </w:pPr>
      <w:r>
        <w:rPr>
          <w:rFonts w:hint="eastAsia"/>
        </w:rPr>
        <w:t>数据通路设计</w:t>
      </w:r>
    </w:p>
    <w:p>
      <w:pPr>
        <w:pStyle w:val="4"/>
      </w:pPr>
      <w:r>
        <w:rPr>
          <w:rFonts w:hint="eastAsia"/>
        </w:rPr>
        <w:t>并行性设计</w:t>
      </w:r>
    </w:p>
    <w:p>
      <w:pPr>
        <w:pStyle w:val="3"/>
      </w:pPr>
      <w:bookmarkStart w:id="137" w:name="_Toc32689"/>
      <w:r>
        <w:rPr>
          <w:rFonts w:hint="eastAsia"/>
        </w:rPr>
        <w:t>内存设计及数据存储方式</w:t>
      </w:r>
      <w:bookmarkEnd w:id="137"/>
    </w:p>
    <w:p>
      <w:pPr>
        <w:pStyle w:val="4"/>
      </w:pPr>
      <w:r>
        <w:rPr>
          <w:rFonts w:hint="eastAsia"/>
        </w:rPr>
        <w:t>内存设计</w:t>
      </w:r>
    </w:p>
    <w:p>
      <w:pPr>
        <w:pStyle w:val="4"/>
      </w:pPr>
      <w:r>
        <w:rPr>
          <w:rFonts w:hint="eastAsia"/>
        </w:rPr>
        <w:t>数据存储方式</w:t>
      </w:r>
    </w:p>
    <w:p/>
    <w:p>
      <w:pPr>
        <w:pStyle w:val="3"/>
      </w:pPr>
      <w:bookmarkStart w:id="138" w:name="_Toc28629"/>
      <w:r>
        <w:rPr>
          <w:rFonts w:hint="eastAsia"/>
        </w:rPr>
        <w:t>脉动阵列设计</w:t>
      </w:r>
      <w:bookmarkEnd w:id="138"/>
    </w:p>
    <w:p>
      <w:pPr>
        <w:pStyle w:val="4"/>
      </w:pPr>
      <w:r>
        <w:t>Weight-stationary</w:t>
      </w:r>
      <w:r>
        <w:rPr>
          <w:rFonts w:hint="eastAsia"/>
        </w:rPr>
        <w:t>型脉动阵列</w:t>
      </w:r>
    </w:p>
    <w:p>
      <w:pPr>
        <w:jc w:val="center"/>
      </w:pPr>
    </w:p>
    <w:p>
      <w:pPr>
        <w:pStyle w:val="4"/>
      </w:pPr>
      <w:r>
        <w:rPr>
          <w:rFonts w:hint="eastAsia"/>
        </w:rPr>
        <w:t>复数卷积运算单元设计</w:t>
      </w:r>
    </w:p>
    <w:p>
      <w:pPr>
        <w:rPr>
          <w:sz w:val="21"/>
          <w:szCs w:val="21"/>
        </w:rPr>
      </w:pPr>
    </w:p>
    <w:p>
      <w:pPr>
        <w:pStyle w:val="3"/>
      </w:pPr>
      <w:bookmarkStart w:id="139" w:name="_Toc12186"/>
      <w:r>
        <w:rPr>
          <w:rFonts w:hint="eastAsia"/>
        </w:rPr>
        <w:t>B</w:t>
      </w:r>
      <w:r>
        <w:t>atch Normalization</w:t>
      </w:r>
      <w:r>
        <w:rPr>
          <w:rFonts w:hint="eastAsia"/>
        </w:rPr>
        <w:t>硬件设计</w:t>
      </w:r>
      <w:bookmarkEnd w:id="139"/>
    </w:p>
    <w:p/>
    <w:p/>
    <w:p>
      <w:pPr>
        <w:pStyle w:val="3"/>
      </w:pPr>
      <w:bookmarkStart w:id="140" w:name="_Toc13992"/>
      <w:r>
        <w:rPr>
          <w:rFonts w:hint="eastAsia"/>
        </w:rPr>
        <w:t>本章小结</w:t>
      </w:r>
      <w:bookmarkEnd w:id="140"/>
    </w:p>
    <w:p/>
    <w:p>
      <w:pPr>
        <w:ind w:firstLine="480" w:firstLineChars="200"/>
      </w:pPr>
    </w:p>
    <w:p>
      <w:pPr>
        <w:pStyle w:val="2"/>
        <w:ind w:left="578" w:hanging="578"/>
      </w:pPr>
      <w:bookmarkStart w:id="141" w:name="_Toc10647"/>
      <w:r>
        <w:rPr>
          <w:rFonts w:hint="eastAsia"/>
        </w:rPr>
        <w:t>B</w:t>
      </w:r>
      <w:r>
        <w:t>CNN</w:t>
      </w:r>
      <w:r>
        <w:rPr>
          <w:rFonts w:hint="eastAsia"/>
        </w:rPr>
        <w:t>专用加速器的系统设计</w:t>
      </w:r>
      <w:bookmarkEnd w:id="141"/>
    </w:p>
    <w:p>
      <w:pPr>
        <w:pStyle w:val="3"/>
      </w:pPr>
      <w:bookmarkStart w:id="142" w:name="_Toc26353"/>
      <w:r>
        <w:rPr>
          <w:rFonts w:hint="eastAsia"/>
        </w:rPr>
        <w:t>引言</w:t>
      </w:r>
      <w:bookmarkEnd w:id="142"/>
    </w:p>
    <w:p>
      <w:pPr>
        <w:pStyle w:val="3"/>
      </w:pPr>
      <w:bookmarkStart w:id="143" w:name="_Toc8483"/>
      <w:r>
        <w:rPr>
          <w:rFonts w:hint="eastAsia"/>
        </w:rPr>
        <w:t>R</w:t>
      </w:r>
      <w:r>
        <w:t>ISC-V</w:t>
      </w:r>
      <w:r>
        <w:rPr>
          <w:rFonts w:hint="eastAsia"/>
        </w:rPr>
        <w:t>处理器及其协处理器</w:t>
      </w:r>
      <w:bookmarkEnd w:id="143"/>
    </w:p>
    <w:p>
      <w:pPr>
        <w:ind w:left="480"/>
      </w:pPr>
    </w:p>
    <w:p>
      <w:pPr>
        <w:pStyle w:val="4"/>
      </w:pPr>
      <w:r>
        <w:rPr>
          <w:rFonts w:hint="eastAsia"/>
        </w:rPr>
        <w:t>开源处理器Ro</w:t>
      </w:r>
      <w:r>
        <w:t>cket</w:t>
      </w:r>
      <w:r>
        <w:rPr>
          <w:rFonts w:hint="eastAsia"/>
        </w:rPr>
        <w:t>概述</w:t>
      </w:r>
    </w:p>
    <w:p>
      <w:pPr>
        <w:rPr>
          <w:sz w:val="21"/>
          <w:szCs w:val="21"/>
        </w:rPr>
      </w:pPr>
    </w:p>
    <w:p>
      <w:pPr>
        <w:pStyle w:val="4"/>
      </w:pPr>
      <w:r>
        <w:rPr>
          <w:rFonts w:hint="eastAsia"/>
        </w:rPr>
        <w:t>协处理器Ge</w:t>
      </w:r>
      <w:r>
        <w:t>mmini</w:t>
      </w:r>
      <w:r>
        <w:rPr>
          <w:rFonts w:hint="eastAsia"/>
        </w:rPr>
        <w:t>概述</w:t>
      </w:r>
    </w:p>
    <w:p/>
    <w:p>
      <w:pPr>
        <w:pStyle w:val="3"/>
      </w:pPr>
      <w:bookmarkStart w:id="144" w:name="_Toc15804"/>
      <w:r>
        <w:rPr>
          <w:rFonts w:hint="eastAsia"/>
        </w:rPr>
        <w:t>指令集（I</w:t>
      </w:r>
      <w:r>
        <w:t>SA</w:t>
      </w:r>
      <w:r>
        <w:rPr>
          <w:rFonts w:hint="eastAsia"/>
        </w:rPr>
        <w:t>）设计</w:t>
      </w:r>
      <w:bookmarkEnd w:id="144"/>
    </w:p>
    <w:p>
      <w:pPr>
        <w:pStyle w:val="4"/>
      </w:pPr>
      <w:r>
        <w:rPr>
          <w:rFonts w:hint="eastAsia"/>
        </w:rPr>
        <w:t>数据移动指令</w:t>
      </w:r>
    </w:p>
    <w:p>
      <w:pPr>
        <w:pStyle w:val="4"/>
      </w:pPr>
      <w:r>
        <w:rPr>
          <w:rFonts w:hint="eastAsia"/>
        </w:rPr>
        <w:t>配置指令</w:t>
      </w:r>
    </w:p>
    <w:p>
      <w:pPr>
        <w:pStyle w:val="4"/>
      </w:pPr>
      <w:r>
        <w:rPr>
          <w:rFonts w:hint="eastAsia"/>
        </w:rPr>
        <w:t>配置指令</w:t>
      </w:r>
    </w:p>
    <w:p/>
    <w:p/>
    <w:p>
      <w:pPr>
        <w:pStyle w:val="3"/>
      </w:pPr>
      <w:bookmarkStart w:id="145" w:name="_Toc24719"/>
      <w:r>
        <w:rPr>
          <w:rFonts w:hint="eastAsia"/>
        </w:rPr>
        <w:t>系统硬件架构设计</w:t>
      </w:r>
      <w:bookmarkEnd w:id="145"/>
    </w:p>
    <w:p/>
    <w:p>
      <w:pPr>
        <w:pStyle w:val="3"/>
      </w:pPr>
      <w:bookmarkStart w:id="146" w:name="_Toc16302"/>
      <w:r>
        <w:rPr>
          <w:rFonts w:hint="eastAsia"/>
        </w:rPr>
        <w:t>系统软件架构设计</w:t>
      </w:r>
      <w:bookmarkEnd w:id="146"/>
    </w:p>
    <w:p>
      <w:pPr>
        <w:rPr>
          <w:sz w:val="21"/>
          <w:szCs w:val="21"/>
        </w:rPr>
      </w:pPr>
    </w:p>
    <w:p>
      <w:pPr>
        <w:pStyle w:val="3"/>
      </w:pPr>
      <w:bookmarkStart w:id="147" w:name="_Toc30524"/>
      <w:r>
        <w:rPr>
          <w:rFonts w:hint="eastAsia"/>
        </w:rPr>
        <w:t>本章小结</w:t>
      </w:r>
      <w:bookmarkEnd w:id="147"/>
    </w:p>
    <w:p>
      <w:pPr>
        <w:ind w:firstLine="480" w:firstLineChars="200"/>
      </w:pPr>
      <w:r>
        <w:rPr>
          <w:rFonts w:hint="eastAsia"/>
        </w:rPr>
        <w:t>本章</w:t>
      </w:r>
    </w:p>
    <w:p>
      <w:pPr>
        <w:pStyle w:val="2"/>
        <w:ind w:left="578" w:hanging="578"/>
        <w:rPr>
          <w:bCs/>
        </w:rPr>
      </w:pPr>
      <w:r>
        <w:rPr>
          <w:rFonts w:hint="eastAsia"/>
        </w:rPr>
        <w:t>仿真与性能评估</w:t>
      </w:r>
    </w:p>
    <w:p>
      <w:pPr>
        <w:pStyle w:val="3"/>
      </w:pPr>
      <w:bookmarkStart w:id="148" w:name="_Toc5836"/>
      <w:r>
        <w:rPr>
          <w:rFonts w:hint="eastAsia"/>
        </w:rPr>
        <w:t>引言</w:t>
      </w:r>
      <w:bookmarkEnd w:id="148"/>
    </w:p>
    <w:p>
      <w:pPr>
        <w:ind w:firstLine="420" w:firstLineChars="200"/>
        <w:rPr>
          <w:sz w:val="21"/>
          <w:szCs w:val="21"/>
        </w:rPr>
      </w:pPr>
    </w:p>
    <w:p>
      <w:pPr>
        <w:pStyle w:val="3"/>
      </w:pPr>
      <w:bookmarkStart w:id="149" w:name="_Toc14149"/>
      <w:r>
        <w:rPr>
          <w:rFonts w:hint="eastAsia"/>
        </w:rPr>
        <w:t>功能仿真</w:t>
      </w:r>
      <w:bookmarkEnd w:id="149"/>
    </w:p>
    <w:p>
      <w:pPr>
        <w:pStyle w:val="4"/>
      </w:pPr>
    </w:p>
    <w:p>
      <w:pPr>
        <w:pStyle w:val="3"/>
      </w:pPr>
      <w:bookmarkStart w:id="150" w:name="_Toc32460"/>
      <w:r>
        <w:rPr>
          <w:rFonts w:hint="eastAsia"/>
        </w:rPr>
        <w:t>性能评估</w:t>
      </w:r>
      <w:bookmarkEnd w:id="150"/>
    </w:p>
    <w:p/>
    <w:p>
      <w:pPr>
        <w:pStyle w:val="3"/>
      </w:pPr>
      <w:bookmarkStart w:id="151" w:name="_Toc30035"/>
      <w:r>
        <w:rPr>
          <w:rFonts w:hint="eastAsia"/>
        </w:rPr>
        <w:t>本章小结</w:t>
      </w:r>
      <w:bookmarkEnd w:id="151"/>
    </w:p>
    <w:p/>
    <w:p>
      <w:pPr>
        <w:pStyle w:val="2"/>
        <w:ind w:left="576" w:hanging="576"/>
        <w:rPr>
          <w:b w:val="0"/>
        </w:rPr>
      </w:pPr>
      <w:bookmarkStart w:id="152" w:name="_Toc4761"/>
      <w:bookmarkStart w:id="153" w:name="_Toc89981333"/>
      <w:bookmarkStart w:id="154" w:name="_Toc57189257"/>
      <w:bookmarkStart w:id="155" w:name="_Toc57978759"/>
      <w:r>
        <w:rPr>
          <w:b w:val="0"/>
        </w:rPr>
        <w:t>总结与展望</w:t>
      </w:r>
      <w:bookmarkEnd w:id="152"/>
      <w:bookmarkEnd w:id="153"/>
      <w:bookmarkEnd w:id="154"/>
      <w:bookmarkEnd w:id="155"/>
    </w:p>
    <w:p>
      <w:pPr>
        <w:pStyle w:val="3"/>
      </w:pPr>
      <w:bookmarkStart w:id="156" w:name="_Toc46962986"/>
      <w:bookmarkStart w:id="157" w:name="_Toc57189258"/>
      <w:bookmarkStart w:id="158" w:name="_Toc45060463"/>
      <w:bookmarkStart w:id="159" w:name="_Toc57978760"/>
      <w:bookmarkStart w:id="160" w:name="_Toc16293"/>
      <w:r>
        <w:t>本文主要内容及结论</w:t>
      </w:r>
      <w:bookmarkEnd w:id="156"/>
      <w:bookmarkEnd w:id="157"/>
      <w:bookmarkEnd w:id="158"/>
      <w:bookmarkEnd w:id="159"/>
      <w:bookmarkEnd w:id="160"/>
    </w:p>
    <w:p/>
    <w:p>
      <w:pPr>
        <w:pStyle w:val="3"/>
      </w:pPr>
      <w:bookmarkStart w:id="161" w:name="_Toc46962987"/>
      <w:bookmarkStart w:id="162" w:name="_Toc57189259"/>
      <w:bookmarkStart w:id="163" w:name="_Toc21399"/>
      <w:bookmarkStart w:id="164" w:name="_Toc57978761"/>
      <w:bookmarkStart w:id="165" w:name="_Toc45060464"/>
      <w:r>
        <w:t>本文的主要创新点</w:t>
      </w:r>
      <w:bookmarkEnd w:id="161"/>
      <w:bookmarkEnd w:id="162"/>
      <w:bookmarkEnd w:id="163"/>
      <w:bookmarkEnd w:id="164"/>
      <w:bookmarkEnd w:id="165"/>
    </w:p>
    <w:p/>
    <w:p>
      <w:pPr>
        <w:pStyle w:val="3"/>
      </w:pPr>
      <w:bookmarkStart w:id="166" w:name="_Toc2421"/>
      <w:bookmarkStart w:id="167" w:name="_Toc57978762"/>
      <w:bookmarkStart w:id="168" w:name="_Toc46962988"/>
      <w:bookmarkStart w:id="169" w:name="_Toc45060465"/>
      <w:bookmarkStart w:id="170" w:name="_Toc57189260"/>
      <w:r>
        <w:t>展望</w:t>
      </w:r>
      <w:bookmarkEnd w:id="166"/>
      <w:bookmarkEnd w:id="167"/>
      <w:bookmarkEnd w:id="168"/>
      <w:bookmarkEnd w:id="169"/>
      <w:bookmarkEnd w:id="170"/>
    </w:p>
    <w:p/>
    <w:p>
      <w:pPr>
        <w:pStyle w:val="2"/>
        <w:numPr>
          <w:ilvl w:val="0"/>
          <w:numId w:val="0"/>
        </w:numPr>
        <w:rPr>
          <w:b w:val="0"/>
        </w:rPr>
      </w:pPr>
      <w:bookmarkStart w:id="171" w:name="_Toc45060466"/>
      <w:bookmarkStart w:id="172" w:name="_Toc2542"/>
      <w:bookmarkStart w:id="173" w:name="_Toc57189261"/>
      <w:bookmarkStart w:id="174" w:name="_Toc46962989"/>
      <w:bookmarkStart w:id="175" w:name="_Toc229915060"/>
      <w:bookmarkStart w:id="176" w:name="_Toc437362354"/>
      <w:bookmarkStart w:id="177" w:name="_Toc377235997"/>
      <w:bookmarkStart w:id="178" w:name="_Toc379915082"/>
      <w:bookmarkStart w:id="179" w:name="_Toc444250111"/>
      <w:r>
        <w:rPr>
          <w:b w:val="0"/>
        </w:rPr>
        <w:t>致  谢</w:t>
      </w:r>
      <w:bookmarkEnd w:id="171"/>
      <w:bookmarkEnd w:id="172"/>
      <w:bookmarkEnd w:id="173"/>
      <w:bookmarkEnd w:id="174"/>
    </w:p>
    <w:p>
      <w:pPr>
        <w:rPr>
          <w:rFonts w:eastAsiaTheme="majorEastAsia"/>
          <w:bCs/>
        </w:rPr>
      </w:pPr>
    </w:p>
    <w:p>
      <w:pPr>
        <w:rPr>
          <w:rFonts w:eastAsiaTheme="majorEastAsia"/>
          <w:bCs/>
        </w:rPr>
      </w:pPr>
    </w:p>
    <w:p/>
    <w:p>
      <w:pPr>
        <w:pStyle w:val="2"/>
        <w:numPr>
          <w:ilvl w:val="0"/>
          <w:numId w:val="0"/>
        </w:numPr>
        <w:rPr>
          <w:b w:val="0"/>
        </w:rPr>
      </w:pPr>
      <w:bookmarkStart w:id="180" w:name="_Toc57189262"/>
      <w:bookmarkStart w:id="181" w:name="_Toc46962990"/>
      <w:bookmarkStart w:id="182" w:name="_Toc45060467"/>
      <w:bookmarkStart w:id="183" w:name="_Toc31928"/>
      <w:r>
        <w:rPr>
          <w:b w:val="0"/>
        </w:rPr>
        <w:t>参考文献</w:t>
      </w:r>
      <w:bookmarkEnd w:id="175"/>
      <w:bookmarkEnd w:id="176"/>
      <w:bookmarkEnd w:id="177"/>
      <w:bookmarkEnd w:id="178"/>
      <w:bookmarkEnd w:id="179"/>
      <w:bookmarkEnd w:id="180"/>
      <w:bookmarkEnd w:id="181"/>
      <w:bookmarkEnd w:id="182"/>
      <w:bookmarkEnd w:id="183"/>
      <w:bookmarkStart w:id="184" w:name="_Toc199901761"/>
      <w:bookmarkStart w:id="185" w:name="_Toc199381024"/>
      <w:bookmarkStart w:id="186"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4"/>
    <w:bookmarkEnd w:id="185"/>
    <w:bookmarkEnd w:id="186"/>
    <w:p>
      <w:pPr>
        <w:pStyle w:val="2"/>
        <w:numPr>
          <w:ilvl w:val="0"/>
          <w:numId w:val="0"/>
        </w:numPr>
        <w:rPr>
          <w:b w:val="0"/>
        </w:rPr>
      </w:pPr>
      <w:bookmarkStart w:id="187" w:name="_Toc444250112"/>
      <w:bookmarkStart w:id="188" w:name="_Toc437362355"/>
      <w:bookmarkStart w:id="189" w:name="_Toc57189263"/>
      <w:bookmarkStart w:id="190" w:name="_Toc46962991"/>
      <w:bookmarkStart w:id="191" w:name="_Toc45060468"/>
      <w:bookmarkStart w:id="192" w:name="_Toc379915083"/>
      <w:bookmarkStart w:id="193" w:name="_Toc30828"/>
      <w:bookmarkStart w:id="194" w:name="_Toc377235998"/>
      <w:r>
        <w:rPr>
          <w:b w:val="0"/>
        </w:rPr>
        <w:t>附录1</w:t>
      </w:r>
      <w:r>
        <w:rPr>
          <w:rFonts w:hint="eastAsia"/>
          <w:b w:val="0"/>
        </w:rPr>
        <w:t xml:space="preserve">  </w:t>
      </w:r>
      <w:r>
        <w:rPr>
          <w:b w:val="0"/>
        </w:rPr>
        <w:t>攻读硕士学位期间取得的学术成果</w:t>
      </w:r>
      <w:bookmarkEnd w:id="187"/>
      <w:bookmarkEnd w:id="188"/>
      <w:bookmarkEnd w:id="189"/>
      <w:bookmarkEnd w:id="190"/>
      <w:bookmarkEnd w:id="191"/>
      <w:bookmarkEnd w:id="192"/>
      <w:bookmarkEnd w:id="193"/>
      <w:bookmarkEnd w:id="194"/>
    </w:p>
    <w:p>
      <w:pPr>
        <w:rPr>
          <w:rFonts w:eastAsiaTheme="majorEastAsia"/>
          <w:bCs/>
          <w:color w:val="000000" w:themeColor="text1"/>
          <w14:textFill>
            <w14:solidFill>
              <w14:schemeClr w14:val="tx1"/>
            </w14:solidFill>
          </w14:textFill>
        </w:rPr>
      </w:pPr>
      <w:bookmarkStart w:id="195" w:name="_Toc444250113"/>
    </w:p>
    <w:p>
      <w:pPr>
        <w:widowControl/>
        <w:jc w:val="left"/>
      </w:pPr>
      <w:bookmarkStart w:id="196" w:name="_Toc45060469"/>
    </w:p>
    <w:bookmarkEnd w:id="195"/>
    <w:bookmarkEnd w:id="196"/>
    <w:p>
      <w:pPr>
        <w:pStyle w:val="2"/>
        <w:numPr>
          <w:ilvl w:val="0"/>
          <w:numId w:val="0"/>
        </w:numPr>
        <w:rPr>
          <w:b w:val="0"/>
        </w:rPr>
      </w:pPr>
      <w:bookmarkStart w:id="197" w:name="_Toc57189264"/>
      <w:bookmarkStart w:id="198" w:name="_Toc46962993"/>
      <w:bookmarkStart w:id="199" w:name="_Toc45060470"/>
      <w:bookmarkStart w:id="200" w:name="_Toc14086"/>
      <w:r>
        <w:rPr>
          <w:b w:val="0"/>
        </w:rPr>
        <w:t>附录2</w:t>
      </w:r>
      <w:r>
        <w:rPr>
          <w:rFonts w:hint="eastAsia"/>
          <w:b w:val="0"/>
        </w:rPr>
        <w:t xml:space="preserve">  </w:t>
      </w:r>
      <w:bookmarkEnd w:id="197"/>
      <w:bookmarkEnd w:id="198"/>
      <w:bookmarkEnd w:id="199"/>
      <w:r>
        <w:rPr>
          <w:rFonts w:hint="eastAsia"/>
          <w:b w:val="0"/>
        </w:rPr>
        <w:t>部分程序代码</w:t>
      </w:r>
      <w:bookmarkEnd w:id="200"/>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324A3885">
      <w:pPr>
        <w:pStyle w:val="15"/>
        <w:numPr>
          <w:ilvl w:val="0"/>
          <w:numId w:val="2"/>
        </w:numPr>
        <w:rPr>
          <w:lang w:val="en-US"/>
        </w:rPr>
      </w:pPr>
      <w:r>
        <w:rPr>
          <w:rFonts w:hint="eastAsia"/>
          <w:lang w:val="en-US"/>
        </w:rPr>
        <w:t>首先说清楚边缘人工智能的重要性</w:t>
      </w:r>
    </w:p>
    <w:p w14:paraId="7CFF597F">
      <w:pPr>
        <w:pStyle w:val="15"/>
        <w:numPr>
          <w:ilvl w:val="0"/>
          <w:numId w:val="2"/>
        </w:numPr>
        <w:rPr>
          <w:lang w:val="en-US"/>
        </w:rPr>
      </w:pPr>
      <w:r>
        <w:rPr>
          <w:rFonts w:hint="eastAsia"/>
          <w:lang w:val="en-US"/>
        </w:rPr>
        <w:t>其次说明边缘人工智能的现状（模型上，降低数值精度，模型剪枝与蒸馏；边缘端处理器上）</w:t>
      </w:r>
    </w:p>
    <w:p w14:paraId="2B420315">
      <w:pPr>
        <w:pStyle w:val="15"/>
        <w:numPr>
          <w:ilvl w:val="0"/>
          <w:numId w:val="2"/>
        </w:numPr>
        <w:rPr>
          <w:lang w:val="en-US"/>
        </w:rPr>
      </w:pPr>
      <w:r>
        <w:rPr>
          <w:rFonts w:hint="eastAsia"/>
          <w:lang w:val="en-US"/>
        </w:rPr>
        <w:t>再提出BNN与BCNN</w:t>
      </w:r>
    </w:p>
  </w:comment>
  <w:comment w:id="1" w:author="Xiaodong Zhang" w:date="2022-09-09T09:56:00Z" w:initials="ZXD">
    <w:p w14:paraId="6D641EDA">
      <w:pPr>
        <w:pStyle w:val="15"/>
        <w:rPr>
          <w:lang w:val="en-US"/>
        </w:rPr>
      </w:pPr>
      <w:r>
        <w:rPr>
          <w:rFonts w:hint="eastAsia"/>
          <w:lang w:val="en-US"/>
        </w:rPr>
        <w:t>来自论文Recent Advances in Deep Learning-An Overview</w:t>
      </w:r>
    </w:p>
    <w:p w14:paraId="38DC7CC4">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4"/>
          <w:rFonts w:ascii="宋体" w:hAnsi="宋体" w:cs="宋体"/>
          <w:lang w:val="en-US"/>
        </w:rPr>
        <w:t xml:space="preserve">AI | </w:t>
      </w:r>
      <w:r>
        <w:rPr>
          <w:rStyle w:val="44"/>
          <w:rFonts w:ascii="宋体" w:hAnsi="宋体" w:cs="宋体"/>
        </w:rPr>
        <w:t>【综述】一篇适合新手的深度学习综述</w:t>
      </w:r>
      <w:r>
        <w:rPr>
          <w:rStyle w:val="44"/>
          <w:rFonts w:ascii="宋体" w:hAnsi="宋体" w:cs="宋体"/>
          <w:lang w:val="en-US"/>
        </w:rPr>
        <w:t xml:space="preserve"> - </w:t>
      </w:r>
      <w:r>
        <w:rPr>
          <w:rStyle w:val="44"/>
          <w:rFonts w:ascii="宋体" w:hAnsi="宋体" w:cs="宋体"/>
        </w:rPr>
        <w:t>知乎</w:t>
      </w:r>
      <w:r>
        <w:rPr>
          <w:rStyle w:val="44"/>
          <w:rFonts w:ascii="宋体" w:hAnsi="宋体" w:cs="宋体"/>
          <w:lang w:val="en-US"/>
        </w:rPr>
        <w:t xml:space="preserve"> (zhihu.com)</w:t>
      </w:r>
      <w:r>
        <w:rPr>
          <w:rStyle w:val="44"/>
          <w:rFonts w:ascii="宋体" w:hAnsi="宋体" w:cs="宋体"/>
          <w:lang w:val="en-US"/>
        </w:rPr>
        <w:fldChar w:fldCharType="end"/>
      </w:r>
    </w:p>
  </w:comment>
  <w:comment w:id="2" w:author="Xiaodong Zhang" w:date="2022-09-09T10:17:00Z" w:initials="ZXD">
    <w:p w14:paraId="27447458">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4"/>
          <w:rFonts w:ascii="宋体" w:hAnsi="宋体" w:cs="宋体"/>
          <w:lang w:val="en-US"/>
        </w:rPr>
        <w:t>[1907.08349] Convergence of Edge Computing and Deep Learning: A Comprehensive Survey (arxiv.org)</w:t>
      </w:r>
      <w:r>
        <w:rPr>
          <w:rStyle w:val="44"/>
          <w:rFonts w:ascii="宋体" w:hAnsi="宋体" w:cs="宋体"/>
          <w:lang w:val="en-US"/>
        </w:rPr>
        <w:fldChar w:fldCharType="end"/>
      </w:r>
    </w:p>
    <w:p w14:paraId="79E70052">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4"/>
          <w:rFonts w:ascii="宋体" w:hAnsi="宋体" w:cs="宋体"/>
          <w:lang w:val="en-US"/>
        </w:rPr>
        <w:t>Edge Intelligence: Paving the Last Mile of Artificial Intelligence With Edge Computing | IEEE Journals &amp; Magazine | IEEE Xplore</w:t>
      </w:r>
      <w:r>
        <w:rPr>
          <w:rStyle w:val="44"/>
          <w:rFonts w:ascii="宋体" w:hAnsi="宋体" w:cs="宋体"/>
          <w:lang w:val="en-US"/>
        </w:rPr>
        <w:fldChar w:fldCharType="end"/>
      </w:r>
    </w:p>
  </w:comment>
  <w:comment w:id="3" w:author="Xiaodong Zhang" w:date="2022-09-06T14:45:00Z" w:initials="ZXD">
    <w:p w14:paraId="4F02305F">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3DF469E8">
      <w:pPr>
        <w:pStyle w:val="15"/>
      </w:pPr>
      <w:r>
        <w:fldChar w:fldCharType="begin"/>
      </w:r>
      <w:r>
        <w:instrText xml:space="preserve"> HYPERLINK "https://zhuanlan.zhihu.com/p/341808108" </w:instrText>
      </w:r>
      <w:r>
        <w:fldChar w:fldCharType="separate"/>
      </w:r>
      <w:r>
        <w:rPr>
          <w:rStyle w:val="44"/>
          <w:rFonts w:ascii="宋体" w:hAnsi="宋体" w:cs="宋体"/>
        </w:rPr>
        <w:t>什么是边缘人工智能和边缘计算？ - 知乎 (zhihu.com)</w:t>
      </w:r>
      <w:r>
        <w:rPr>
          <w:rStyle w:val="44"/>
          <w:rFonts w:ascii="宋体" w:hAnsi="宋体" w:cs="宋体"/>
        </w:rPr>
        <w:fldChar w:fldCharType="end"/>
      </w:r>
    </w:p>
  </w:comment>
  <w:comment w:id="4" w:author="Xiaodong Zhang" w:date="2022-09-06T14:50:00Z" w:initials="ZXD">
    <w:p w14:paraId="79E67804">
      <w:pPr>
        <w:pStyle w:val="15"/>
        <w:rPr>
          <w:lang w:val="en-US"/>
        </w:rPr>
      </w:pPr>
      <w:r>
        <w:rPr>
          <w:rFonts w:hint="eastAsia"/>
          <w:lang w:val="en-US"/>
        </w:rPr>
        <w:t>先写BNN，再写BCNN</w:t>
      </w:r>
    </w:p>
  </w:comment>
  <w:comment w:id="5" w:author="Xiaodong Zhang" w:date="2022-09-06T14:51:00Z" w:initials="ZXD">
    <w:p w14:paraId="56B02BFE">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B420315" w15:done="0"/>
  <w15:commentEx w15:paraId="38DC7CC4" w15:done="0"/>
  <w15:commentEx w15:paraId="79E70052" w15:done="0"/>
  <w15:commentEx w15:paraId="3DF469E8" w15:done="0"/>
  <w15:commentEx w15:paraId="79E67804" w15:done="0"/>
  <w15:commentEx w15:paraId="56B02BF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1"/>
      </w:rPr>
    </w:pPr>
    <w:r>
      <w:rPr>
        <w:rStyle w:val="41"/>
      </w:rPr>
      <w:fldChar w:fldCharType="begin"/>
    </w:r>
    <w:r>
      <w:rPr>
        <w:rStyle w:val="41"/>
      </w:rPr>
      <w:instrText xml:space="preserve">PAGE  </w:instrText>
    </w:r>
    <w:r>
      <w:rPr>
        <w:rStyle w:val="41"/>
      </w:rPr>
      <w:fldChar w:fldCharType="separate"/>
    </w:r>
    <w:r>
      <w:rPr>
        <w:rStyle w:val="41"/>
      </w:rPr>
      <w:t>17</w:t>
    </w:r>
    <w:r>
      <w:rPr>
        <w:rStyle w:val="41"/>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1"/>
      </w:rPr>
    </w:pPr>
    <w:r>
      <w:rPr>
        <w:rStyle w:val="41"/>
      </w:rPr>
      <w:fldChar w:fldCharType="begin"/>
    </w:r>
    <w:r>
      <w:rPr>
        <w:rStyle w:val="41"/>
      </w:rPr>
      <w:instrText xml:space="preserve">PAGE  </w:instrText>
    </w:r>
    <w:r>
      <w:rPr>
        <w:rStyle w:val="41"/>
      </w:rPr>
      <w:fldChar w:fldCharType="separate"/>
    </w:r>
    <w:r>
      <w:rPr>
        <w:rStyle w:val="41"/>
      </w:rPr>
      <w:t>I</w:t>
    </w:r>
    <w:r>
      <w:rPr>
        <w:rStyle w:val="41"/>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EE0CC0"/>
    <w:multiLevelType w:val="singleLevel"/>
    <w:tmpl w:val="E0EE0CC0"/>
    <w:lvl w:ilvl="0" w:tentative="0">
      <w:start w:val="1"/>
      <w:numFmt w:val="decimal"/>
      <w:suff w:val="space"/>
      <w:lvlText w:val="%1."/>
      <w:lvlJc w:val="left"/>
    </w:lvl>
  </w:abstractNum>
  <w:abstractNum w:abstractNumId="1">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21FDA14"/>
    <w:multiLevelType w:val="singleLevel"/>
    <w:tmpl w:val="221FDA14"/>
    <w:lvl w:ilvl="0" w:tentative="0">
      <w:start w:val="1"/>
      <w:numFmt w:val="decimal"/>
      <w:lvlText w:val="(%1)"/>
      <w:lvlJc w:val="left"/>
      <w:pPr>
        <w:ind w:left="420" w:hanging="420"/>
      </w:pPr>
      <w:rPr>
        <w:rFonts w:hint="default"/>
      </w:rPr>
    </w:lvl>
  </w:abstractNum>
  <w:abstractNum w:abstractNumId="3">
    <w:nsid w:val="352E2956"/>
    <w:multiLevelType w:val="singleLevel"/>
    <w:tmpl w:val="352E2956"/>
    <w:lvl w:ilvl="0" w:tentative="0">
      <w:start w:val="1"/>
      <w:numFmt w:val="decimal"/>
      <w:lvlText w:val="(%1)"/>
      <w:lvlJc w:val="left"/>
      <w:pPr>
        <w:ind w:left="425" w:hanging="425"/>
      </w:pPr>
      <w:rPr>
        <w:rFonts w:hint="default"/>
      </w:rPr>
    </w:lvl>
  </w:abstractNum>
  <w:abstractNum w:abstractNumId="4">
    <w:nsid w:val="6EBC0D84"/>
    <w:multiLevelType w:val="singleLevel"/>
    <w:tmpl w:val="6EBC0D84"/>
    <w:lvl w:ilvl="0" w:tentative="0">
      <w:start w:val="1"/>
      <w:numFmt w:val="decimal"/>
      <w:suff w:val="space"/>
      <w:lvlText w:val="%1."/>
      <w:lvlJc w:val="left"/>
    </w:lvl>
  </w:abstractNum>
  <w:abstractNum w:abstractNumId="5">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5750A1C"/>
    <w:rsid w:val="065E7AFD"/>
    <w:rsid w:val="06791ED9"/>
    <w:rsid w:val="06A66D03"/>
    <w:rsid w:val="076864F8"/>
    <w:rsid w:val="099B3D3A"/>
    <w:rsid w:val="0BDB00FD"/>
    <w:rsid w:val="0E012A71"/>
    <w:rsid w:val="0E4F7133"/>
    <w:rsid w:val="104A0148"/>
    <w:rsid w:val="11A948BA"/>
    <w:rsid w:val="12900868"/>
    <w:rsid w:val="15E11B06"/>
    <w:rsid w:val="166F4405"/>
    <w:rsid w:val="18CC230B"/>
    <w:rsid w:val="196C502B"/>
    <w:rsid w:val="20A165B1"/>
    <w:rsid w:val="230D26F2"/>
    <w:rsid w:val="24B30A10"/>
    <w:rsid w:val="252A36E2"/>
    <w:rsid w:val="2BA267CE"/>
    <w:rsid w:val="2FB608D0"/>
    <w:rsid w:val="30C006D8"/>
    <w:rsid w:val="3DE70137"/>
    <w:rsid w:val="3FC96FE3"/>
    <w:rsid w:val="40A46B0B"/>
    <w:rsid w:val="44F235AD"/>
    <w:rsid w:val="458777B7"/>
    <w:rsid w:val="464C6278"/>
    <w:rsid w:val="466822EB"/>
    <w:rsid w:val="476D294A"/>
    <w:rsid w:val="481A7635"/>
    <w:rsid w:val="48B325DE"/>
    <w:rsid w:val="4A69140A"/>
    <w:rsid w:val="4F7374BE"/>
    <w:rsid w:val="53C56794"/>
    <w:rsid w:val="589C692A"/>
    <w:rsid w:val="5CA42512"/>
    <w:rsid w:val="626976C0"/>
    <w:rsid w:val="626E4AA1"/>
    <w:rsid w:val="65885548"/>
    <w:rsid w:val="67CC7647"/>
    <w:rsid w:val="6BA359C9"/>
    <w:rsid w:val="6EC0417E"/>
    <w:rsid w:val="725103E9"/>
    <w:rsid w:val="74CE0E3F"/>
    <w:rsid w:val="767744A1"/>
    <w:rsid w:val="78F87B7D"/>
    <w:rsid w:val="7AAC6B1D"/>
    <w:rsid w:val="7B567F82"/>
    <w:rsid w:val="7BB56AC8"/>
    <w:rsid w:val="7BE348A4"/>
    <w:rsid w:val="7D62085D"/>
    <w:rsid w:val="7E5F4093"/>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3"/>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7"/>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48"/>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89"/>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0"/>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1"/>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2"/>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0"/>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58"/>
    <w:qFormat/>
    <w:uiPriority w:val="0"/>
    <w:rPr>
      <w:sz w:val="18"/>
      <w:szCs w:val="18"/>
      <w:lang w:val="zh-CN"/>
    </w:rPr>
  </w:style>
  <w:style w:type="paragraph" w:styleId="24">
    <w:name w:val="footer"/>
    <w:basedOn w:val="1"/>
    <w:link w:val="53"/>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2"/>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1"/>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page number"/>
    <w:basedOn w:val="40"/>
    <w:qFormat/>
    <w:uiPriority w:val="0"/>
  </w:style>
  <w:style w:type="character" w:styleId="42">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3">
    <w:name w:val="Emphasis"/>
    <w:qFormat/>
    <w:uiPriority w:val="0"/>
    <w:rPr>
      <w:i/>
      <w:iCs/>
    </w:rPr>
  </w:style>
  <w:style w:type="character" w:styleId="44">
    <w:name w:val="Hyperlink"/>
    <w:qFormat/>
    <w:uiPriority w:val="99"/>
    <w:rPr>
      <w:color w:val="0000FF"/>
      <w:u w:val="single"/>
    </w:rPr>
  </w:style>
  <w:style w:type="character" w:styleId="45">
    <w:name w:val="annotation reference"/>
    <w:qFormat/>
    <w:uiPriority w:val="0"/>
    <w:rPr>
      <w:sz w:val="21"/>
      <w:szCs w:val="21"/>
    </w:rPr>
  </w:style>
  <w:style w:type="character" w:styleId="46">
    <w:name w:val="footnote reference"/>
    <w:semiHidden/>
    <w:qFormat/>
    <w:uiPriority w:val="0"/>
    <w:rPr>
      <w:rFonts w:eastAsia="嬋体"/>
      <w:sz w:val="24"/>
      <w:szCs w:val="24"/>
      <w:vertAlign w:val="superscript"/>
      <w:lang w:val="en-US" w:eastAsia="en-US" w:bidi="ar-SA"/>
    </w:rPr>
  </w:style>
  <w:style w:type="character" w:customStyle="1" w:styleId="47">
    <w:name w:val="标题 3 字符"/>
    <w:link w:val="4"/>
    <w:qFormat/>
    <w:uiPriority w:val="0"/>
    <w:rPr>
      <w:rFonts w:eastAsia="黑体"/>
      <w:kern w:val="2"/>
      <w:sz w:val="24"/>
      <w:szCs w:val="32"/>
    </w:rPr>
  </w:style>
  <w:style w:type="character" w:customStyle="1" w:styleId="48">
    <w:name w:val="标题 4 字符"/>
    <w:link w:val="5"/>
    <w:qFormat/>
    <w:uiPriority w:val="0"/>
    <w:rPr>
      <w:b/>
      <w:bCs/>
      <w:kern w:val="2"/>
      <w:sz w:val="24"/>
      <w:szCs w:val="28"/>
    </w:rPr>
  </w:style>
  <w:style w:type="paragraph" w:customStyle="1" w:styleId="49">
    <w:name w:val="标题2"/>
    <w:basedOn w:val="3"/>
    <w:qFormat/>
    <w:uiPriority w:val="0"/>
    <w:rPr>
      <w:bCs w:val="0"/>
    </w:rPr>
  </w:style>
  <w:style w:type="paragraph" w:customStyle="1" w:styleId="50">
    <w:name w:val="标题3"/>
    <w:basedOn w:val="4"/>
    <w:next w:val="5"/>
    <w:qFormat/>
    <w:uiPriority w:val="0"/>
  </w:style>
  <w:style w:type="paragraph" w:customStyle="1" w:styleId="51">
    <w:name w:val="表格"/>
    <w:basedOn w:val="1"/>
    <w:qFormat/>
    <w:uiPriority w:val="0"/>
    <w:pPr>
      <w:jc w:val="center"/>
    </w:pPr>
  </w:style>
  <w:style w:type="character" w:customStyle="1" w:styleId="52">
    <w:name w:val="页眉 字符"/>
    <w:link w:val="25"/>
    <w:qFormat/>
    <w:uiPriority w:val="99"/>
    <w:rPr>
      <w:rFonts w:eastAsia="宋体"/>
      <w:kern w:val="2"/>
      <w:sz w:val="18"/>
      <w:szCs w:val="18"/>
      <w:lang w:val="en-US" w:eastAsia="zh-CN" w:bidi="ar-SA"/>
    </w:rPr>
  </w:style>
  <w:style w:type="character" w:customStyle="1" w:styleId="53">
    <w:name w:val="页脚 字符"/>
    <w:link w:val="24"/>
    <w:qFormat/>
    <w:uiPriority w:val="0"/>
    <w:rPr>
      <w:rFonts w:eastAsia="宋体"/>
      <w:kern w:val="2"/>
      <w:sz w:val="18"/>
      <w:szCs w:val="18"/>
      <w:lang w:val="en-US" w:eastAsia="zh-CN" w:bidi="ar-SA"/>
    </w:rPr>
  </w:style>
  <w:style w:type="paragraph" w:customStyle="1" w:styleId="54">
    <w:name w:val="SPIE reference listing"/>
    <w:basedOn w:val="1"/>
    <w:qFormat/>
    <w:uiPriority w:val="0"/>
    <w:pPr>
      <w:widowControl/>
    </w:pPr>
    <w:rPr>
      <w:kern w:val="0"/>
      <w:sz w:val="20"/>
      <w:szCs w:val="20"/>
      <w:lang w:eastAsia="en-US"/>
    </w:rPr>
  </w:style>
  <w:style w:type="paragraph" w:customStyle="1" w:styleId="55">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6">
    <w:name w:val="word"/>
    <w:basedOn w:val="40"/>
    <w:qFormat/>
    <w:uiPriority w:val="0"/>
  </w:style>
  <w:style w:type="character" w:customStyle="1" w:styleId="57">
    <w:name w:val="trans"/>
    <w:basedOn w:val="40"/>
    <w:qFormat/>
    <w:uiPriority w:val="0"/>
  </w:style>
  <w:style w:type="character" w:customStyle="1" w:styleId="58">
    <w:name w:val="批注框文本 字符"/>
    <w:link w:val="23"/>
    <w:qFormat/>
    <w:uiPriority w:val="0"/>
    <w:rPr>
      <w:rFonts w:eastAsia="宋体"/>
      <w:kern w:val="2"/>
      <w:sz w:val="18"/>
      <w:szCs w:val="18"/>
      <w:lang w:val="zh-CN" w:eastAsia="zh-CN" w:bidi="ar-SA"/>
    </w:rPr>
  </w:style>
  <w:style w:type="paragraph" w:customStyle="1" w:styleId="59">
    <w:name w:val="Char1 Char Char Char"/>
    <w:basedOn w:val="1"/>
    <w:qFormat/>
    <w:uiPriority w:val="0"/>
    <w:rPr>
      <w:szCs w:val="20"/>
    </w:rPr>
  </w:style>
  <w:style w:type="paragraph" w:customStyle="1" w:styleId="60">
    <w:name w:val="中等深浅网格 1 - 强调文字颜色 21"/>
    <w:basedOn w:val="1"/>
    <w:qFormat/>
    <w:uiPriority w:val="0"/>
    <w:pPr>
      <w:ind w:firstLine="420" w:firstLineChars="200"/>
    </w:pPr>
    <w:rPr>
      <w:szCs w:val="22"/>
    </w:rPr>
  </w:style>
  <w:style w:type="paragraph" w:customStyle="1" w:styleId="61">
    <w:name w:val="样式1"/>
    <w:basedOn w:val="5"/>
    <w:qFormat/>
    <w:uiPriority w:val="0"/>
    <w:pPr>
      <w:keepNext w:val="0"/>
      <w:keepLines w:val="0"/>
      <w:spacing w:before="100" w:line="300" w:lineRule="auto"/>
    </w:pPr>
    <w:rPr>
      <w:b w:val="0"/>
      <w:lang w:val="zh-CN"/>
    </w:rPr>
  </w:style>
  <w:style w:type="paragraph" w:customStyle="1" w:styleId="62">
    <w:name w:val="样式4"/>
    <w:basedOn w:val="5"/>
    <w:qFormat/>
    <w:uiPriority w:val="0"/>
    <w:pPr>
      <w:keepNext w:val="0"/>
      <w:keepLines w:val="0"/>
      <w:spacing w:before="100" w:line="377" w:lineRule="auto"/>
    </w:pPr>
    <w:rPr>
      <w:b w:val="0"/>
      <w:szCs w:val="24"/>
      <w:lang w:val="zh-CN"/>
    </w:rPr>
  </w:style>
  <w:style w:type="paragraph" w:customStyle="1" w:styleId="63">
    <w:name w:val="样式2"/>
    <w:basedOn w:val="5"/>
    <w:qFormat/>
    <w:uiPriority w:val="0"/>
    <w:pPr>
      <w:keepNext w:val="0"/>
      <w:keepLines w:val="0"/>
      <w:spacing w:before="100" w:line="377" w:lineRule="auto"/>
    </w:pPr>
    <w:rPr>
      <w:b w:val="0"/>
      <w:szCs w:val="24"/>
      <w:lang w:val="zh-CN"/>
    </w:rPr>
  </w:style>
  <w:style w:type="character" w:customStyle="1" w:styleId="64">
    <w:name w:val="apple-style-span"/>
    <w:basedOn w:val="40"/>
    <w:qFormat/>
    <w:uiPriority w:val="0"/>
  </w:style>
  <w:style w:type="character" w:customStyle="1" w:styleId="65">
    <w:name w:val="apple-converted-space"/>
    <w:basedOn w:val="40"/>
    <w:qFormat/>
    <w:uiPriority w:val="0"/>
  </w:style>
  <w:style w:type="paragraph" w:customStyle="1" w:styleId="66">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7">
    <w:name w:val="标题 4+"/>
    <w:basedOn w:val="1"/>
    <w:link w:val="68"/>
    <w:qFormat/>
    <w:uiPriority w:val="0"/>
    <w:rPr>
      <w:b/>
    </w:rPr>
  </w:style>
  <w:style w:type="character" w:customStyle="1" w:styleId="68">
    <w:name w:val="标题 4+ Char"/>
    <w:link w:val="67"/>
    <w:qFormat/>
    <w:uiPriority w:val="0"/>
    <w:rPr>
      <w:rFonts w:eastAsia="宋体"/>
      <w:b/>
      <w:kern w:val="2"/>
      <w:sz w:val="24"/>
      <w:szCs w:val="24"/>
      <w:lang w:val="en-US" w:eastAsia="zh-CN" w:bidi="ar-SA"/>
    </w:rPr>
  </w:style>
  <w:style w:type="paragraph" w:customStyle="1" w:styleId="69">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0">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1">
    <w:name w:val="author"/>
    <w:qFormat/>
    <w:uiPriority w:val="0"/>
  </w:style>
  <w:style w:type="character" w:customStyle="1" w:styleId="72">
    <w:name w:val="pubyear"/>
    <w:qFormat/>
    <w:uiPriority w:val="0"/>
  </w:style>
  <w:style w:type="character" w:customStyle="1" w:styleId="73">
    <w:name w:val="chaptertitle"/>
    <w:qFormat/>
    <w:uiPriority w:val="0"/>
  </w:style>
  <w:style w:type="character" w:customStyle="1" w:styleId="74">
    <w:name w:val="editor"/>
    <w:qFormat/>
    <w:uiPriority w:val="0"/>
  </w:style>
  <w:style w:type="character" w:customStyle="1" w:styleId="75">
    <w:name w:val="booktitle"/>
    <w:qFormat/>
    <w:uiPriority w:val="0"/>
  </w:style>
  <w:style w:type="character" w:customStyle="1" w:styleId="76">
    <w:name w:val="edition"/>
    <w:qFormat/>
    <w:uiPriority w:val="0"/>
  </w:style>
  <w:style w:type="character" w:customStyle="1" w:styleId="77">
    <w:name w:val="publisherlocation"/>
    <w:qFormat/>
    <w:uiPriority w:val="0"/>
  </w:style>
  <w:style w:type="paragraph" w:customStyle="1" w:styleId="78">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79">
    <w:name w:val="description"/>
    <w:qFormat/>
    <w:uiPriority w:val="0"/>
  </w:style>
  <w:style w:type="character" w:customStyle="1" w:styleId="80">
    <w:name w:val="批注文字 字符"/>
    <w:link w:val="15"/>
    <w:qFormat/>
    <w:uiPriority w:val="0"/>
    <w:rPr>
      <w:rFonts w:eastAsia="宋体"/>
      <w:kern w:val="2"/>
      <w:sz w:val="21"/>
      <w:szCs w:val="24"/>
      <w:lang w:val="zh-CN" w:eastAsia="zh-CN" w:bidi="ar-SA"/>
    </w:rPr>
  </w:style>
  <w:style w:type="character" w:customStyle="1" w:styleId="81">
    <w:name w:val="批注主题 字符"/>
    <w:link w:val="35"/>
    <w:qFormat/>
    <w:uiPriority w:val="0"/>
    <w:rPr>
      <w:rFonts w:eastAsia="宋体"/>
      <w:b/>
      <w:bCs/>
      <w:kern w:val="2"/>
      <w:sz w:val="21"/>
      <w:szCs w:val="24"/>
      <w:lang w:val="zh-CN" w:eastAsia="zh-CN" w:bidi="ar-SA"/>
    </w:rPr>
  </w:style>
  <w:style w:type="paragraph" w:styleId="82">
    <w:name w:val="List Paragraph"/>
    <w:basedOn w:val="1"/>
    <w:qFormat/>
    <w:uiPriority w:val="34"/>
    <w:pPr>
      <w:ind w:firstLine="420" w:firstLineChars="200"/>
    </w:pPr>
  </w:style>
  <w:style w:type="character" w:customStyle="1" w:styleId="83">
    <w:name w:val="标题 2 字符"/>
    <w:basedOn w:val="40"/>
    <w:link w:val="3"/>
    <w:qFormat/>
    <w:uiPriority w:val="0"/>
    <w:rPr>
      <w:rFonts w:eastAsia="黑体"/>
      <w:bCs/>
      <w:kern w:val="2"/>
      <w:sz w:val="28"/>
      <w:szCs w:val="32"/>
    </w:rPr>
  </w:style>
  <w:style w:type="character" w:customStyle="1" w:styleId="84">
    <w:name w:val="body31"/>
    <w:basedOn w:val="40"/>
    <w:qFormat/>
    <w:uiPriority w:val="0"/>
    <w:rPr>
      <w:rFonts w:hint="default" w:ascii="Verdana" w:hAnsi="Verdana"/>
      <w:color w:val="000000"/>
      <w:sz w:val="13"/>
      <w:szCs w:val="13"/>
    </w:rPr>
  </w:style>
  <w:style w:type="paragraph" w:customStyle="1" w:styleId="8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6">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7">
    <w:name w:val="图表样式"/>
    <w:basedOn w:val="1"/>
    <w:link w:val="88"/>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88">
    <w:name w:val="图表样式 字符"/>
    <w:link w:val="87"/>
    <w:qFormat/>
    <w:uiPriority w:val="0"/>
    <w:rPr>
      <w:rFonts w:cs="宋体"/>
      <w:kern w:val="2"/>
      <w:sz w:val="21"/>
      <w:szCs w:val="21"/>
      <w:shd w:val="clear" w:color="auto" w:fill="FFFFFF"/>
    </w:rPr>
  </w:style>
  <w:style w:type="character" w:customStyle="1" w:styleId="89">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0">
    <w:name w:val="标题 7 字符"/>
    <w:basedOn w:val="40"/>
    <w:link w:val="8"/>
    <w:semiHidden/>
    <w:qFormat/>
    <w:uiPriority w:val="0"/>
    <w:rPr>
      <w:b/>
      <w:bCs/>
      <w:kern w:val="2"/>
      <w:sz w:val="24"/>
      <w:szCs w:val="24"/>
    </w:rPr>
  </w:style>
  <w:style w:type="character" w:customStyle="1" w:styleId="91">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2">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3">
    <w:name w:val="未处理的提及1"/>
    <w:basedOn w:val="40"/>
    <w:semiHidden/>
    <w:unhideWhenUsed/>
    <w:qFormat/>
    <w:uiPriority w:val="99"/>
    <w:rPr>
      <w:color w:val="605E5C"/>
      <w:shd w:val="clear" w:color="auto" w:fill="E1DFDD"/>
    </w:rPr>
  </w:style>
  <w:style w:type="character" w:styleId="94">
    <w:name w:val="Placeholder Text"/>
    <w:basedOn w:val="40"/>
    <w:semiHidden/>
    <w:qFormat/>
    <w:uiPriority w:val="99"/>
    <w:rPr>
      <w:color w:val="808080"/>
    </w:rPr>
  </w:style>
  <w:style w:type="character" w:customStyle="1" w:styleId="95">
    <w:name w:val="MTEquationSection"/>
    <w:basedOn w:val="40"/>
    <w:qFormat/>
    <w:uiPriority w:val="0"/>
    <w:rPr>
      <w:b/>
      <w:bCs/>
      <w:vanish/>
      <w:color w:val="FF0000"/>
    </w:rPr>
  </w:style>
  <w:style w:type="paragraph" w:customStyle="1" w:styleId="96">
    <w:name w:val="MTDisplayEquation"/>
    <w:basedOn w:val="1"/>
    <w:next w:val="1"/>
    <w:link w:val="97"/>
    <w:qFormat/>
    <w:uiPriority w:val="0"/>
    <w:pPr>
      <w:tabs>
        <w:tab w:val="center" w:pos="4480"/>
        <w:tab w:val="right" w:pos="8960"/>
      </w:tabs>
      <w:ind w:firstLine="480" w:firstLineChars="200"/>
      <w:jc w:val="center"/>
    </w:pPr>
  </w:style>
  <w:style w:type="character" w:customStyle="1" w:styleId="97">
    <w:name w:val="MTDisplayEquation 字符"/>
    <w:basedOn w:val="40"/>
    <w:link w:val="96"/>
    <w:qFormat/>
    <w:uiPriority w:val="0"/>
    <w:rPr>
      <w:kern w:val="2"/>
      <w:sz w:val="24"/>
      <w:szCs w:val="24"/>
    </w:rPr>
  </w:style>
  <w:style w:type="character" w:customStyle="1" w:styleId="98">
    <w:name w:val="b_regtxt"/>
    <w:basedOn w:val="40"/>
    <w:qFormat/>
    <w:uiPriority w:val="0"/>
  </w:style>
  <w:style w:type="character" w:customStyle="1" w:styleId="99">
    <w:name w:val="q4iawc"/>
    <w:basedOn w:val="40"/>
    <w:qFormat/>
    <w:uiPriority w:val="0"/>
  </w:style>
  <w:style w:type="paragraph" w:customStyle="1" w:styleId="100">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6" Type="http://schemas.microsoft.com/office/2011/relationships/people" Target="people.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wmf"/><Relationship Id="rId57" Type="http://schemas.openxmlformats.org/officeDocument/2006/relationships/oleObject" Target="embeddings/oleObject4.bin"/><Relationship Id="rId56" Type="http://schemas.openxmlformats.org/officeDocument/2006/relationships/image" Target="media/image34.wmf"/><Relationship Id="rId55" Type="http://schemas.openxmlformats.org/officeDocument/2006/relationships/oleObject" Target="embeddings/oleObject3.bin"/><Relationship Id="rId54" Type="http://schemas.openxmlformats.org/officeDocument/2006/relationships/image" Target="media/image33.png"/><Relationship Id="rId53" Type="http://schemas.openxmlformats.org/officeDocument/2006/relationships/image" Target="media/image32.wmf"/><Relationship Id="rId52" Type="http://schemas.openxmlformats.org/officeDocument/2006/relationships/oleObject" Target="embeddings/oleObject2.bin"/><Relationship Id="rId51" Type="http://schemas.openxmlformats.org/officeDocument/2006/relationships/image" Target="media/image31.wmf"/><Relationship Id="rId50" Type="http://schemas.openxmlformats.org/officeDocument/2006/relationships/oleObject" Target="embeddings/oleObject1.bin"/><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jpe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57</Pages>
  <Words>19068</Words>
  <Characters>31942</Characters>
  <Lines>217</Lines>
  <Paragraphs>61</Paragraphs>
  <TotalTime>13</TotalTime>
  <ScaleCrop>false</ScaleCrop>
  <LinksUpToDate>false</LinksUpToDate>
  <CharactersWithSpaces>34561</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2022-09-27T11:29:23Z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